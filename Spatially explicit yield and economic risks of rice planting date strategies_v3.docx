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11F352" w14:textId="7E847640" w:rsidR="00A1759F" w:rsidRPr="00256197" w:rsidRDefault="00DC663E">
      <w:pPr>
        <w:rPr>
          <w:rFonts w:cs="Times New Roman"/>
          <w:b/>
          <w:bCs/>
          <w:rPrChange w:id="1" w:author="Urfels, Anton (IRRI)" w:date="2023-10-06T20:02:00Z">
            <w:rPr>
              <w:rFonts w:ascii="Gill Sans MT" w:hAnsi="Gill Sans MT"/>
              <w:b/>
              <w:bCs/>
            </w:rPr>
          </w:rPrChange>
        </w:rPr>
      </w:pPr>
      <w:ins w:id="2" w:author="Urfels, Anton (IRRI)" w:date="2023-10-06T22:28:00Z">
        <w:r>
          <w:rPr>
            <w:rFonts w:cs="Times New Roman"/>
            <w:b/>
            <w:bCs/>
          </w:rPr>
          <w:t xml:space="preserve">Risk-based </w:t>
        </w:r>
      </w:ins>
      <w:del w:id="3" w:author="Urfels, Anton (IRRI)" w:date="2023-10-06T20:51:00Z">
        <w:r w:rsidR="007464EB" w:rsidRPr="00256197" w:rsidDel="004F308F">
          <w:rPr>
            <w:rFonts w:cs="Times New Roman"/>
            <w:b/>
            <w:bCs/>
            <w:rPrChange w:id="4" w:author="Urfels, Anton (IRRI)" w:date="2023-10-06T20:02:00Z">
              <w:rPr>
                <w:rFonts w:ascii="Gill Sans MT" w:hAnsi="Gill Sans MT"/>
                <w:b/>
                <w:bCs/>
              </w:rPr>
            </w:rPrChange>
          </w:rPr>
          <w:delText>Spatial</w:delText>
        </w:r>
        <w:r w:rsidR="00A40FB7" w:rsidRPr="00256197" w:rsidDel="004F308F">
          <w:rPr>
            <w:rFonts w:cs="Times New Roman"/>
            <w:b/>
            <w:bCs/>
            <w:rPrChange w:id="5" w:author="Urfels, Anton (IRRI)" w:date="2023-10-06T20:02:00Z">
              <w:rPr>
                <w:rFonts w:ascii="Gill Sans MT" w:hAnsi="Gill Sans MT"/>
                <w:b/>
                <w:bCs/>
              </w:rPr>
            </w:rPrChange>
          </w:rPr>
          <w:delText xml:space="preserve">ly </w:delText>
        </w:r>
        <w:r w:rsidR="008E2898" w:rsidRPr="00256197" w:rsidDel="004F308F">
          <w:rPr>
            <w:rFonts w:cs="Times New Roman"/>
            <w:b/>
            <w:bCs/>
            <w:rPrChange w:id="6" w:author="Urfels, Anton (IRRI)" w:date="2023-10-06T20:02:00Z">
              <w:rPr>
                <w:rFonts w:ascii="Gill Sans MT" w:hAnsi="Gill Sans MT"/>
                <w:b/>
                <w:bCs/>
              </w:rPr>
            </w:rPrChange>
          </w:rPr>
          <w:delText>differentiated</w:delText>
        </w:r>
        <w:r w:rsidR="007464EB" w:rsidRPr="00256197" w:rsidDel="004F308F">
          <w:rPr>
            <w:rFonts w:cs="Times New Roman"/>
            <w:b/>
            <w:bCs/>
            <w:rPrChange w:id="7" w:author="Urfels, Anton (IRRI)" w:date="2023-10-06T20:02:00Z">
              <w:rPr>
                <w:rFonts w:ascii="Gill Sans MT" w:hAnsi="Gill Sans MT"/>
                <w:b/>
                <w:bCs/>
              </w:rPr>
            </w:rPrChange>
          </w:rPr>
          <w:delText xml:space="preserve"> </w:delText>
        </w:r>
        <w:r w:rsidR="00015FB6" w:rsidRPr="00256197" w:rsidDel="004F308F">
          <w:rPr>
            <w:rFonts w:cs="Times New Roman"/>
            <w:b/>
            <w:bCs/>
            <w:rPrChange w:id="8" w:author="Urfels, Anton (IRRI)" w:date="2023-10-06T20:02:00Z">
              <w:rPr>
                <w:rFonts w:ascii="Gill Sans MT" w:hAnsi="Gill Sans MT"/>
                <w:b/>
                <w:bCs/>
              </w:rPr>
            </w:rPrChange>
          </w:rPr>
          <w:delText>yield</w:delText>
        </w:r>
        <w:r w:rsidR="0003232F" w:rsidRPr="00256197" w:rsidDel="004F308F">
          <w:rPr>
            <w:rFonts w:cs="Times New Roman"/>
            <w:b/>
            <w:bCs/>
            <w:rPrChange w:id="9" w:author="Urfels, Anton (IRRI)" w:date="2023-10-06T20:02:00Z">
              <w:rPr>
                <w:rFonts w:ascii="Gill Sans MT" w:hAnsi="Gill Sans MT"/>
                <w:b/>
                <w:bCs/>
              </w:rPr>
            </w:rPrChange>
          </w:rPr>
          <w:delText xml:space="preserve"> and economic</w:delText>
        </w:r>
        <w:r w:rsidR="007464EB" w:rsidRPr="00256197" w:rsidDel="004F308F">
          <w:rPr>
            <w:rFonts w:cs="Times New Roman"/>
            <w:b/>
            <w:bCs/>
            <w:rPrChange w:id="10" w:author="Urfels, Anton (IRRI)" w:date="2023-10-06T20:02:00Z">
              <w:rPr>
                <w:rFonts w:ascii="Gill Sans MT" w:hAnsi="Gill Sans MT"/>
                <w:b/>
                <w:bCs/>
              </w:rPr>
            </w:rPrChange>
          </w:rPr>
          <w:delText xml:space="preserve"> risk</w:delText>
        </w:r>
        <w:r w:rsidR="00A40FB7" w:rsidRPr="00256197" w:rsidDel="004F308F">
          <w:rPr>
            <w:rFonts w:cs="Times New Roman"/>
            <w:b/>
            <w:bCs/>
            <w:rPrChange w:id="11" w:author="Urfels, Anton (IRRI)" w:date="2023-10-06T20:02:00Z">
              <w:rPr>
                <w:rFonts w:ascii="Gill Sans MT" w:hAnsi="Gill Sans MT"/>
                <w:b/>
                <w:bCs/>
              </w:rPr>
            </w:rPrChange>
          </w:rPr>
          <w:delText xml:space="preserve">s </w:delText>
        </w:r>
        <w:r w:rsidR="0086162C" w:rsidRPr="00256197" w:rsidDel="004F308F">
          <w:rPr>
            <w:rFonts w:cs="Times New Roman"/>
            <w:b/>
            <w:bCs/>
            <w:rPrChange w:id="12" w:author="Urfels, Anton (IRRI)" w:date="2023-10-06T20:02:00Z">
              <w:rPr>
                <w:rFonts w:ascii="Gill Sans MT" w:hAnsi="Gill Sans MT"/>
                <w:b/>
                <w:bCs/>
              </w:rPr>
            </w:rPrChange>
          </w:rPr>
          <w:delText>of</w:delText>
        </w:r>
      </w:del>
      <w:ins w:id="13" w:author="Urfels, Anton (IRRI)" w:date="2023-10-06T22:28:00Z">
        <w:r>
          <w:rPr>
            <w:rFonts w:cs="Times New Roman"/>
            <w:b/>
            <w:bCs/>
          </w:rPr>
          <w:t>e</w:t>
        </w:r>
      </w:ins>
      <w:ins w:id="14" w:author="Urfels, Anton (IRRI)" w:date="2023-10-06T22:26:00Z">
        <w:r>
          <w:rPr>
            <w:rFonts w:cs="Times New Roman"/>
            <w:b/>
            <w:bCs/>
          </w:rPr>
          <w:t>valuati</w:t>
        </w:r>
      </w:ins>
      <w:ins w:id="15" w:author="Urfels, Anton (IRRI)" w:date="2023-10-06T22:28:00Z">
        <w:r>
          <w:rPr>
            <w:rFonts w:cs="Times New Roman"/>
            <w:b/>
            <w:bCs/>
          </w:rPr>
          <w:t>ons of</w:t>
        </w:r>
      </w:ins>
      <w:ins w:id="16" w:author="Urfels, Anton (IRRI)" w:date="2023-10-06T22:30:00Z">
        <w:r>
          <w:rPr>
            <w:rFonts w:cs="Times New Roman"/>
            <w:b/>
            <w:bCs/>
          </w:rPr>
          <w:t xml:space="preserve"> competing</w:t>
        </w:r>
      </w:ins>
      <w:ins w:id="17" w:author="Urfels, Anton (IRRI)" w:date="2023-10-06T21:56:00Z">
        <w:r w:rsidR="008A2D26">
          <w:rPr>
            <w:rFonts w:cs="Times New Roman"/>
            <w:b/>
            <w:bCs/>
          </w:rPr>
          <w:t xml:space="preserve"> </w:t>
        </w:r>
      </w:ins>
      <w:del w:id="18" w:author="Urfels, Anton (IRRI)" w:date="2023-10-06T21:57:00Z">
        <w:r w:rsidR="0086162C" w:rsidRPr="00256197" w:rsidDel="008A2D26">
          <w:rPr>
            <w:rFonts w:cs="Times New Roman"/>
            <w:b/>
            <w:bCs/>
            <w:rPrChange w:id="19" w:author="Urfels, Anton (IRRI)" w:date="2023-10-06T20:02:00Z">
              <w:rPr>
                <w:rFonts w:ascii="Gill Sans MT" w:hAnsi="Gill Sans MT"/>
                <w:b/>
                <w:bCs/>
              </w:rPr>
            </w:rPrChange>
          </w:rPr>
          <w:delText xml:space="preserve"> </w:delText>
        </w:r>
      </w:del>
      <w:del w:id="20" w:author="Urfels, Anton (IRRI)" w:date="2023-10-06T21:53:00Z">
        <w:r w:rsidR="0086162C" w:rsidRPr="00256197" w:rsidDel="008A2D26">
          <w:rPr>
            <w:rFonts w:cs="Times New Roman"/>
            <w:b/>
            <w:bCs/>
            <w:rPrChange w:id="21" w:author="Urfels, Anton (IRRI)" w:date="2023-10-06T20:02:00Z">
              <w:rPr>
                <w:rFonts w:ascii="Gill Sans MT" w:hAnsi="Gill Sans MT"/>
                <w:b/>
                <w:bCs/>
              </w:rPr>
            </w:rPrChange>
          </w:rPr>
          <w:delText>r</w:delText>
        </w:r>
        <w:r w:rsidR="00EC57D4" w:rsidRPr="00256197" w:rsidDel="008A2D26">
          <w:rPr>
            <w:rFonts w:cs="Times New Roman"/>
            <w:b/>
            <w:bCs/>
            <w:rPrChange w:id="22" w:author="Urfels, Anton (IRRI)" w:date="2023-10-06T20:02:00Z">
              <w:rPr>
                <w:rFonts w:ascii="Gill Sans MT" w:hAnsi="Gill Sans MT"/>
                <w:b/>
                <w:bCs/>
              </w:rPr>
            </w:rPrChange>
          </w:rPr>
          <w:delText xml:space="preserve">ice </w:delText>
        </w:r>
      </w:del>
      <w:del w:id="23" w:author="Urfels, Anton (IRRI)" w:date="2023-10-06T22:25:00Z">
        <w:r w:rsidR="00EC57D4" w:rsidRPr="00256197" w:rsidDel="00DC663E">
          <w:rPr>
            <w:rFonts w:cs="Times New Roman"/>
            <w:b/>
            <w:bCs/>
            <w:rPrChange w:id="24" w:author="Urfels, Anton (IRRI)" w:date="2023-10-06T20:02:00Z">
              <w:rPr>
                <w:rFonts w:ascii="Gill Sans MT" w:hAnsi="Gill Sans MT"/>
                <w:b/>
                <w:bCs/>
              </w:rPr>
            </w:rPrChange>
          </w:rPr>
          <w:delText>planting</w:delText>
        </w:r>
      </w:del>
      <w:del w:id="25" w:author="Urfels, Anton (IRRI)" w:date="2023-10-06T21:57:00Z">
        <w:r w:rsidR="00EC57D4" w:rsidRPr="00256197" w:rsidDel="008A2D26">
          <w:rPr>
            <w:rFonts w:cs="Times New Roman"/>
            <w:b/>
            <w:bCs/>
            <w:rPrChange w:id="26" w:author="Urfels, Anton (IRRI)" w:date="2023-10-06T20:02:00Z">
              <w:rPr>
                <w:rFonts w:ascii="Gill Sans MT" w:hAnsi="Gill Sans MT"/>
                <w:b/>
                <w:bCs/>
              </w:rPr>
            </w:rPrChange>
          </w:rPr>
          <w:delText xml:space="preserve"> date</w:delText>
        </w:r>
      </w:del>
      <w:del w:id="27" w:author="Urfels, Anton (IRRI)" w:date="2023-10-06T21:59:00Z">
        <w:r w:rsidR="00EC57D4" w:rsidRPr="00256197" w:rsidDel="008A2D26">
          <w:rPr>
            <w:rFonts w:cs="Times New Roman"/>
            <w:b/>
            <w:bCs/>
            <w:rPrChange w:id="28" w:author="Urfels, Anton (IRRI)" w:date="2023-10-06T20:02:00Z">
              <w:rPr>
                <w:rFonts w:ascii="Gill Sans MT" w:hAnsi="Gill Sans MT"/>
                <w:b/>
                <w:bCs/>
              </w:rPr>
            </w:rPrChange>
          </w:rPr>
          <w:delText xml:space="preserve"> strategies</w:delText>
        </w:r>
      </w:del>
      <w:del w:id="29" w:author="Urfels, Anton (IRRI)" w:date="2023-10-06T22:25:00Z">
        <w:r w:rsidR="0086162C" w:rsidRPr="00256197" w:rsidDel="00DC663E">
          <w:rPr>
            <w:rFonts w:cs="Times New Roman"/>
            <w:b/>
            <w:bCs/>
            <w:rPrChange w:id="30" w:author="Urfels, Anton (IRRI)" w:date="2023-10-06T20:02:00Z">
              <w:rPr>
                <w:rFonts w:ascii="Gill Sans MT" w:hAnsi="Gill Sans MT"/>
                <w:b/>
                <w:bCs/>
              </w:rPr>
            </w:rPrChange>
          </w:rPr>
          <w:delText xml:space="preserve"> </w:delText>
        </w:r>
      </w:del>
      <w:ins w:id="31" w:author="Urfels, Anton (IRRI)" w:date="2023-10-06T22:25:00Z">
        <w:r>
          <w:rPr>
            <w:rFonts w:cs="Times New Roman"/>
            <w:b/>
            <w:bCs/>
          </w:rPr>
          <w:t>agronomic</w:t>
        </w:r>
      </w:ins>
      <w:ins w:id="32" w:author="Urfels, Anton (IRRI)" w:date="2023-10-06T22:29:00Z">
        <w:r>
          <w:rPr>
            <w:rFonts w:cs="Times New Roman"/>
            <w:b/>
            <w:bCs/>
          </w:rPr>
          <w:t xml:space="preserve"> options for</w:t>
        </w:r>
      </w:ins>
      <w:ins w:id="33" w:author="Urfels, Anton (IRRI)" w:date="2023-10-06T22:25:00Z">
        <w:r>
          <w:rPr>
            <w:rFonts w:cs="Times New Roman"/>
            <w:b/>
            <w:bCs/>
          </w:rPr>
          <w:t xml:space="preserve"> climate adapt</w:t>
        </w:r>
      </w:ins>
      <w:ins w:id="34" w:author="Urfels, Anton (IRRI)" w:date="2023-10-06T22:26:00Z">
        <w:r>
          <w:rPr>
            <w:rFonts w:cs="Times New Roman"/>
            <w:b/>
            <w:bCs/>
          </w:rPr>
          <w:t>ation</w:t>
        </w:r>
      </w:ins>
      <w:ins w:id="35" w:author="Urfels, Anton (IRRI)" w:date="2023-10-06T22:28:00Z">
        <w:r>
          <w:rPr>
            <w:rFonts w:cs="Times New Roman"/>
            <w:b/>
            <w:bCs/>
          </w:rPr>
          <w:t xml:space="preserve">: </w:t>
        </w:r>
      </w:ins>
      <w:ins w:id="36" w:author="Urfels, Anton (IRRI)" w:date="2023-10-06T22:29:00Z">
        <w:r>
          <w:rPr>
            <w:rFonts w:cs="Times New Roman"/>
            <w:b/>
            <w:bCs/>
          </w:rPr>
          <w:t>The case of rice planting strategies in the Indo Gangetic Plains</w:t>
        </w:r>
      </w:ins>
      <w:del w:id="37" w:author="Urfels, Anton (IRRI)" w:date="2023-10-06T21:52:00Z">
        <w:r w:rsidR="0086162C" w:rsidRPr="00256197" w:rsidDel="00B71A6A">
          <w:rPr>
            <w:rFonts w:cs="Times New Roman"/>
            <w:b/>
            <w:bCs/>
            <w:rPrChange w:id="38" w:author="Urfels, Anton (IRRI)" w:date="2023-10-06T20:02:00Z">
              <w:rPr>
                <w:rFonts w:ascii="Gill Sans MT" w:hAnsi="Gill Sans MT"/>
                <w:b/>
                <w:bCs/>
              </w:rPr>
            </w:rPrChange>
          </w:rPr>
          <w:delText>for Indo-Gangetic Plains</w:delText>
        </w:r>
        <w:r w:rsidR="00641973" w:rsidRPr="00256197" w:rsidDel="00B71A6A">
          <w:rPr>
            <w:rFonts w:cs="Times New Roman"/>
            <w:b/>
            <w:bCs/>
            <w:rPrChange w:id="39" w:author="Urfels, Anton (IRRI)" w:date="2023-10-06T20:02:00Z">
              <w:rPr>
                <w:rFonts w:ascii="Gill Sans MT" w:hAnsi="Gill Sans MT"/>
                <w:b/>
                <w:bCs/>
              </w:rPr>
            </w:rPrChange>
          </w:rPr>
          <w:delText>: A c</w:delText>
        </w:r>
      </w:del>
      <w:del w:id="40" w:author="Urfels, Anton (IRRI)" w:date="2023-10-06T21:53:00Z">
        <w:r w:rsidR="00641973" w:rsidRPr="00256197" w:rsidDel="008A2D26">
          <w:rPr>
            <w:rFonts w:cs="Times New Roman"/>
            <w:b/>
            <w:bCs/>
            <w:rPrChange w:id="41" w:author="Urfels, Anton (IRRI)" w:date="2023-10-06T20:02:00Z">
              <w:rPr>
                <w:rFonts w:ascii="Gill Sans MT" w:hAnsi="Gill Sans MT"/>
                <w:b/>
                <w:bCs/>
              </w:rPr>
            </w:rPrChange>
          </w:rPr>
          <w:delText>omputational</w:delText>
        </w:r>
      </w:del>
      <w:del w:id="42" w:author="Urfels, Anton (IRRI)" w:date="2023-10-06T21:52:00Z">
        <w:r w:rsidR="00804016" w:rsidRPr="00256197" w:rsidDel="00B71A6A">
          <w:rPr>
            <w:rFonts w:cs="Times New Roman"/>
            <w:b/>
            <w:bCs/>
            <w:rPrChange w:id="43" w:author="Urfels, Anton (IRRI)" w:date="2023-10-06T20:02:00Z">
              <w:rPr>
                <w:rFonts w:ascii="Gill Sans MT" w:hAnsi="Gill Sans MT"/>
                <w:b/>
                <w:bCs/>
              </w:rPr>
            </w:rPrChange>
          </w:rPr>
          <w:delText xml:space="preserve"> risk</w:delText>
        </w:r>
      </w:del>
      <w:del w:id="44" w:author="Urfels, Anton (IRRI)" w:date="2023-10-06T21:53:00Z">
        <w:r w:rsidR="00804016" w:rsidRPr="00256197" w:rsidDel="008A2D26">
          <w:rPr>
            <w:rFonts w:cs="Times New Roman"/>
            <w:b/>
            <w:bCs/>
            <w:rPrChange w:id="45" w:author="Urfels, Anton (IRRI)" w:date="2023-10-06T20:02:00Z">
              <w:rPr>
                <w:rFonts w:ascii="Gill Sans MT" w:hAnsi="Gill Sans MT"/>
                <w:b/>
                <w:bCs/>
              </w:rPr>
            </w:rPrChange>
          </w:rPr>
          <w:delText xml:space="preserve"> modelling </w:delText>
        </w:r>
      </w:del>
      <w:del w:id="46" w:author="Urfels, Anton (IRRI)" w:date="2023-10-06T21:52:00Z">
        <w:r w:rsidR="00804016" w:rsidRPr="00256197" w:rsidDel="00B71A6A">
          <w:rPr>
            <w:rFonts w:cs="Times New Roman"/>
            <w:b/>
            <w:bCs/>
            <w:rPrChange w:id="47" w:author="Urfels, Anton (IRRI)" w:date="2023-10-06T20:02:00Z">
              <w:rPr>
                <w:rFonts w:ascii="Gill Sans MT" w:hAnsi="Gill Sans MT"/>
                <w:b/>
                <w:bCs/>
              </w:rPr>
            </w:rPrChange>
          </w:rPr>
          <w:delText>approach</w:delText>
        </w:r>
      </w:del>
    </w:p>
    <w:p w14:paraId="4ED85149" w14:textId="345EA7BF" w:rsidR="00621E03" w:rsidRPr="00256197" w:rsidRDefault="00621E03" w:rsidP="006C3929">
      <w:pPr>
        <w:pStyle w:val="Heading1"/>
        <w:rPr>
          <w:rFonts w:cs="Times New Roman"/>
        </w:rPr>
      </w:pPr>
      <w:r w:rsidRPr="00256197">
        <w:rPr>
          <w:rFonts w:cs="Times New Roman"/>
        </w:rPr>
        <w:t>Abstra</w:t>
      </w:r>
      <w:r w:rsidR="005C4819" w:rsidRPr="00256197">
        <w:rPr>
          <w:rFonts w:cs="Times New Roman"/>
        </w:rPr>
        <w:t>ct</w:t>
      </w:r>
    </w:p>
    <w:p w14:paraId="0B77DB1F" w14:textId="53EFA696" w:rsidR="008A2D26" w:rsidRDefault="008A2D26" w:rsidP="00412F53">
      <w:pPr>
        <w:jc w:val="both"/>
        <w:rPr>
          <w:ins w:id="48" w:author="Urfels, Anton (IRRI)" w:date="2023-10-06T22:02:00Z"/>
          <w:rFonts w:cs="Times New Roman"/>
        </w:rPr>
      </w:pPr>
      <w:ins w:id="49" w:author="Urfels, Anton (IRRI)" w:date="2023-10-06T21:54:00Z">
        <w:r>
          <w:rPr>
            <w:rFonts w:cs="Times New Roman"/>
          </w:rPr>
          <w:t>Adjusting crop planting dates</w:t>
        </w:r>
      </w:ins>
      <w:ins w:id="50" w:author="Urfels, Anton (IRRI)" w:date="2023-10-06T22:00:00Z">
        <w:r>
          <w:rPr>
            <w:rFonts w:cs="Times New Roman"/>
          </w:rPr>
          <w:t xml:space="preserve"> and variety durations</w:t>
        </w:r>
      </w:ins>
      <w:ins w:id="51" w:author="Urfels, Anton (IRRI)" w:date="2023-10-06T21:54:00Z">
        <w:r>
          <w:rPr>
            <w:rFonts w:cs="Times New Roman"/>
          </w:rPr>
          <w:t xml:space="preserve"> is emerging as a crucia</w:t>
        </w:r>
      </w:ins>
      <w:ins w:id="52" w:author="Urfels, Anton (IRRI)" w:date="2023-10-06T21:55:00Z">
        <w:r>
          <w:rPr>
            <w:rFonts w:cs="Times New Roman"/>
          </w:rPr>
          <w:t>l climate change adaptation strategy for</w:t>
        </w:r>
      </w:ins>
      <w:ins w:id="53" w:author="Urfels, Anton (IRRI)" w:date="2023-10-06T21:57:00Z">
        <w:r>
          <w:rPr>
            <w:rFonts w:cs="Times New Roman"/>
          </w:rPr>
          <w:t xml:space="preserve"> many</w:t>
        </w:r>
      </w:ins>
      <w:ins w:id="54" w:author="Urfels, Anton (IRRI)" w:date="2023-10-06T21:55:00Z">
        <w:r>
          <w:rPr>
            <w:rFonts w:cs="Times New Roman"/>
          </w:rPr>
          <w:t xml:space="preserve"> cereal systems.</w:t>
        </w:r>
      </w:ins>
      <w:ins w:id="55" w:author="Urfels, Anton (IRRI)" w:date="2023-10-06T21:59:00Z">
        <w:r>
          <w:rPr>
            <w:rFonts w:cs="Times New Roman"/>
          </w:rPr>
          <w:t xml:space="preserve"> </w:t>
        </w:r>
      </w:ins>
      <w:ins w:id="56" w:author="Urfels, Anton (IRRI)" w:date="2023-10-06T22:01:00Z">
        <w:r>
          <w:rPr>
            <w:rFonts w:cs="Times New Roman"/>
          </w:rPr>
          <w:t xml:space="preserve">Such strategies </w:t>
        </w:r>
      </w:ins>
      <w:ins w:id="57" w:author="Urfels, Anton (IRRI)" w:date="2023-10-06T22:00:00Z">
        <w:r>
          <w:rPr>
            <w:rFonts w:cs="Times New Roman"/>
          </w:rPr>
          <w:t xml:space="preserve"> </w:t>
        </w:r>
      </w:ins>
      <w:ins w:id="58" w:author="Urfels, Anton (IRRI)" w:date="2023-10-06T22:01:00Z">
        <w:r>
          <w:rPr>
            <w:rFonts w:cs="Times New Roman"/>
          </w:rPr>
          <w:t>include, for example,</w:t>
        </w:r>
      </w:ins>
      <w:ins w:id="59" w:author="Urfels, Anton (IRRI)" w:date="2023-10-06T22:00:00Z">
        <w:r>
          <w:rPr>
            <w:rFonts w:cs="Times New Roman"/>
          </w:rPr>
          <w:t xml:space="preserve"> harmonizing crop pl</w:t>
        </w:r>
      </w:ins>
      <w:ins w:id="60" w:author="Urfels, Anton (IRRI)" w:date="2023-10-06T22:01:00Z">
        <w:r>
          <w:rPr>
            <w:rFonts w:cs="Times New Roman"/>
          </w:rPr>
          <w:t>anting with the onset of the rainy season or planting at specific recommended calendar dates. Evaluation</w:t>
        </w:r>
      </w:ins>
      <w:ins w:id="61" w:author="Urfels, Anton (IRRI)" w:date="2023-10-06T22:02:00Z">
        <w:r>
          <w:rPr>
            <w:rFonts w:cs="Times New Roman"/>
          </w:rPr>
          <w:t xml:space="preserve">s of these strategies mostly consider </w:t>
        </w:r>
      </w:ins>
      <w:ins w:id="62" w:author="Urfels, Anton (IRRI)" w:date="2023-10-06T21:58:00Z">
        <w:r>
          <w:rPr>
            <w:rFonts w:cs="Times New Roman"/>
          </w:rPr>
          <w:t>yield and yield variability, but focus less on finan</w:t>
        </w:r>
      </w:ins>
      <w:ins w:id="63" w:author="Urfels, Anton (IRRI)" w:date="2023-10-06T21:59:00Z">
        <w:r>
          <w:rPr>
            <w:rFonts w:cs="Times New Roman"/>
          </w:rPr>
          <w:t>cial</w:t>
        </w:r>
      </w:ins>
      <w:ins w:id="64" w:author="Urfels, Anton (IRRI)" w:date="2023-10-06T21:58:00Z">
        <w:r>
          <w:rPr>
            <w:rFonts w:cs="Times New Roman"/>
          </w:rPr>
          <w:t xml:space="preserve"> risks</w:t>
        </w:r>
      </w:ins>
      <w:ins w:id="65" w:author="Urfels, Anton (IRRI)" w:date="2023-10-06T21:59:00Z">
        <w:r>
          <w:rPr>
            <w:rFonts w:cs="Times New Roman"/>
          </w:rPr>
          <w:t xml:space="preserve"> associated with different planting strategies.</w:t>
        </w:r>
      </w:ins>
      <w:ins w:id="66" w:author="Urfels, Anton (IRRI)" w:date="2023-10-06T22:03:00Z">
        <w:r>
          <w:rPr>
            <w:rFonts w:cs="Times New Roman"/>
          </w:rPr>
          <w:t xml:space="preserve"> </w:t>
        </w:r>
        <w:r w:rsidR="004003E0">
          <w:rPr>
            <w:rFonts w:cs="Times New Roman"/>
          </w:rPr>
          <w:t>However, choosing</w:t>
        </w:r>
      </w:ins>
      <w:ins w:id="67" w:author="Urfels, Anton (IRRI)" w:date="2023-10-06T22:05:00Z">
        <w:r w:rsidR="004003E0">
          <w:rPr>
            <w:rFonts w:cs="Times New Roman"/>
          </w:rPr>
          <w:t xml:space="preserve"> recommendations</w:t>
        </w:r>
      </w:ins>
      <w:ins w:id="68" w:author="Urfels, Anton (IRRI)" w:date="2023-10-06T22:03:00Z">
        <w:r w:rsidR="004003E0">
          <w:rPr>
            <w:rFonts w:cs="Times New Roman"/>
          </w:rPr>
          <w:t xml:space="preserve"> amongst competing levels of yield and yield stability is not straightforward as preferences for yield increas</w:t>
        </w:r>
      </w:ins>
      <w:ins w:id="69" w:author="Urfels, Anton (IRRI)" w:date="2023-10-06T22:04:00Z">
        <w:r w:rsidR="004003E0">
          <w:rPr>
            <w:rFonts w:cs="Times New Roman"/>
          </w:rPr>
          <w:t>es and stability might differ. Here, we present a novel framework that uses a</w:t>
        </w:r>
      </w:ins>
      <w:ins w:id="70" w:author="Urfels, Anton (IRRI)" w:date="2023-10-06T22:06:00Z">
        <w:r w:rsidR="004003E0">
          <w:rPr>
            <w:rFonts w:cs="Times New Roman"/>
          </w:rPr>
          <w:t xml:space="preserve"> computational</w:t>
        </w:r>
      </w:ins>
      <w:ins w:id="71" w:author="Urfels, Anton (IRRI)" w:date="2023-10-06T22:04:00Z">
        <w:r w:rsidR="004003E0">
          <w:rPr>
            <w:rFonts w:cs="Times New Roman"/>
          </w:rPr>
          <w:t xml:space="preserve"> spatial economics approach for evaluating </w:t>
        </w:r>
      </w:ins>
      <w:ins w:id="72" w:author="Urfels, Anton (IRRI)" w:date="2023-10-06T22:06:00Z">
        <w:r w:rsidR="004003E0">
          <w:rPr>
            <w:rFonts w:cs="Times New Roman"/>
          </w:rPr>
          <w:t>which planting strategies work best where. To demonst</w:t>
        </w:r>
      </w:ins>
      <w:ins w:id="73" w:author="Urfels, Anton (IRRI)" w:date="2023-10-06T22:07:00Z">
        <w:r w:rsidR="004003E0">
          <w:rPr>
            <w:rFonts w:cs="Times New Roman"/>
          </w:rPr>
          <w:t xml:space="preserve">rate our approach – we </w:t>
        </w:r>
      </w:ins>
      <w:ins w:id="74" w:author="Urfels, Anton (IRRI)" w:date="2023-10-06T22:09:00Z">
        <w:r w:rsidR="004003E0">
          <w:rPr>
            <w:rFonts w:cs="Times New Roman"/>
          </w:rPr>
          <w:t>evaluate</w:t>
        </w:r>
      </w:ins>
      <w:ins w:id="75" w:author="Urfels, Anton (IRRI)" w:date="2023-10-06T22:07:00Z">
        <w:r w:rsidR="004003E0">
          <w:rPr>
            <w:rFonts w:cs="Times New Roman"/>
          </w:rPr>
          <w:t xml:space="preserve"> readily available gridded crop simulation outputs for various rice crop planting strategies for the rice-wheat </w:t>
        </w:r>
      </w:ins>
      <w:ins w:id="76" w:author="Urfels, Anton (IRRI)" w:date="2023-10-06T22:08:00Z">
        <w:r w:rsidR="004003E0">
          <w:rPr>
            <w:rFonts w:cs="Times New Roman"/>
          </w:rPr>
          <w:t>systems of</w:t>
        </w:r>
      </w:ins>
      <w:ins w:id="77" w:author="Urfels, Anton (IRRI)" w:date="2023-10-06T22:07:00Z">
        <w:r w:rsidR="004003E0">
          <w:rPr>
            <w:rFonts w:cs="Times New Roman"/>
          </w:rPr>
          <w:t xml:space="preserve"> the Indo-Gangetic Plains</w:t>
        </w:r>
      </w:ins>
      <w:ins w:id="78" w:author="Urfels, Anton (IRRI)" w:date="2023-10-06T22:08:00Z">
        <w:r w:rsidR="004003E0">
          <w:rPr>
            <w:rFonts w:cs="Times New Roman"/>
          </w:rPr>
          <w:t xml:space="preserve">. </w:t>
        </w:r>
      </w:ins>
      <w:ins w:id="79" w:author="Urfels, Anton (IRRI)" w:date="2023-10-06T22:09:00Z">
        <w:r w:rsidR="004003E0">
          <w:rPr>
            <w:rFonts w:cs="Times New Roman"/>
          </w:rPr>
          <w:t>Our findi</w:t>
        </w:r>
      </w:ins>
      <w:ins w:id="80" w:author="Urfels, Anton (IRRI)" w:date="2023-10-06T22:10:00Z">
        <w:r w:rsidR="004003E0">
          <w:rPr>
            <w:rFonts w:cs="Times New Roman"/>
          </w:rPr>
          <w:t xml:space="preserve">ngs </w:t>
        </w:r>
      </w:ins>
      <w:ins w:id="81" w:author="Urfels, Anton (IRRI)" w:date="2023-10-06T22:11:00Z">
        <w:r w:rsidR="004003E0">
          <w:rPr>
            <w:rFonts w:cs="Times New Roman"/>
          </w:rPr>
          <w:t>provide quantitative evidence</w:t>
        </w:r>
      </w:ins>
      <w:ins w:id="82" w:author="Urfels, Anton (IRRI)" w:date="2023-10-06T22:19:00Z">
        <w:r w:rsidR="00A8456D">
          <w:rPr>
            <w:rFonts w:cs="Times New Roman"/>
          </w:rPr>
          <w:t xml:space="preserve"> to the previous conclusion</w:t>
        </w:r>
      </w:ins>
      <w:ins w:id="83" w:author="Urfels, Anton (IRRI)" w:date="2023-10-06T22:14:00Z">
        <w:r w:rsidR="00A8456D">
          <w:rPr>
            <w:rFonts w:cs="Times New Roman"/>
          </w:rPr>
          <w:t xml:space="preserve"> </w:t>
        </w:r>
      </w:ins>
      <w:ins w:id="84" w:author="Urfels, Anton (IRRI)" w:date="2023-10-06T22:15:00Z">
        <w:r w:rsidR="00A8456D">
          <w:rPr>
            <w:rFonts w:cs="Times New Roman"/>
          </w:rPr>
          <w:t>that harmonizing the</w:t>
        </w:r>
      </w:ins>
      <w:ins w:id="85" w:author="Urfels, Anton (IRRI)" w:date="2023-10-06T22:14:00Z">
        <w:r w:rsidR="00A8456D">
          <w:rPr>
            <w:rFonts w:cs="Times New Roman"/>
          </w:rPr>
          <w:t xml:space="preserve"> </w:t>
        </w:r>
      </w:ins>
      <w:ins w:id="86" w:author="Urfels, Anton (IRRI)" w:date="2023-10-06T22:15:00Z">
        <w:r w:rsidR="00A8456D">
          <w:rPr>
            <w:rFonts w:cs="Times New Roman"/>
          </w:rPr>
          <w:t>planting</w:t>
        </w:r>
        <w:r w:rsidR="00A8456D">
          <w:rPr>
            <w:rFonts w:cs="Times New Roman"/>
          </w:rPr>
          <w:t xml:space="preserve"> dates of</w:t>
        </w:r>
        <w:r w:rsidR="00A8456D">
          <w:rPr>
            <w:rFonts w:cs="Times New Roman"/>
          </w:rPr>
          <w:t xml:space="preserve"> long-duration varieties at the monsoon onset</w:t>
        </w:r>
        <w:r w:rsidR="00A8456D">
          <w:rPr>
            <w:rFonts w:cs="Times New Roman"/>
          </w:rPr>
          <w:t xml:space="preserve"> works best in the Eastern IGP, this </w:t>
        </w:r>
      </w:ins>
      <w:ins w:id="87" w:author="Urfels, Anton (IRRI)" w:date="2023-10-06T22:16:00Z">
        <w:r w:rsidR="00A8456D">
          <w:rPr>
            <w:rFonts w:cs="Times New Roman"/>
          </w:rPr>
          <w:t>strategy fail and is clearly outperformed by</w:t>
        </w:r>
      </w:ins>
      <w:ins w:id="88" w:author="Urfels, Anton (IRRI)" w:date="2023-10-06T22:15:00Z">
        <w:r w:rsidR="00A8456D">
          <w:rPr>
            <w:rFonts w:cs="Times New Roman"/>
          </w:rPr>
          <w:t xml:space="preserve"> </w:t>
        </w:r>
        <w:r w:rsidR="00A8456D">
          <w:rPr>
            <w:rFonts w:cs="Times New Roman"/>
          </w:rPr>
          <w:t xml:space="preserve"> </w:t>
        </w:r>
      </w:ins>
      <w:ins w:id="89" w:author="Urfels, Anton (IRRI)" w:date="2023-10-06T22:16:00Z">
        <w:r w:rsidR="00A8456D">
          <w:rPr>
            <w:rFonts w:cs="Times New Roman"/>
          </w:rPr>
          <w:t xml:space="preserve">planting rice at </w:t>
        </w:r>
      </w:ins>
      <w:ins w:id="90" w:author="Urfels, Anton (IRRI)" w:date="2023-10-06T22:14:00Z">
        <w:r w:rsidR="00A8456D">
          <w:rPr>
            <w:rFonts w:cs="Times New Roman"/>
          </w:rPr>
          <w:t>state-recommended planting dates in most of the Western and Middle IGP</w:t>
        </w:r>
      </w:ins>
      <w:ins w:id="91" w:author="Urfels, Anton (IRRI)" w:date="2023-10-06T22:16:00Z">
        <w:r w:rsidR="00A8456D">
          <w:rPr>
            <w:rFonts w:cs="Times New Roman"/>
          </w:rPr>
          <w:t xml:space="preserve">. </w:t>
        </w:r>
      </w:ins>
      <w:ins w:id="92" w:author="Urfels, Anton (IRRI)" w:date="2023-10-06T22:19:00Z">
        <w:r w:rsidR="00A8456D">
          <w:rPr>
            <w:rFonts w:cs="Times New Roman"/>
          </w:rPr>
          <w:t>Importantly,</w:t>
        </w:r>
      </w:ins>
      <w:ins w:id="93" w:author="Urfels, Anton (IRRI)" w:date="2023-10-06T22:16:00Z">
        <w:r w:rsidR="00A8456D">
          <w:rPr>
            <w:rFonts w:cs="Times New Roman"/>
          </w:rPr>
          <w:t xml:space="preserve"> our risk-based assessment shows </w:t>
        </w:r>
      </w:ins>
      <w:ins w:id="94" w:author="Urfels, Anton (IRRI)" w:date="2023-10-06T22:17:00Z">
        <w:r w:rsidR="00A8456D">
          <w:rPr>
            <w:rFonts w:cs="Times New Roman"/>
          </w:rPr>
          <w:t xml:space="preserve">that the results are not as clear cut in the </w:t>
        </w:r>
      </w:ins>
      <w:ins w:id="95" w:author="Urfels, Anton (IRRI)" w:date="2023-10-06T22:24:00Z">
        <w:r w:rsidR="00DC663E">
          <w:rPr>
            <w:rFonts w:cs="Times New Roman"/>
          </w:rPr>
          <w:t xml:space="preserve">northern Middle </w:t>
        </w:r>
      </w:ins>
      <w:ins w:id="96" w:author="Urfels, Anton (IRRI)" w:date="2023-10-06T22:17:00Z">
        <w:r w:rsidR="00A8456D">
          <w:rPr>
            <w:rFonts w:cs="Times New Roman"/>
          </w:rPr>
          <w:t>IGP</w:t>
        </w:r>
      </w:ins>
      <w:ins w:id="97" w:author="Urfels, Anton (IRRI)" w:date="2023-10-06T22:19:00Z">
        <w:r w:rsidR="00A8456D">
          <w:rPr>
            <w:rFonts w:cs="Times New Roman"/>
          </w:rPr>
          <w:t xml:space="preserve"> where </w:t>
        </w:r>
      </w:ins>
      <w:ins w:id="98" w:author="Urfels, Anton (IRRI)" w:date="2023-10-06T22:20:00Z">
        <w:r w:rsidR="00A8456D">
          <w:rPr>
            <w:rFonts w:cs="Times New Roman"/>
          </w:rPr>
          <w:t>farmers appear to have more flexibility to achieve comparable outcomes</w:t>
        </w:r>
      </w:ins>
      <w:ins w:id="99" w:author="Urfels, Anton (IRRI)" w:date="2023-10-06T22:17:00Z">
        <w:r w:rsidR="00A8456D">
          <w:rPr>
            <w:rFonts w:cs="Times New Roman"/>
          </w:rPr>
          <w:t xml:space="preserve">. In conclusion, our </w:t>
        </w:r>
      </w:ins>
      <w:ins w:id="100" w:author="Urfels, Anton (IRRI)" w:date="2023-10-06T22:18:00Z">
        <w:r w:rsidR="00A8456D">
          <w:rPr>
            <w:rFonts w:cs="Times New Roman"/>
          </w:rPr>
          <w:t xml:space="preserve">approach </w:t>
        </w:r>
      </w:ins>
      <w:ins w:id="101" w:author="Urfels, Anton (IRRI)" w:date="2023-10-06T22:17:00Z">
        <w:r w:rsidR="00A8456D">
          <w:rPr>
            <w:rFonts w:cs="Times New Roman"/>
          </w:rPr>
          <w:t>provide</w:t>
        </w:r>
      </w:ins>
      <w:ins w:id="102" w:author="Urfels, Anton (IRRI)" w:date="2023-10-06T22:18:00Z">
        <w:r w:rsidR="00A8456D">
          <w:rPr>
            <w:rFonts w:cs="Times New Roman"/>
          </w:rPr>
          <w:t>s</w:t>
        </w:r>
      </w:ins>
      <w:ins w:id="103" w:author="Urfels, Anton (IRRI)" w:date="2023-10-06T22:17:00Z">
        <w:r w:rsidR="00A8456D">
          <w:rPr>
            <w:rFonts w:cs="Times New Roman"/>
          </w:rPr>
          <w:t xml:space="preserve"> a </w:t>
        </w:r>
      </w:ins>
      <w:ins w:id="104" w:author="Urfels, Anton (IRRI)" w:date="2023-10-06T22:18:00Z">
        <w:r w:rsidR="00A8456D">
          <w:rPr>
            <w:rFonts w:cs="Times New Roman"/>
          </w:rPr>
          <w:t>useful</w:t>
        </w:r>
      </w:ins>
      <w:ins w:id="105" w:author="Urfels, Anton (IRRI)" w:date="2023-10-06T22:24:00Z">
        <w:r w:rsidR="00DC663E">
          <w:rPr>
            <w:rFonts w:cs="Times New Roman"/>
          </w:rPr>
          <w:t xml:space="preserve"> and novel</w:t>
        </w:r>
      </w:ins>
      <w:ins w:id="106" w:author="Urfels, Anton (IRRI)" w:date="2023-10-06T22:18:00Z">
        <w:r w:rsidR="00A8456D">
          <w:rPr>
            <w:rFonts w:cs="Times New Roman"/>
          </w:rPr>
          <w:t xml:space="preserve"> tool for comparing different agronomic climate ada</w:t>
        </w:r>
      </w:ins>
      <w:ins w:id="107" w:author="Urfels, Anton (IRRI)" w:date="2023-10-06T22:19:00Z">
        <w:r w:rsidR="00A8456D">
          <w:rPr>
            <w:rFonts w:cs="Times New Roman"/>
          </w:rPr>
          <w:t xml:space="preserve">ptation </w:t>
        </w:r>
      </w:ins>
      <w:ins w:id="108" w:author="Urfels, Anton (IRRI)" w:date="2023-10-06T22:18:00Z">
        <w:r w:rsidR="00A8456D">
          <w:rPr>
            <w:rFonts w:cs="Times New Roman"/>
          </w:rPr>
          <w:t>strategies from a</w:t>
        </w:r>
      </w:ins>
      <w:ins w:id="109" w:author="Urfels, Anton (IRRI)" w:date="2023-10-06T22:19:00Z">
        <w:r w:rsidR="00A8456D">
          <w:rPr>
            <w:rFonts w:cs="Times New Roman"/>
          </w:rPr>
          <w:t>n economic</w:t>
        </w:r>
      </w:ins>
      <w:ins w:id="110" w:author="Urfels, Anton (IRRI)" w:date="2023-10-06T22:18:00Z">
        <w:r w:rsidR="00A8456D">
          <w:rPr>
            <w:rFonts w:cs="Times New Roman"/>
          </w:rPr>
          <w:t xml:space="preserve"> risk perspective in a spatial framework.</w:t>
        </w:r>
      </w:ins>
    </w:p>
    <w:p w14:paraId="375E58DD" w14:textId="77777777" w:rsidR="008A2D26" w:rsidRDefault="008A2D26" w:rsidP="00412F53">
      <w:pPr>
        <w:jc w:val="both"/>
        <w:rPr>
          <w:ins w:id="111" w:author="Urfels, Anton (IRRI)" w:date="2023-10-06T22:02:00Z"/>
          <w:rFonts w:cs="Times New Roman"/>
        </w:rPr>
      </w:pPr>
    </w:p>
    <w:p w14:paraId="7B646157" w14:textId="21AED7C5" w:rsidR="005E2793" w:rsidRPr="00256197" w:rsidDel="00DC663E" w:rsidRDefault="002737A7" w:rsidP="00412F53">
      <w:pPr>
        <w:jc w:val="both"/>
        <w:rPr>
          <w:del w:id="112" w:author="Urfels, Anton (IRRI)" w:date="2023-10-06T22:25:00Z"/>
          <w:rFonts w:cs="Times New Roman"/>
          <w:rPrChange w:id="113" w:author="Urfels, Anton (IRRI)" w:date="2023-10-06T20:02:00Z">
            <w:rPr>
              <w:del w:id="114" w:author="Urfels, Anton (IRRI)" w:date="2023-10-06T22:25:00Z"/>
              <w:rFonts w:ascii="Gill Sans MT" w:hAnsi="Gill Sans MT"/>
            </w:rPr>
          </w:rPrChange>
        </w:rPr>
      </w:pPr>
      <w:del w:id="115" w:author="Urfels, Anton (IRRI)" w:date="2023-10-06T22:25:00Z">
        <w:r w:rsidRPr="00256197" w:rsidDel="00DC663E">
          <w:rPr>
            <w:rFonts w:cs="Times New Roman"/>
            <w:rPrChange w:id="116" w:author="Urfels, Anton (IRRI)" w:date="2023-10-06T20:02:00Z">
              <w:rPr>
                <w:rFonts w:ascii="Gill Sans MT" w:hAnsi="Gill Sans MT"/>
              </w:rPr>
            </w:rPrChange>
          </w:rPr>
          <w:delText>Advancing the planting date of rice has been heralded as the entry point for system optimization in rice-wheat</w:delText>
        </w:r>
        <w:r w:rsidR="00387102" w:rsidRPr="00256197" w:rsidDel="00DC663E">
          <w:rPr>
            <w:rFonts w:cs="Times New Roman"/>
            <w:rPrChange w:id="117" w:author="Urfels, Anton (IRRI)" w:date="2023-10-06T20:02:00Z">
              <w:rPr>
                <w:rFonts w:ascii="Gill Sans MT" w:hAnsi="Gill Sans MT"/>
              </w:rPr>
            </w:rPrChange>
          </w:rPr>
          <w:delText xml:space="preserve"> rotational</w:delText>
        </w:r>
        <w:r w:rsidRPr="00256197" w:rsidDel="00DC663E">
          <w:rPr>
            <w:rFonts w:cs="Times New Roman"/>
            <w:rPrChange w:id="118" w:author="Urfels, Anton (IRRI)" w:date="2023-10-06T20:02:00Z">
              <w:rPr>
                <w:rFonts w:ascii="Gill Sans MT" w:hAnsi="Gill Sans MT"/>
              </w:rPr>
            </w:rPrChange>
          </w:rPr>
          <w:delText xml:space="preserve"> cropping systems in </w:delText>
        </w:r>
        <w:r w:rsidR="004D6300" w:rsidRPr="00256197" w:rsidDel="00DC663E">
          <w:rPr>
            <w:rFonts w:cs="Times New Roman"/>
            <w:rPrChange w:id="119" w:author="Urfels, Anton (IRRI)" w:date="2023-10-06T20:02:00Z">
              <w:rPr>
                <w:rFonts w:ascii="Gill Sans MT" w:hAnsi="Gill Sans MT"/>
              </w:rPr>
            </w:rPrChange>
          </w:rPr>
          <w:delText>the Indo-Gangetic Plain</w:delText>
        </w:r>
        <w:r w:rsidR="003B7D9B" w:rsidRPr="00256197" w:rsidDel="00DC663E">
          <w:rPr>
            <w:rFonts w:cs="Times New Roman"/>
            <w:rPrChange w:id="120" w:author="Urfels, Anton (IRRI)" w:date="2023-10-06T20:02:00Z">
              <w:rPr>
                <w:rFonts w:ascii="Gill Sans MT" w:hAnsi="Gill Sans MT"/>
              </w:rPr>
            </w:rPrChange>
          </w:rPr>
          <w:delText>s</w:delText>
        </w:r>
        <w:r w:rsidR="006248E2" w:rsidRPr="00256197" w:rsidDel="00DC663E">
          <w:rPr>
            <w:rFonts w:cs="Times New Roman"/>
            <w:rPrChange w:id="121" w:author="Urfels, Anton (IRRI)" w:date="2023-10-06T20:02:00Z">
              <w:rPr>
                <w:rFonts w:ascii="Gill Sans MT" w:hAnsi="Gill Sans MT"/>
              </w:rPr>
            </w:rPrChange>
          </w:rPr>
          <w:delText xml:space="preserve"> (IGP)</w:delText>
        </w:r>
        <w:r w:rsidR="004D6300" w:rsidRPr="00256197" w:rsidDel="00DC663E">
          <w:rPr>
            <w:rFonts w:cs="Times New Roman"/>
            <w:rPrChange w:id="122" w:author="Urfels, Anton (IRRI)" w:date="2023-10-06T20:02:00Z">
              <w:rPr>
                <w:rFonts w:ascii="Gill Sans MT" w:hAnsi="Gill Sans MT"/>
              </w:rPr>
            </w:rPrChange>
          </w:rPr>
          <w:delText xml:space="preserve">. </w:delText>
        </w:r>
        <w:r w:rsidR="003F5484" w:rsidRPr="00256197" w:rsidDel="00DC663E">
          <w:rPr>
            <w:rFonts w:cs="Times New Roman"/>
            <w:rPrChange w:id="123" w:author="Urfels, Anton (IRRI)" w:date="2023-10-06T20:02:00Z">
              <w:rPr>
                <w:rFonts w:ascii="Gill Sans MT" w:hAnsi="Gill Sans MT"/>
              </w:rPr>
            </w:rPrChange>
          </w:rPr>
          <w:delText xml:space="preserve">Much of </w:delText>
        </w:r>
        <w:r w:rsidR="00A56EAB" w:rsidRPr="00256197" w:rsidDel="00DC663E">
          <w:rPr>
            <w:rFonts w:cs="Times New Roman"/>
            <w:rPrChange w:id="124" w:author="Urfels, Anton (IRRI)" w:date="2023-10-06T20:02:00Z">
              <w:rPr>
                <w:rFonts w:ascii="Gill Sans MT" w:hAnsi="Gill Sans MT"/>
              </w:rPr>
            </w:rPrChange>
          </w:rPr>
          <w:delText>the</w:delText>
        </w:r>
        <w:r w:rsidR="004A6108" w:rsidRPr="00256197" w:rsidDel="00DC663E">
          <w:rPr>
            <w:rFonts w:cs="Times New Roman"/>
            <w:rPrChange w:id="125" w:author="Urfels, Anton (IRRI)" w:date="2023-10-06T20:02:00Z">
              <w:rPr>
                <w:rFonts w:ascii="Gill Sans MT" w:hAnsi="Gill Sans MT"/>
              </w:rPr>
            </w:rPrChange>
          </w:rPr>
          <w:delText xml:space="preserve"> empirical</w:delText>
        </w:r>
        <w:r w:rsidR="00A56EAB" w:rsidRPr="00256197" w:rsidDel="00DC663E">
          <w:rPr>
            <w:rFonts w:cs="Times New Roman"/>
            <w:rPrChange w:id="126" w:author="Urfels, Anton (IRRI)" w:date="2023-10-06T20:02:00Z">
              <w:rPr>
                <w:rFonts w:ascii="Gill Sans MT" w:hAnsi="Gill Sans MT"/>
              </w:rPr>
            </w:rPrChange>
          </w:rPr>
          <w:delText xml:space="preserve"> </w:delText>
        </w:r>
        <w:r w:rsidR="003F5484" w:rsidRPr="00256197" w:rsidDel="00DC663E">
          <w:rPr>
            <w:rFonts w:cs="Times New Roman"/>
            <w:rPrChange w:id="127" w:author="Urfels, Anton (IRRI)" w:date="2023-10-06T20:02:00Z">
              <w:rPr>
                <w:rFonts w:ascii="Gill Sans MT" w:hAnsi="Gill Sans MT"/>
              </w:rPr>
            </w:rPrChange>
          </w:rPr>
          <w:delText>evidence</w:delText>
        </w:r>
        <w:r w:rsidR="00A56EAB" w:rsidRPr="00256197" w:rsidDel="00DC663E">
          <w:rPr>
            <w:rFonts w:cs="Times New Roman"/>
            <w:rPrChange w:id="128" w:author="Urfels, Anton (IRRI)" w:date="2023-10-06T20:02:00Z">
              <w:rPr>
                <w:rFonts w:ascii="Gill Sans MT" w:hAnsi="Gill Sans MT"/>
              </w:rPr>
            </w:rPrChange>
          </w:rPr>
          <w:delText xml:space="preserve"> </w:delText>
        </w:r>
        <w:r w:rsidR="001A6708" w:rsidRPr="00256197" w:rsidDel="00DC663E">
          <w:rPr>
            <w:rFonts w:cs="Times New Roman"/>
            <w:rPrChange w:id="129" w:author="Urfels, Anton (IRRI)" w:date="2023-10-06T20:02:00Z">
              <w:rPr>
                <w:rFonts w:ascii="Gill Sans MT" w:hAnsi="Gill Sans MT"/>
              </w:rPr>
            </w:rPrChange>
          </w:rPr>
          <w:delText xml:space="preserve">behind this </w:delText>
        </w:r>
        <w:r w:rsidR="00056CF1" w:rsidRPr="00256197" w:rsidDel="00DC663E">
          <w:rPr>
            <w:rFonts w:cs="Times New Roman"/>
            <w:rPrChange w:id="130" w:author="Urfels, Anton (IRRI)" w:date="2023-10-06T20:02:00Z">
              <w:rPr>
                <w:rFonts w:ascii="Gill Sans MT" w:hAnsi="Gill Sans MT"/>
              </w:rPr>
            </w:rPrChange>
          </w:rPr>
          <w:delText xml:space="preserve">recommendation </w:delText>
        </w:r>
        <w:r w:rsidR="003F5484" w:rsidRPr="00256197" w:rsidDel="00DC663E">
          <w:rPr>
            <w:rFonts w:cs="Times New Roman"/>
            <w:rPrChange w:id="131" w:author="Urfels, Anton (IRRI)" w:date="2023-10-06T20:02:00Z">
              <w:rPr>
                <w:rFonts w:ascii="Gill Sans MT" w:hAnsi="Gill Sans MT"/>
              </w:rPr>
            </w:rPrChange>
          </w:rPr>
          <w:delText>focuses on the productivity and resilience benefits,</w:delText>
        </w:r>
        <w:r w:rsidR="005F150A" w:rsidRPr="00256197" w:rsidDel="00DC663E">
          <w:rPr>
            <w:rFonts w:cs="Times New Roman"/>
            <w:rPrChange w:id="132" w:author="Urfels, Anton (IRRI)" w:date="2023-10-06T20:02:00Z">
              <w:rPr>
                <w:rFonts w:ascii="Gill Sans MT" w:hAnsi="Gill Sans MT"/>
              </w:rPr>
            </w:rPrChange>
          </w:rPr>
          <w:delText xml:space="preserve"> but</w:delText>
        </w:r>
        <w:r w:rsidR="003F5484" w:rsidRPr="00256197" w:rsidDel="00DC663E">
          <w:rPr>
            <w:rFonts w:cs="Times New Roman"/>
            <w:rPrChange w:id="133" w:author="Urfels, Anton (IRRI)" w:date="2023-10-06T20:02:00Z">
              <w:rPr>
                <w:rFonts w:ascii="Gill Sans MT" w:hAnsi="Gill Sans MT"/>
              </w:rPr>
            </w:rPrChange>
          </w:rPr>
          <w:delText xml:space="preserve"> less on the </w:delText>
        </w:r>
        <w:r w:rsidR="00D80F74" w:rsidRPr="00256197" w:rsidDel="00DC663E">
          <w:rPr>
            <w:rFonts w:cs="Times New Roman"/>
            <w:rPrChange w:id="134" w:author="Urfels, Anton (IRRI)" w:date="2023-10-06T20:02:00Z">
              <w:rPr>
                <w:rFonts w:ascii="Gill Sans MT" w:hAnsi="Gill Sans MT"/>
              </w:rPr>
            </w:rPrChange>
          </w:rPr>
          <w:delText xml:space="preserve">monetary and risk implications of such </w:delText>
        </w:r>
        <w:r w:rsidR="007C4D80" w:rsidRPr="00256197" w:rsidDel="00DC663E">
          <w:rPr>
            <w:rFonts w:cs="Times New Roman"/>
            <w:rPrChange w:id="135" w:author="Urfels, Anton (IRRI)" w:date="2023-10-06T20:02:00Z">
              <w:rPr>
                <w:rFonts w:ascii="Gill Sans MT" w:hAnsi="Gill Sans MT"/>
              </w:rPr>
            </w:rPrChange>
          </w:rPr>
          <w:delText>planting date adjustment</w:delText>
        </w:r>
        <w:r w:rsidR="00281715" w:rsidRPr="00256197" w:rsidDel="00DC663E">
          <w:rPr>
            <w:rFonts w:cs="Times New Roman"/>
            <w:rPrChange w:id="136" w:author="Urfels, Anton (IRRI)" w:date="2023-10-06T20:02:00Z">
              <w:rPr>
                <w:rFonts w:ascii="Gill Sans MT" w:hAnsi="Gill Sans MT"/>
              </w:rPr>
            </w:rPrChange>
          </w:rPr>
          <w:delText>s</w:delText>
        </w:r>
        <w:r w:rsidR="00D80F74" w:rsidRPr="00256197" w:rsidDel="00DC663E">
          <w:rPr>
            <w:rFonts w:cs="Times New Roman"/>
            <w:rPrChange w:id="137" w:author="Urfels, Anton (IRRI)" w:date="2023-10-06T20:02:00Z">
              <w:rPr>
                <w:rFonts w:ascii="Gill Sans MT" w:hAnsi="Gill Sans MT"/>
              </w:rPr>
            </w:rPrChange>
          </w:rPr>
          <w:delText xml:space="preserve">. </w:delText>
        </w:r>
        <w:r w:rsidR="00281715" w:rsidRPr="00256197" w:rsidDel="00DC663E">
          <w:rPr>
            <w:rFonts w:cs="Times New Roman"/>
            <w:rPrChange w:id="138" w:author="Urfels, Anton (IRRI)" w:date="2023-10-06T20:02:00Z">
              <w:rPr>
                <w:rFonts w:ascii="Gill Sans MT" w:hAnsi="Gill Sans MT"/>
              </w:rPr>
            </w:rPrChange>
          </w:rPr>
          <w:delText>Using</w:delText>
        </w:r>
        <w:r w:rsidR="0006207A" w:rsidRPr="00256197" w:rsidDel="00DC663E">
          <w:rPr>
            <w:rFonts w:cs="Times New Roman"/>
            <w:rPrChange w:id="139" w:author="Urfels, Anton (IRRI)" w:date="2023-10-06T20:02:00Z">
              <w:rPr>
                <w:rFonts w:ascii="Gill Sans MT" w:hAnsi="Gill Sans MT"/>
              </w:rPr>
            </w:rPrChange>
          </w:rPr>
          <w:delText xml:space="preserve"> </w:delText>
        </w:r>
        <w:r w:rsidR="003B7D9B" w:rsidRPr="00256197" w:rsidDel="00DC663E">
          <w:rPr>
            <w:rFonts w:cs="Times New Roman"/>
            <w:rPrChange w:id="140" w:author="Urfels, Anton (IRRI)" w:date="2023-10-06T20:02:00Z">
              <w:rPr>
                <w:rFonts w:ascii="Gill Sans MT" w:hAnsi="Gill Sans MT"/>
              </w:rPr>
            </w:rPrChange>
          </w:rPr>
          <w:delText xml:space="preserve">gridded </w:delText>
        </w:r>
        <w:r w:rsidR="00456A08" w:rsidRPr="00256197" w:rsidDel="00DC663E">
          <w:rPr>
            <w:rFonts w:cs="Times New Roman"/>
            <w:rPrChange w:id="141" w:author="Urfels, Anton (IRRI)" w:date="2023-10-06T20:02:00Z">
              <w:rPr>
                <w:rFonts w:ascii="Gill Sans MT" w:hAnsi="Gill Sans MT"/>
              </w:rPr>
            </w:rPrChange>
          </w:rPr>
          <w:delText>crop simulation</w:delText>
        </w:r>
        <w:r w:rsidR="003B7D9B" w:rsidRPr="00256197" w:rsidDel="00DC663E">
          <w:rPr>
            <w:rFonts w:cs="Times New Roman"/>
            <w:rPrChange w:id="142" w:author="Urfels, Anton (IRRI)" w:date="2023-10-06T20:02:00Z">
              <w:rPr>
                <w:rFonts w:ascii="Gill Sans MT" w:hAnsi="Gill Sans MT"/>
              </w:rPr>
            </w:rPrChange>
          </w:rPr>
          <w:delText xml:space="preserve"> model</w:delText>
        </w:r>
        <w:r w:rsidR="00456A08" w:rsidRPr="00256197" w:rsidDel="00DC663E">
          <w:rPr>
            <w:rFonts w:cs="Times New Roman"/>
            <w:rPrChange w:id="143" w:author="Urfels, Anton (IRRI)" w:date="2023-10-06T20:02:00Z">
              <w:rPr>
                <w:rFonts w:ascii="Gill Sans MT" w:hAnsi="Gill Sans MT"/>
              </w:rPr>
            </w:rPrChange>
          </w:rPr>
          <w:delText xml:space="preserve"> </w:delText>
        </w:r>
        <w:r w:rsidR="001E7DE1" w:rsidRPr="00256197" w:rsidDel="00DC663E">
          <w:rPr>
            <w:rFonts w:cs="Times New Roman"/>
            <w:rPrChange w:id="144" w:author="Urfels, Anton (IRRI)" w:date="2023-10-06T20:02:00Z">
              <w:rPr>
                <w:rFonts w:ascii="Gill Sans MT" w:hAnsi="Gill Sans MT"/>
              </w:rPr>
            </w:rPrChange>
          </w:rPr>
          <w:delText xml:space="preserve">results </w:delText>
        </w:r>
        <w:r w:rsidR="00A50F1F" w:rsidRPr="00256197" w:rsidDel="00DC663E">
          <w:rPr>
            <w:rFonts w:cs="Times New Roman"/>
            <w:rPrChange w:id="145" w:author="Urfels, Anton (IRRI)" w:date="2023-10-06T20:02:00Z">
              <w:rPr>
                <w:rFonts w:ascii="Gill Sans MT" w:hAnsi="Gill Sans MT"/>
              </w:rPr>
            </w:rPrChange>
          </w:rPr>
          <w:delText>and</w:delText>
        </w:r>
        <w:r w:rsidR="0006207A" w:rsidRPr="00256197" w:rsidDel="00DC663E">
          <w:rPr>
            <w:rFonts w:cs="Times New Roman"/>
            <w:rPrChange w:id="146" w:author="Urfels, Anton (IRRI)" w:date="2023-10-06T20:02:00Z">
              <w:rPr>
                <w:rFonts w:ascii="Gill Sans MT" w:hAnsi="Gill Sans MT"/>
              </w:rPr>
            </w:rPrChange>
          </w:rPr>
          <w:delText xml:space="preserve"> </w:delText>
        </w:r>
        <w:r w:rsidR="007470A9" w:rsidRPr="00256197" w:rsidDel="00DC663E">
          <w:rPr>
            <w:rFonts w:cs="Times New Roman"/>
            <w:rPrChange w:id="147" w:author="Urfels, Anton (IRRI)" w:date="2023-10-06T20:02:00Z">
              <w:rPr>
                <w:rFonts w:ascii="Gill Sans MT" w:hAnsi="Gill Sans MT"/>
              </w:rPr>
            </w:rPrChange>
          </w:rPr>
          <w:delText xml:space="preserve">a </w:delText>
        </w:r>
        <w:r w:rsidR="00A50F1F" w:rsidRPr="00256197" w:rsidDel="00DC663E">
          <w:rPr>
            <w:rFonts w:cs="Times New Roman"/>
            <w:rPrChange w:id="148" w:author="Urfels, Anton (IRRI)" w:date="2023-10-06T20:02:00Z">
              <w:rPr>
                <w:rFonts w:ascii="Gill Sans MT" w:hAnsi="Gill Sans MT"/>
              </w:rPr>
            </w:rPrChange>
          </w:rPr>
          <w:delText xml:space="preserve">computational </w:delText>
        </w:r>
        <w:r w:rsidR="0097398A" w:rsidRPr="00256197" w:rsidDel="00DC663E">
          <w:rPr>
            <w:rFonts w:cs="Times New Roman"/>
            <w:rPrChange w:id="149" w:author="Urfels, Anton (IRRI)" w:date="2023-10-06T20:02:00Z">
              <w:rPr>
                <w:rFonts w:ascii="Gill Sans MT" w:hAnsi="Gill Sans MT"/>
              </w:rPr>
            </w:rPrChange>
          </w:rPr>
          <w:delText xml:space="preserve">risk </w:delText>
        </w:r>
        <w:r w:rsidR="00A50F1F" w:rsidRPr="00256197" w:rsidDel="00DC663E">
          <w:rPr>
            <w:rFonts w:cs="Times New Roman"/>
            <w:rPrChange w:id="150" w:author="Urfels, Anton (IRRI)" w:date="2023-10-06T20:02:00Z">
              <w:rPr>
                <w:rFonts w:ascii="Gill Sans MT" w:hAnsi="Gill Sans MT"/>
              </w:rPr>
            </w:rPrChange>
          </w:rPr>
          <w:delText xml:space="preserve">model of </w:delText>
        </w:r>
        <w:r w:rsidR="00124A73" w:rsidRPr="00256197" w:rsidDel="00DC663E">
          <w:rPr>
            <w:rFonts w:cs="Times New Roman"/>
            <w:rPrChange w:id="151" w:author="Urfels, Anton (IRRI)" w:date="2023-10-06T20:02:00Z">
              <w:rPr>
                <w:rFonts w:ascii="Gill Sans MT" w:hAnsi="Gill Sans MT"/>
              </w:rPr>
            </w:rPrChange>
          </w:rPr>
          <w:delText>evaluating risky portfolio</w:delText>
        </w:r>
        <w:r w:rsidR="007470A9" w:rsidRPr="00256197" w:rsidDel="00DC663E">
          <w:rPr>
            <w:rFonts w:cs="Times New Roman"/>
            <w:rPrChange w:id="152" w:author="Urfels, Anton (IRRI)" w:date="2023-10-06T20:02:00Z">
              <w:rPr>
                <w:rFonts w:ascii="Gill Sans MT" w:hAnsi="Gill Sans MT"/>
              </w:rPr>
            </w:rPrChange>
          </w:rPr>
          <w:delText>s</w:delText>
        </w:r>
        <w:r w:rsidR="001E7DE1" w:rsidRPr="00256197" w:rsidDel="00DC663E">
          <w:rPr>
            <w:rFonts w:cs="Times New Roman"/>
            <w:rPrChange w:id="153" w:author="Urfels, Anton (IRRI)" w:date="2023-10-06T20:02:00Z">
              <w:rPr>
                <w:rFonts w:ascii="Gill Sans MT" w:hAnsi="Gill Sans MT"/>
              </w:rPr>
            </w:rPrChange>
          </w:rPr>
          <w:delText>, we</w:delText>
        </w:r>
        <w:r w:rsidR="007470A9" w:rsidRPr="00256197" w:rsidDel="00DC663E">
          <w:rPr>
            <w:rFonts w:cs="Times New Roman"/>
            <w:rPrChange w:id="154" w:author="Urfels, Anton (IRRI)" w:date="2023-10-06T20:02:00Z">
              <w:rPr>
                <w:rFonts w:ascii="Gill Sans MT" w:hAnsi="Gill Sans MT"/>
              </w:rPr>
            </w:rPrChange>
          </w:rPr>
          <w:delText xml:space="preserve"> </w:delText>
        </w:r>
        <w:r w:rsidR="008E1910" w:rsidRPr="00256197" w:rsidDel="00DC663E">
          <w:rPr>
            <w:rFonts w:cs="Times New Roman"/>
            <w:rPrChange w:id="155" w:author="Urfels, Anton (IRRI)" w:date="2023-10-06T20:02:00Z">
              <w:rPr>
                <w:rFonts w:ascii="Gill Sans MT" w:hAnsi="Gill Sans MT"/>
              </w:rPr>
            </w:rPrChange>
          </w:rPr>
          <w:delText>assess th</w:delText>
        </w:r>
        <w:r w:rsidR="00602C4C" w:rsidRPr="00256197" w:rsidDel="00DC663E">
          <w:rPr>
            <w:rFonts w:cs="Times New Roman"/>
            <w:rPrChange w:id="156" w:author="Urfels, Anton (IRRI)" w:date="2023-10-06T20:02:00Z">
              <w:rPr>
                <w:rFonts w:ascii="Gill Sans MT" w:hAnsi="Gill Sans MT"/>
              </w:rPr>
            </w:rPrChange>
          </w:rPr>
          <w:delText xml:space="preserve">e </w:delText>
        </w:r>
        <w:r w:rsidR="001E7DE1" w:rsidRPr="00256197" w:rsidDel="00DC663E">
          <w:rPr>
            <w:rFonts w:cs="Times New Roman"/>
            <w:rPrChange w:id="157" w:author="Urfels, Anton (IRRI)" w:date="2023-10-06T20:02:00Z">
              <w:rPr>
                <w:rFonts w:ascii="Gill Sans MT" w:hAnsi="Gill Sans MT"/>
              </w:rPr>
            </w:rPrChange>
          </w:rPr>
          <w:delText xml:space="preserve">spatially differentiated </w:delText>
        </w:r>
        <w:r w:rsidR="00602C4C" w:rsidRPr="00256197" w:rsidDel="00DC663E">
          <w:rPr>
            <w:rFonts w:cs="Times New Roman"/>
            <w:rPrChange w:id="158" w:author="Urfels, Anton (IRRI)" w:date="2023-10-06T20:02:00Z">
              <w:rPr>
                <w:rFonts w:ascii="Gill Sans MT" w:hAnsi="Gill Sans MT"/>
              </w:rPr>
            </w:rPrChange>
          </w:rPr>
          <w:delText xml:space="preserve">economic potential of </w:delText>
        </w:r>
        <w:r w:rsidR="00687B30" w:rsidRPr="00256197" w:rsidDel="00DC663E">
          <w:rPr>
            <w:rFonts w:cs="Times New Roman"/>
            <w:rPrChange w:id="159" w:author="Urfels, Anton (IRRI)" w:date="2023-10-06T20:02:00Z">
              <w:rPr>
                <w:rFonts w:ascii="Gill Sans MT" w:hAnsi="Gill Sans MT"/>
              </w:rPr>
            </w:rPrChange>
          </w:rPr>
          <w:delText xml:space="preserve">these </w:delText>
        </w:r>
        <w:r w:rsidR="00EB2BFD" w:rsidRPr="00256197" w:rsidDel="00DC663E">
          <w:rPr>
            <w:rFonts w:cs="Times New Roman"/>
            <w:rPrChange w:id="160" w:author="Urfels, Anton (IRRI)" w:date="2023-10-06T20:02:00Z">
              <w:rPr>
                <w:rFonts w:ascii="Gill Sans MT" w:hAnsi="Gill Sans MT"/>
              </w:rPr>
            </w:rPrChange>
          </w:rPr>
          <w:delText xml:space="preserve">alternative rice planting date strategies. </w:delText>
        </w:r>
        <w:r w:rsidR="007C4D80" w:rsidRPr="00256197" w:rsidDel="00DC663E">
          <w:rPr>
            <w:rFonts w:cs="Times New Roman"/>
            <w:rPrChange w:id="161" w:author="Urfels, Anton (IRRI)" w:date="2023-10-06T20:02:00Z">
              <w:rPr>
                <w:rFonts w:ascii="Gill Sans MT" w:hAnsi="Gill Sans MT"/>
              </w:rPr>
            </w:rPrChange>
          </w:rPr>
          <w:delText xml:space="preserve"> </w:delText>
        </w:r>
        <w:r w:rsidR="005E2793" w:rsidRPr="00256197" w:rsidDel="00DC663E">
          <w:rPr>
            <w:rFonts w:cs="Times New Roman"/>
            <w:rPrChange w:id="162" w:author="Urfels, Anton (IRRI)" w:date="2023-10-06T20:02:00Z">
              <w:rPr>
                <w:rFonts w:ascii="Gill Sans MT" w:hAnsi="Gill Sans MT"/>
              </w:rPr>
            </w:rPrChange>
          </w:rPr>
          <w:delText xml:space="preserve">We find that sowing </w:delText>
        </w:r>
        <w:r w:rsidR="004B3B1A" w:rsidRPr="00256197" w:rsidDel="00DC663E">
          <w:rPr>
            <w:rFonts w:cs="Times New Roman"/>
            <w:rPrChange w:id="163" w:author="Urfels, Anton (IRRI)" w:date="2023-10-06T20:02:00Z">
              <w:rPr>
                <w:rFonts w:ascii="Gill Sans MT" w:hAnsi="Gill Sans MT"/>
              </w:rPr>
            </w:rPrChange>
          </w:rPr>
          <w:delText xml:space="preserve">a </w:delText>
        </w:r>
        <w:r w:rsidR="005E2793" w:rsidRPr="00256197" w:rsidDel="00DC663E">
          <w:rPr>
            <w:rFonts w:cs="Times New Roman"/>
            <w:rPrChange w:id="164" w:author="Urfels, Anton (IRRI)" w:date="2023-10-06T20:02:00Z">
              <w:rPr>
                <w:rFonts w:ascii="Gill Sans MT" w:hAnsi="Gill Sans MT"/>
              </w:rPr>
            </w:rPrChange>
          </w:rPr>
          <w:delText xml:space="preserve">long duration rice </w:delText>
        </w:r>
        <w:r w:rsidR="004B3B1A" w:rsidRPr="00256197" w:rsidDel="00DC663E">
          <w:rPr>
            <w:rFonts w:cs="Times New Roman"/>
            <w:rPrChange w:id="165" w:author="Urfels, Anton (IRRI)" w:date="2023-10-06T20:02:00Z">
              <w:rPr>
                <w:rFonts w:ascii="Gill Sans MT" w:hAnsi="Gill Sans MT"/>
              </w:rPr>
            </w:rPrChange>
          </w:rPr>
          <w:delText xml:space="preserve">variety </w:delText>
        </w:r>
        <w:r w:rsidR="005E2793" w:rsidRPr="00256197" w:rsidDel="00DC663E">
          <w:rPr>
            <w:rFonts w:cs="Times New Roman"/>
            <w:rPrChange w:id="166" w:author="Urfels, Anton (IRRI)" w:date="2023-10-06T20:02:00Z">
              <w:rPr>
                <w:rFonts w:ascii="Gill Sans MT" w:hAnsi="Gill Sans MT"/>
              </w:rPr>
            </w:rPrChange>
          </w:rPr>
          <w:delText xml:space="preserve">at a fixed date recommendation is </w:delText>
        </w:r>
        <w:r w:rsidR="00F07BE2" w:rsidRPr="00256197" w:rsidDel="00DC663E">
          <w:rPr>
            <w:rFonts w:cs="Times New Roman"/>
            <w:rPrChange w:id="167" w:author="Urfels, Anton (IRRI)" w:date="2023-10-06T20:02:00Z">
              <w:rPr>
                <w:rFonts w:ascii="Gill Sans MT" w:hAnsi="Gill Sans MT"/>
              </w:rPr>
            </w:rPrChange>
          </w:rPr>
          <w:delText>the most preferred option even for a risk averse farmer in the</w:delText>
        </w:r>
        <w:r w:rsidR="00E846F6" w:rsidRPr="00256197" w:rsidDel="00DC663E">
          <w:rPr>
            <w:rFonts w:cs="Times New Roman"/>
            <w:rPrChange w:id="168" w:author="Urfels, Anton (IRRI)" w:date="2023-10-06T20:02:00Z">
              <w:rPr>
                <w:rFonts w:ascii="Gill Sans MT" w:hAnsi="Gill Sans MT"/>
              </w:rPr>
            </w:rPrChange>
          </w:rPr>
          <w:delText xml:space="preserve"> western parts of the IGP, while growing</w:delText>
        </w:r>
        <w:r w:rsidR="00775880" w:rsidRPr="00256197" w:rsidDel="00DC663E">
          <w:rPr>
            <w:rFonts w:cs="Times New Roman"/>
            <w:rPrChange w:id="169" w:author="Urfels, Anton (IRRI)" w:date="2023-10-06T20:02:00Z">
              <w:rPr>
                <w:rFonts w:ascii="Gill Sans MT" w:hAnsi="Gill Sans MT"/>
              </w:rPr>
            </w:rPrChange>
          </w:rPr>
          <w:delText xml:space="preserve"> a</w:delText>
        </w:r>
        <w:r w:rsidR="00E846F6" w:rsidRPr="00256197" w:rsidDel="00DC663E">
          <w:rPr>
            <w:rFonts w:cs="Times New Roman"/>
            <w:rPrChange w:id="170" w:author="Urfels, Anton (IRRI)" w:date="2023-10-06T20:02:00Z">
              <w:rPr>
                <w:rFonts w:ascii="Gill Sans MT" w:hAnsi="Gill Sans MT"/>
              </w:rPr>
            </w:rPrChange>
          </w:rPr>
          <w:delText xml:space="preserve"> long duration variety with monsoon onset is</w:delText>
        </w:r>
        <w:r w:rsidR="00775880" w:rsidRPr="00256197" w:rsidDel="00DC663E">
          <w:rPr>
            <w:rFonts w:cs="Times New Roman"/>
            <w:rPrChange w:id="171" w:author="Urfels, Anton (IRRI)" w:date="2023-10-06T20:02:00Z">
              <w:rPr>
                <w:rFonts w:ascii="Gill Sans MT" w:hAnsi="Gill Sans MT"/>
              </w:rPr>
            </w:rPrChange>
          </w:rPr>
          <w:delText xml:space="preserve"> the</w:delText>
        </w:r>
        <w:r w:rsidR="00E846F6" w:rsidRPr="00256197" w:rsidDel="00DC663E">
          <w:rPr>
            <w:rFonts w:cs="Times New Roman"/>
            <w:rPrChange w:id="172" w:author="Urfels, Anton (IRRI)" w:date="2023-10-06T20:02:00Z">
              <w:rPr>
                <w:rFonts w:ascii="Gill Sans MT" w:hAnsi="Gill Sans MT"/>
              </w:rPr>
            </w:rPrChange>
          </w:rPr>
          <w:delText xml:space="preserve"> pre</w:delText>
        </w:r>
        <w:r w:rsidR="00222168" w:rsidRPr="00256197" w:rsidDel="00DC663E">
          <w:rPr>
            <w:rFonts w:cs="Times New Roman"/>
            <w:rPrChange w:id="173" w:author="Urfels, Anton (IRRI)" w:date="2023-10-06T20:02:00Z">
              <w:rPr>
                <w:rFonts w:ascii="Gill Sans MT" w:hAnsi="Gill Sans MT"/>
              </w:rPr>
            </w:rPrChange>
          </w:rPr>
          <w:delText xml:space="preserve">ferred option for </w:delText>
        </w:r>
        <w:r w:rsidR="00775880" w:rsidRPr="00256197" w:rsidDel="00DC663E">
          <w:rPr>
            <w:rFonts w:cs="Times New Roman"/>
            <w:rPrChange w:id="174" w:author="Urfels, Anton (IRRI)" w:date="2023-10-06T20:02:00Z">
              <w:rPr>
                <w:rFonts w:ascii="Gill Sans MT" w:hAnsi="Gill Sans MT"/>
              </w:rPr>
            </w:rPrChange>
          </w:rPr>
          <w:delText xml:space="preserve">the eastern parts of the IGP. </w:delText>
        </w:r>
      </w:del>
    </w:p>
    <w:p w14:paraId="2377D7B7" w14:textId="164F3F61" w:rsidR="00065074" w:rsidRPr="00256197" w:rsidRDefault="00872803" w:rsidP="006C3929">
      <w:pPr>
        <w:pStyle w:val="Heading1"/>
        <w:rPr>
          <w:rFonts w:cs="Times New Roman"/>
        </w:rPr>
      </w:pPr>
      <w:r w:rsidRPr="00256197">
        <w:rPr>
          <w:rFonts w:cs="Times New Roman"/>
        </w:rPr>
        <w:t>1.</w:t>
      </w:r>
      <w:r w:rsidR="001527A4" w:rsidRPr="00256197">
        <w:rPr>
          <w:rFonts w:cs="Times New Roman"/>
        </w:rPr>
        <w:t xml:space="preserve"> </w:t>
      </w:r>
      <w:r w:rsidR="007D0CEF" w:rsidRPr="00256197">
        <w:rPr>
          <w:rFonts w:cs="Times New Roman"/>
        </w:rPr>
        <w:t xml:space="preserve">Introduction </w:t>
      </w:r>
    </w:p>
    <w:p w14:paraId="230BC750" w14:textId="5D39F682" w:rsidR="002C2227" w:rsidRDefault="002C2227" w:rsidP="00441B99">
      <w:pPr>
        <w:jc w:val="both"/>
        <w:rPr>
          <w:ins w:id="175" w:author="Urfels, Anton (IRRI)" w:date="2023-10-06T23:04:00Z"/>
          <w:rFonts w:cs="Times New Roman"/>
        </w:rPr>
      </w:pPr>
      <w:ins w:id="176" w:author="Urfels, Anton (IRRI)" w:date="2023-10-06T23:04:00Z">
        <w:r>
          <w:rPr>
            <w:rFonts w:cs="Times New Roman"/>
          </w:rPr>
          <w:t xml:space="preserve">Climate change is predicted to have a largely negative impact on the agricultural systems </w:t>
        </w:r>
      </w:ins>
      <w:ins w:id="177" w:author="Urfels, Anton (IRRI)" w:date="2023-10-06T23:05:00Z">
        <w:r>
          <w:rPr>
            <w:rFonts w:cs="Times New Roman"/>
          </w:rPr>
          <w:t>of</w:t>
        </w:r>
      </w:ins>
      <w:ins w:id="178" w:author="Urfels, Anton (IRRI)" w:date="2023-10-06T23:04:00Z">
        <w:r>
          <w:rPr>
            <w:rFonts w:cs="Times New Roman"/>
          </w:rPr>
          <w:t xml:space="preserve"> low-income countries</w:t>
        </w:r>
      </w:ins>
      <w:ins w:id="179" w:author="Urfels, Anton (IRRI)" w:date="2023-10-06T23:05:00Z">
        <w:r>
          <w:rPr>
            <w:rFonts w:cs="Times New Roman"/>
          </w:rPr>
          <w:t xml:space="preserve"> (IPCC, 2022). </w:t>
        </w:r>
        <w:r w:rsidR="007F0990">
          <w:rPr>
            <w:rFonts w:cs="Times New Roman"/>
          </w:rPr>
          <w:t xml:space="preserve">To adapt, </w:t>
        </w:r>
      </w:ins>
      <w:ins w:id="180" w:author="Urfels, Anton (IRRI)" w:date="2023-10-06T23:06:00Z">
        <w:r w:rsidR="007F0990">
          <w:rPr>
            <w:rFonts w:cs="Times New Roman"/>
          </w:rPr>
          <w:t xml:space="preserve">farmers and policy makers must choose between several competing </w:t>
        </w:r>
      </w:ins>
      <w:ins w:id="181" w:author="Urfels, Anton (IRRI)" w:date="2023-10-06T23:07:00Z">
        <w:r w:rsidR="007F0990">
          <w:rPr>
            <w:rFonts w:cs="Times New Roman"/>
          </w:rPr>
          <w:t>agronomic response options</w:t>
        </w:r>
      </w:ins>
      <w:ins w:id="182" w:author="Urfels, Anton (IRRI)" w:date="2023-10-06T23:10:00Z">
        <w:r w:rsidR="007F0990">
          <w:rPr>
            <w:rFonts w:cs="Times New Roman"/>
          </w:rPr>
          <w:t xml:space="preserve">. </w:t>
        </w:r>
      </w:ins>
      <w:ins w:id="183" w:author="Urfels, Anton (IRRI)" w:date="2023-10-06T23:13:00Z">
        <w:r w:rsidR="007F0990">
          <w:rPr>
            <w:rFonts w:cs="Times New Roman"/>
          </w:rPr>
          <w:t>Researchers usually evaluate these options</w:t>
        </w:r>
      </w:ins>
      <w:ins w:id="184" w:author="Urfels, Anton (IRRI)" w:date="2023-10-06T23:10:00Z">
        <w:r w:rsidR="007F0990">
          <w:rPr>
            <w:rFonts w:cs="Times New Roman"/>
          </w:rPr>
          <w:t xml:space="preserve"> based on average </w:t>
        </w:r>
      </w:ins>
      <w:ins w:id="185" w:author="Urfels, Anton (IRRI)" w:date="2023-10-06T23:11:00Z">
        <w:r w:rsidR="007F0990">
          <w:rPr>
            <w:rFonts w:cs="Times New Roman"/>
          </w:rPr>
          <w:t>yield levels</w:t>
        </w:r>
      </w:ins>
      <w:ins w:id="186" w:author="Urfels, Anton (IRRI)" w:date="2023-10-06T23:12:00Z">
        <w:r w:rsidR="007F0990">
          <w:rPr>
            <w:rFonts w:cs="Times New Roman"/>
          </w:rPr>
          <w:t>,</w:t>
        </w:r>
      </w:ins>
      <w:ins w:id="187" w:author="Urfels, Anton (IRRI)" w:date="2023-10-06T23:11:00Z">
        <w:r w:rsidR="007F0990">
          <w:rPr>
            <w:rFonts w:cs="Times New Roman"/>
          </w:rPr>
          <w:t xml:space="preserve"> </w:t>
        </w:r>
      </w:ins>
      <w:ins w:id="188" w:author="Urfels, Anton (IRRI)" w:date="2023-10-06T23:12:00Z">
        <w:r w:rsidR="007F0990">
          <w:rPr>
            <w:rFonts w:cs="Times New Roman"/>
          </w:rPr>
          <w:t xml:space="preserve">water use, and </w:t>
        </w:r>
      </w:ins>
      <w:ins w:id="189" w:author="Urfels, Anton (IRRI)" w:date="2023-10-06T23:11:00Z">
        <w:r w:rsidR="007F0990">
          <w:rPr>
            <w:rFonts w:cs="Times New Roman"/>
          </w:rPr>
          <w:t>income across years with varying weather conditions</w:t>
        </w:r>
      </w:ins>
      <w:ins w:id="190" w:author="Urfels, Anton (IRRI)" w:date="2023-10-06T23:14:00Z">
        <w:r w:rsidR="007F0990">
          <w:rPr>
            <w:rFonts w:cs="Times New Roman"/>
          </w:rPr>
          <w:t xml:space="preserve"> and provide subsequent recommendations</w:t>
        </w:r>
      </w:ins>
      <w:ins w:id="191" w:author="Urfels, Anton (IRRI)" w:date="2023-10-06T23:11:00Z">
        <w:r w:rsidR="007F0990">
          <w:rPr>
            <w:rFonts w:cs="Times New Roman"/>
          </w:rPr>
          <w:t>.</w:t>
        </w:r>
      </w:ins>
      <w:ins w:id="192" w:author="Urfels, Anton (IRRI)" w:date="2023-10-06T23:16:00Z">
        <w:r w:rsidR="002372F9">
          <w:rPr>
            <w:rFonts w:cs="Times New Roman"/>
          </w:rPr>
          <w:t xml:space="preserve"> </w:t>
        </w:r>
      </w:ins>
      <w:ins w:id="193" w:author="Urfels, Anton (IRRI)" w:date="2023-10-06T23:13:00Z">
        <w:r w:rsidR="007F0990">
          <w:rPr>
            <w:rFonts w:cs="Times New Roman"/>
          </w:rPr>
          <w:t>How</w:t>
        </w:r>
      </w:ins>
      <w:ins w:id="194" w:author="Urfels, Anton (IRRI)" w:date="2023-10-06T23:14:00Z">
        <w:r w:rsidR="007F0990">
          <w:rPr>
            <w:rFonts w:cs="Times New Roman"/>
          </w:rPr>
          <w:t>ever, comparing these different indicators and assessing acceptable levels of variability is not straightforward</w:t>
        </w:r>
      </w:ins>
      <w:ins w:id="195" w:author="Urfels, Anton (IRRI)" w:date="2023-10-06T23:15:00Z">
        <w:r w:rsidR="007F0990">
          <w:rPr>
            <w:rFonts w:cs="Times New Roman"/>
          </w:rPr>
          <w:t xml:space="preserve"> resulting in recommendations based on qualitative expert judgement. </w:t>
        </w:r>
      </w:ins>
      <w:ins w:id="196" w:author="Urfels, Anton (IRRI)" w:date="2023-10-06T23:16:00Z">
        <w:r w:rsidR="002372F9">
          <w:rPr>
            <w:rFonts w:cs="Times New Roman"/>
          </w:rPr>
          <w:t xml:space="preserve">This is especially the case for risk averse smallholder farmers that </w:t>
        </w:r>
      </w:ins>
      <w:ins w:id="197" w:author="Urfels, Anton (IRRI)" w:date="2023-10-06T23:17:00Z">
        <w:r w:rsidR="002372F9">
          <w:rPr>
            <w:rFonts w:cs="Times New Roman"/>
          </w:rPr>
          <w:t>seek to minimize any losses they may have to incur.</w:t>
        </w:r>
      </w:ins>
      <w:ins w:id="198" w:author="Urfels, Anton (IRRI)" w:date="2023-10-06T23:18:00Z">
        <w:r w:rsidR="002372F9">
          <w:rPr>
            <w:rFonts w:cs="Times New Roman"/>
          </w:rPr>
          <w:t xml:space="preserve"> How, for example, shall one evaluate a</w:t>
        </w:r>
      </w:ins>
      <w:ins w:id="199" w:author="Urfels, Anton (IRRI)" w:date="2023-10-06T23:20:00Z">
        <w:r w:rsidR="002372F9">
          <w:rPr>
            <w:rFonts w:cs="Times New Roman"/>
          </w:rPr>
          <w:t>n adap</w:t>
        </w:r>
      </w:ins>
      <w:ins w:id="200" w:author="Urfels, Anton (IRRI)" w:date="2023-10-06T23:21:00Z">
        <w:r w:rsidR="002372F9">
          <w:rPr>
            <w:rFonts w:cs="Times New Roman"/>
          </w:rPr>
          <w:t>tat</w:t>
        </w:r>
      </w:ins>
      <w:ins w:id="201" w:author="Urfels, Anton (IRRI)" w:date="2023-10-06T23:20:00Z">
        <w:r w:rsidR="002372F9">
          <w:rPr>
            <w:rFonts w:cs="Times New Roman"/>
          </w:rPr>
          <w:t>ion</w:t>
        </w:r>
      </w:ins>
      <w:ins w:id="202" w:author="Urfels, Anton (IRRI)" w:date="2023-10-06T23:18:00Z">
        <w:r w:rsidR="002372F9">
          <w:rPr>
            <w:rFonts w:cs="Times New Roman"/>
          </w:rPr>
          <w:t xml:space="preserve"> strategy that</w:t>
        </w:r>
      </w:ins>
      <w:ins w:id="203" w:author="Urfels, Anton (IRRI)" w:date="2023-10-06T23:20:00Z">
        <w:r w:rsidR="002372F9">
          <w:rPr>
            <w:rFonts w:cs="Times New Roman"/>
          </w:rPr>
          <w:t>, across several years, has been shown to</w:t>
        </w:r>
      </w:ins>
      <w:ins w:id="204" w:author="Urfels, Anton (IRRI)" w:date="2023-10-06T23:18:00Z">
        <w:r w:rsidR="002372F9">
          <w:rPr>
            <w:rFonts w:cs="Times New Roman"/>
          </w:rPr>
          <w:t xml:space="preserve"> require</w:t>
        </w:r>
      </w:ins>
      <w:ins w:id="205" w:author="Urfels, Anton (IRRI)" w:date="2023-10-06T23:20:00Z">
        <w:r w:rsidR="002372F9">
          <w:rPr>
            <w:rFonts w:cs="Times New Roman"/>
          </w:rPr>
          <w:t xml:space="preserve"> an average of </w:t>
        </w:r>
      </w:ins>
      <w:ins w:id="206" w:author="Urfels, Anton (IRRI)" w:date="2023-10-06T23:18:00Z">
        <w:r w:rsidR="002372F9">
          <w:rPr>
            <w:rFonts w:cs="Times New Roman"/>
          </w:rPr>
          <w:t xml:space="preserve"> </w:t>
        </w:r>
      </w:ins>
      <w:ins w:id="207" w:author="Urfels, Anton (IRRI)" w:date="2023-10-06T23:19:00Z">
        <w:r w:rsidR="002372F9">
          <w:rPr>
            <w:rFonts w:cs="Times New Roman"/>
          </w:rPr>
          <w:t>50</w:t>
        </w:r>
      </w:ins>
      <w:ins w:id="208" w:author="Urfels, Anton (IRRI)" w:date="2023-10-06T23:18:00Z">
        <w:r w:rsidR="002372F9">
          <w:rPr>
            <w:rFonts w:cs="Times New Roman"/>
          </w:rPr>
          <w:t>mm</w:t>
        </w:r>
      </w:ins>
      <w:ins w:id="209" w:author="Urfels, Anton (IRRI)" w:date="2023-10-06T23:19:00Z">
        <w:r w:rsidR="002372F9">
          <w:rPr>
            <w:rFonts w:cs="Times New Roman"/>
          </w:rPr>
          <w:t xml:space="preserve"> additional water use</w:t>
        </w:r>
      </w:ins>
      <w:ins w:id="210" w:author="Urfels, Anton (IRRI)" w:date="2023-10-06T23:18:00Z">
        <w:r w:rsidR="002372F9">
          <w:rPr>
            <w:rFonts w:cs="Times New Roman"/>
          </w:rPr>
          <w:t xml:space="preserve"> to gain </w:t>
        </w:r>
      </w:ins>
      <w:ins w:id="211" w:author="Urfels, Anton (IRRI)" w:date="2023-10-06T23:19:00Z">
        <w:r w:rsidR="002372F9">
          <w:rPr>
            <w:rFonts w:cs="Times New Roman"/>
          </w:rPr>
          <w:t xml:space="preserve">300 kg of yield, 10% more income and </w:t>
        </w:r>
      </w:ins>
      <w:ins w:id="212" w:author="Urfels, Anton (IRRI)" w:date="2023-10-06T23:20:00Z">
        <w:r w:rsidR="002372F9">
          <w:rPr>
            <w:rFonts w:cs="Times New Roman"/>
          </w:rPr>
          <w:t xml:space="preserve">increase yield variability </w:t>
        </w:r>
      </w:ins>
      <w:ins w:id="213" w:author="Urfels, Anton (IRRI)" w:date="2023-10-06T23:21:00Z">
        <w:r w:rsidR="002372F9">
          <w:rPr>
            <w:rFonts w:cs="Times New Roman"/>
          </w:rPr>
          <w:t>by</w:t>
        </w:r>
      </w:ins>
      <w:ins w:id="214" w:author="Urfels, Anton (IRRI)" w:date="2023-10-06T23:20:00Z">
        <w:r w:rsidR="002372F9">
          <w:rPr>
            <w:rFonts w:cs="Times New Roman"/>
          </w:rPr>
          <w:t xml:space="preserve"> 5%?</w:t>
        </w:r>
      </w:ins>
    </w:p>
    <w:p w14:paraId="71BC91A4" w14:textId="122E1900" w:rsidR="00600E4F" w:rsidRPr="00256197" w:rsidDel="00EB6DCE" w:rsidRDefault="002372F9" w:rsidP="00441B99">
      <w:pPr>
        <w:jc w:val="both"/>
        <w:rPr>
          <w:del w:id="215" w:author="Urfels, Anton (IRRI)" w:date="2023-10-06T23:26:00Z"/>
          <w:rFonts w:cs="Times New Roman"/>
          <w:rPrChange w:id="216" w:author="Urfels, Anton (IRRI)" w:date="2023-10-06T20:02:00Z">
            <w:rPr>
              <w:del w:id="217" w:author="Urfels, Anton (IRRI)" w:date="2023-10-06T23:26:00Z"/>
              <w:rFonts w:ascii="Gill Sans MT" w:hAnsi="Gill Sans MT"/>
            </w:rPr>
          </w:rPrChange>
        </w:rPr>
      </w:pPr>
      <w:ins w:id="218" w:author="Urfels, Anton (IRRI)" w:date="2023-10-06T23:23:00Z">
        <w:r>
          <w:rPr>
            <w:rFonts w:cs="Times New Roman"/>
          </w:rPr>
          <w:t>Deriving recommendations for rice planting in the rice-wheat cropping systems of the Indo-Gangetic Plains</w:t>
        </w:r>
      </w:ins>
      <w:ins w:id="219" w:author="Urfels, Anton (IRRI)" w:date="2023-10-06T23:24:00Z">
        <w:r>
          <w:rPr>
            <w:rFonts w:cs="Times New Roman"/>
          </w:rPr>
          <w:t xml:space="preserve"> (IGP)</w:t>
        </w:r>
      </w:ins>
      <w:ins w:id="220" w:author="Urfels, Anton (IRRI)" w:date="2023-10-06T23:23:00Z">
        <w:r>
          <w:rPr>
            <w:rFonts w:cs="Times New Roman"/>
          </w:rPr>
          <w:t xml:space="preserve"> is a case in point.</w:t>
        </w:r>
      </w:ins>
      <w:ins w:id="221" w:author="Urfels, Anton (IRRI)" w:date="2023-10-06T23:24:00Z">
        <w:r>
          <w:rPr>
            <w:rFonts w:cs="Times New Roman"/>
          </w:rPr>
          <w:t xml:space="preserve"> In the IGP, r</w:t>
        </w:r>
        <w:r w:rsidRPr="00450E8D">
          <w:rPr>
            <w:rFonts w:cs="Times New Roman"/>
          </w:rPr>
          <w:t xml:space="preserve">ice is </w:t>
        </w:r>
        <w:r>
          <w:rPr>
            <w:rFonts w:cs="Times New Roman"/>
          </w:rPr>
          <w:t>planted</w:t>
        </w:r>
        <w:r w:rsidRPr="00450E8D">
          <w:rPr>
            <w:rFonts w:cs="Times New Roman"/>
          </w:rPr>
          <w:t xml:space="preserve"> </w:t>
        </w:r>
        <w:r w:rsidRPr="00450E8D">
          <w:rPr>
            <w:rFonts w:cs="Times New Roman"/>
          </w:rPr>
          <w:t xml:space="preserve">in the monsoon season from </w:t>
        </w:r>
        <w:r>
          <w:rPr>
            <w:rFonts w:cs="Times New Roman"/>
          </w:rPr>
          <w:t>June</w:t>
        </w:r>
        <w:r w:rsidRPr="00450E8D">
          <w:rPr>
            <w:rFonts w:cs="Times New Roman"/>
          </w:rPr>
          <w:t xml:space="preserve"> to October </w:t>
        </w:r>
        <w:r w:rsidRPr="00450E8D">
          <w:rPr>
            <w:rFonts w:cs="Times New Roman"/>
          </w:rPr>
          <w:lastRenderedPageBreak/>
          <w:t xml:space="preserve">(also called kharif) while wheat is grown as an irrigated crop in winter season from November to April (also called rabi). </w:t>
        </w:r>
      </w:ins>
      <w:ins w:id="222" w:author="Urfels, Anton (IRRI)" w:date="2023-10-06T23:23:00Z">
        <w:r>
          <w:rPr>
            <w:rFonts w:cs="Times New Roman"/>
          </w:rPr>
          <w:t>Climate im</w:t>
        </w:r>
      </w:ins>
      <w:ins w:id="223" w:author="Urfels, Anton (IRRI)" w:date="2023-10-06T23:24:00Z">
        <w:r>
          <w:rPr>
            <w:rFonts w:cs="Times New Roman"/>
          </w:rPr>
          <w:t>pacts on agricultural systems of the IGP are amongst t</w:t>
        </w:r>
      </w:ins>
      <w:ins w:id="224" w:author="Urfels, Anton (IRRI)" w:date="2023-10-06T23:26:00Z">
        <w:r w:rsidR="00EB6DCE">
          <w:rPr>
            <w:rFonts w:cs="Times New Roman"/>
          </w:rPr>
          <w:t>he</w:t>
        </w:r>
      </w:ins>
      <w:ins w:id="225" w:author="Urfels, Anton (IRRI)" w:date="2023-10-06T23:24:00Z">
        <w:r>
          <w:rPr>
            <w:rFonts w:cs="Times New Roman"/>
          </w:rPr>
          <w:t xml:space="preserve"> most severe globally (IPCC, 2022)</w:t>
        </w:r>
      </w:ins>
      <w:ins w:id="226" w:author="Urfels, Anton (IRRI)" w:date="2023-10-06T23:25:00Z">
        <w:r>
          <w:rPr>
            <w:rFonts w:cs="Times New Roman"/>
          </w:rPr>
          <w:t xml:space="preserve">, </w:t>
        </w:r>
      </w:ins>
      <w:del w:id="227" w:author="Urfels, Anton (IRRI)" w:date="2023-10-06T23:23:00Z">
        <w:r w:rsidR="008B2B30" w:rsidRPr="00256197" w:rsidDel="002372F9">
          <w:rPr>
            <w:rFonts w:cs="Times New Roman"/>
            <w:rPrChange w:id="228" w:author="Urfels, Anton (IRRI)" w:date="2023-10-06T20:02:00Z">
              <w:rPr>
                <w:rFonts w:ascii="Gill Sans MT" w:hAnsi="Gill Sans MT"/>
              </w:rPr>
            </w:rPrChange>
          </w:rPr>
          <w:delText xml:space="preserve">The Indo-Gangetic Plains </w:delText>
        </w:r>
        <w:r w:rsidR="00963447" w:rsidRPr="00256197" w:rsidDel="002372F9">
          <w:rPr>
            <w:rFonts w:cs="Times New Roman"/>
            <w:rPrChange w:id="229" w:author="Urfels, Anton (IRRI)" w:date="2023-10-06T20:02:00Z">
              <w:rPr>
                <w:rFonts w:ascii="Gill Sans MT" w:hAnsi="Gill Sans MT"/>
              </w:rPr>
            </w:rPrChange>
          </w:rPr>
          <w:delText xml:space="preserve">(IGP) </w:delText>
        </w:r>
      </w:del>
      <w:del w:id="230" w:author="Urfels, Anton (IRRI)" w:date="2023-10-06T23:01:00Z">
        <w:r w:rsidR="00963447" w:rsidRPr="00256197" w:rsidDel="002C2227">
          <w:rPr>
            <w:rFonts w:cs="Times New Roman"/>
            <w:rPrChange w:id="231" w:author="Urfels, Anton (IRRI)" w:date="2023-10-06T20:02:00Z">
              <w:rPr>
                <w:rFonts w:ascii="Gill Sans MT" w:hAnsi="Gill Sans MT"/>
              </w:rPr>
            </w:rPrChange>
          </w:rPr>
          <w:delText>have been</w:delText>
        </w:r>
      </w:del>
      <w:del w:id="232" w:author="Urfels, Anton (IRRI)" w:date="2023-10-06T23:23:00Z">
        <w:r w:rsidR="00963447" w:rsidRPr="00256197" w:rsidDel="002372F9">
          <w:rPr>
            <w:rFonts w:cs="Times New Roman"/>
            <w:rPrChange w:id="233" w:author="Urfels, Anton (IRRI)" w:date="2023-10-06T20:02:00Z">
              <w:rPr>
                <w:rFonts w:ascii="Gill Sans MT" w:hAnsi="Gill Sans MT"/>
              </w:rPr>
            </w:rPrChange>
          </w:rPr>
          <w:delText xml:space="preserve"> the food basket of </w:delText>
        </w:r>
        <w:r w:rsidR="00942E59" w:rsidRPr="00256197" w:rsidDel="002372F9">
          <w:rPr>
            <w:rFonts w:cs="Times New Roman"/>
            <w:rPrChange w:id="234" w:author="Urfels, Anton (IRRI)" w:date="2023-10-06T20:02:00Z">
              <w:rPr>
                <w:rFonts w:ascii="Gill Sans MT" w:hAnsi="Gill Sans MT"/>
              </w:rPr>
            </w:rPrChange>
          </w:rPr>
          <w:delText>South Asia</w:delText>
        </w:r>
      </w:del>
      <w:del w:id="235" w:author="Urfels, Anton (IRRI)" w:date="2023-10-06T23:01:00Z">
        <w:r w:rsidR="000E6CB4" w:rsidRPr="00256197" w:rsidDel="002C2227">
          <w:rPr>
            <w:rFonts w:cs="Times New Roman"/>
            <w:rPrChange w:id="236" w:author="Urfels, Anton (IRRI)" w:date="2023-10-06T20:02:00Z">
              <w:rPr>
                <w:rFonts w:ascii="Gill Sans MT" w:hAnsi="Gill Sans MT"/>
              </w:rPr>
            </w:rPrChange>
          </w:rPr>
          <w:delText xml:space="preserve"> </w:delText>
        </w:r>
        <w:r w:rsidR="00AB1227" w:rsidRPr="00256197" w:rsidDel="002C2227">
          <w:rPr>
            <w:rFonts w:cs="Times New Roman"/>
            <w:rPrChange w:id="237" w:author="Urfels, Anton (IRRI)" w:date="2023-10-06T20:02:00Z">
              <w:rPr>
                <w:rFonts w:ascii="Gill Sans MT" w:hAnsi="Gill Sans MT"/>
              </w:rPr>
            </w:rPrChange>
          </w:rPr>
          <w:delText xml:space="preserve">through a </w:delText>
        </w:r>
        <w:r w:rsidR="000E6CB4" w:rsidRPr="00256197" w:rsidDel="002C2227">
          <w:rPr>
            <w:rFonts w:cs="Times New Roman"/>
            <w:rPrChange w:id="238" w:author="Urfels, Anton (IRRI)" w:date="2023-10-06T20:02:00Z">
              <w:rPr>
                <w:rFonts w:ascii="Gill Sans MT" w:hAnsi="Gill Sans MT"/>
              </w:rPr>
            </w:rPrChange>
          </w:rPr>
          <w:delText xml:space="preserve">dominant </w:delText>
        </w:r>
      </w:del>
      <w:del w:id="239" w:author="Urfels, Anton (IRRI)" w:date="2023-10-06T23:23:00Z">
        <w:r w:rsidR="00AB1227" w:rsidRPr="00256197" w:rsidDel="002372F9">
          <w:rPr>
            <w:rFonts w:cs="Times New Roman"/>
            <w:rPrChange w:id="240" w:author="Urfels, Anton (IRRI)" w:date="2023-10-06T20:02:00Z">
              <w:rPr>
                <w:rFonts w:ascii="Gill Sans MT" w:hAnsi="Gill Sans MT"/>
              </w:rPr>
            </w:rPrChange>
          </w:rPr>
          <w:delText>rice</w:delText>
        </w:r>
      </w:del>
      <w:del w:id="241" w:author="Urfels, Anton (IRRI)" w:date="2023-10-06T23:02:00Z">
        <w:r w:rsidR="00AB1227" w:rsidRPr="00256197" w:rsidDel="002C2227">
          <w:rPr>
            <w:rFonts w:cs="Times New Roman"/>
            <w:rPrChange w:id="242" w:author="Urfels, Anton (IRRI)" w:date="2023-10-06T20:02:00Z">
              <w:rPr>
                <w:rFonts w:ascii="Gill Sans MT" w:hAnsi="Gill Sans MT"/>
              </w:rPr>
            </w:rPrChange>
          </w:rPr>
          <w:delText>-</w:delText>
        </w:r>
      </w:del>
      <w:del w:id="243" w:author="Urfels, Anton (IRRI)" w:date="2023-10-06T23:23:00Z">
        <w:r w:rsidR="00AB1227" w:rsidRPr="00256197" w:rsidDel="002372F9">
          <w:rPr>
            <w:rFonts w:cs="Times New Roman"/>
            <w:rPrChange w:id="244" w:author="Urfels, Anton (IRRI)" w:date="2023-10-06T20:02:00Z">
              <w:rPr>
                <w:rFonts w:ascii="Gill Sans MT" w:hAnsi="Gill Sans MT"/>
              </w:rPr>
            </w:rPrChange>
          </w:rPr>
          <w:delText xml:space="preserve">wheat </w:delText>
        </w:r>
      </w:del>
      <w:del w:id="245" w:author="Urfels, Anton (IRRI)" w:date="2023-10-06T23:02:00Z">
        <w:r w:rsidR="00AB1227" w:rsidRPr="00256197" w:rsidDel="002C2227">
          <w:rPr>
            <w:rFonts w:cs="Times New Roman"/>
            <w:rPrChange w:id="246" w:author="Urfels, Anton (IRRI)" w:date="2023-10-06T20:02:00Z">
              <w:rPr>
                <w:rFonts w:ascii="Gill Sans MT" w:hAnsi="Gill Sans MT"/>
              </w:rPr>
            </w:rPrChange>
          </w:rPr>
          <w:delText>cropping</w:delText>
        </w:r>
        <w:r w:rsidR="00A601A6" w:rsidRPr="00256197" w:rsidDel="002C2227">
          <w:rPr>
            <w:rFonts w:cs="Times New Roman"/>
            <w:rPrChange w:id="247" w:author="Urfels, Anton (IRRI)" w:date="2023-10-06T20:02:00Z">
              <w:rPr>
                <w:rFonts w:ascii="Gill Sans MT" w:hAnsi="Gill Sans MT"/>
              </w:rPr>
            </w:rPrChange>
          </w:rPr>
          <w:delText xml:space="preserve"> </w:delText>
        </w:r>
      </w:del>
      <w:del w:id="248" w:author="Urfels, Anton (IRRI)" w:date="2023-10-06T23:23:00Z">
        <w:r w:rsidR="00A601A6" w:rsidRPr="00256197" w:rsidDel="002372F9">
          <w:rPr>
            <w:rFonts w:cs="Times New Roman"/>
            <w:rPrChange w:id="249" w:author="Urfels, Anton (IRRI)" w:date="2023-10-06T20:02:00Z">
              <w:rPr>
                <w:rFonts w:ascii="Gill Sans MT" w:hAnsi="Gill Sans MT"/>
              </w:rPr>
            </w:rPrChange>
          </w:rPr>
          <w:delText>rotation</w:delText>
        </w:r>
        <w:r w:rsidR="00AB1227" w:rsidRPr="00256197" w:rsidDel="002372F9">
          <w:rPr>
            <w:rFonts w:cs="Times New Roman"/>
            <w:rPrChange w:id="250" w:author="Urfels, Anton (IRRI)" w:date="2023-10-06T20:02:00Z">
              <w:rPr>
                <w:rFonts w:ascii="Gill Sans MT" w:hAnsi="Gill Sans MT"/>
              </w:rPr>
            </w:rPrChange>
          </w:rPr>
          <w:delText xml:space="preserve"> system. </w:delText>
        </w:r>
      </w:del>
      <w:del w:id="251" w:author="Urfels, Anton (IRRI)" w:date="2023-10-06T23:24:00Z">
        <w:r w:rsidR="00AB1227" w:rsidRPr="00256197" w:rsidDel="002372F9">
          <w:rPr>
            <w:rFonts w:cs="Times New Roman"/>
            <w:rPrChange w:id="252" w:author="Urfels, Anton (IRRI)" w:date="2023-10-06T20:02:00Z">
              <w:rPr>
                <w:rFonts w:ascii="Gill Sans MT" w:hAnsi="Gill Sans MT"/>
              </w:rPr>
            </w:rPrChange>
          </w:rPr>
          <w:delText xml:space="preserve">Rice is </w:delText>
        </w:r>
      </w:del>
      <w:del w:id="253" w:author="Urfels, Anton (IRRI)" w:date="2023-10-06T23:02:00Z">
        <w:r w:rsidR="00AB1227" w:rsidRPr="00256197" w:rsidDel="002C2227">
          <w:rPr>
            <w:rFonts w:cs="Times New Roman"/>
            <w:rPrChange w:id="254" w:author="Urfels, Anton (IRRI)" w:date="2023-10-06T20:02:00Z">
              <w:rPr>
                <w:rFonts w:ascii="Gill Sans MT" w:hAnsi="Gill Sans MT"/>
              </w:rPr>
            </w:rPrChange>
          </w:rPr>
          <w:delText xml:space="preserve">grown </w:delText>
        </w:r>
      </w:del>
      <w:del w:id="255" w:author="Urfels, Anton (IRRI)" w:date="2023-10-06T23:24:00Z">
        <w:r w:rsidR="00AB1227" w:rsidRPr="00256197" w:rsidDel="002372F9">
          <w:rPr>
            <w:rFonts w:cs="Times New Roman"/>
            <w:rPrChange w:id="256" w:author="Urfels, Anton (IRRI)" w:date="2023-10-06T20:02:00Z">
              <w:rPr>
                <w:rFonts w:ascii="Gill Sans MT" w:hAnsi="Gill Sans MT"/>
              </w:rPr>
            </w:rPrChange>
          </w:rPr>
          <w:delText xml:space="preserve">in the </w:delText>
        </w:r>
        <w:r w:rsidR="00791C19" w:rsidRPr="00256197" w:rsidDel="002372F9">
          <w:rPr>
            <w:rFonts w:cs="Times New Roman"/>
            <w:rPrChange w:id="257" w:author="Urfels, Anton (IRRI)" w:date="2023-10-06T20:02:00Z">
              <w:rPr>
                <w:rFonts w:ascii="Gill Sans MT" w:hAnsi="Gill Sans MT"/>
              </w:rPr>
            </w:rPrChange>
          </w:rPr>
          <w:delText>monsoon</w:delText>
        </w:r>
        <w:r w:rsidR="00AB1227" w:rsidRPr="00256197" w:rsidDel="002372F9">
          <w:rPr>
            <w:rFonts w:cs="Times New Roman"/>
            <w:rPrChange w:id="258" w:author="Urfels, Anton (IRRI)" w:date="2023-10-06T20:02:00Z">
              <w:rPr>
                <w:rFonts w:ascii="Gill Sans MT" w:hAnsi="Gill Sans MT"/>
              </w:rPr>
            </w:rPrChange>
          </w:rPr>
          <w:delText xml:space="preserve"> season</w:delText>
        </w:r>
        <w:r w:rsidR="00B2655F" w:rsidRPr="00256197" w:rsidDel="002372F9">
          <w:rPr>
            <w:rFonts w:cs="Times New Roman"/>
            <w:rPrChange w:id="259" w:author="Urfels, Anton (IRRI)" w:date="2023-10-06T20:02:00Z">
              <w:rPr>
                <w:rFonts w:ascii="Gill Sans MT" w:hAnsi="Gill Sans MT"/>
              </w:rPr>
            </w:rPrChange>
          </w:rPr>
          <w:delText xml:space="preserve"> from </w:delText>
        </w:r>
      </w:del>
      <w:del w:id="260" w:author="Urfels, Anton (IRRI)" w:date="2023-10-06T23:02:00Z">
        <w:r w:rsidR="00B2655F" w:rsidRPr="00256197" w:rsidDel="002C2227">
          <w:rPr>
            <w:rFonts w:cs="Times New Roman"/>
            <w:rPrChange w:id="261" w:author="Urfels, Anton (IRRI)" w:date="2023-10-06T20:02:00Z">
              <w:rPr>
                <w:rFonts w:ascii="Gill Sans MT" w:hAnsi="Gill Sans MT"/>
              </w:rPr>
            </w:rPrChange>
          </w:rPr>
          <w:delText>May</w:delText>
        </w:r>
      </w:del>
      <w:del w:id="262" w:author="Urfels, Anton (IRRI)" w:date="2023-10-06T23:24:00Z">
        <w:r w:rsidR="00B2655F" w:rsidRPr="00256197" w:rsidDel="002372F9">
          <w:rPr>
            <w:rFonts w:cs="Times New Roman"/>
            <w:rPrChange w:id="263" w:author="Urfels, Anton (IRRI)" w:date="2023-10-06T20:02:00Z">
              <w:rPr>
                <w:rFonts w:ascii="Gill Sans MT" w:hAnsi="Gill Sans MT"/>
              </w:rPr>
            </w:rPrChange>
          </w:rPr>
          <w:delText xml:space="preserve"> to October</w:delText>
        </w:r>
        <w:r w:rsidR="00AB1227" w:rsidRPr="00256197" w:rsidDel="002372F9">
          <w:rPr>
            <w:rFonts w:cs="Times New Roman"/>
            <w:rPrChange w:id="264" w:author="Urfels, Anton (IRRI)" w:date="2023-10-06T20:02:00Z">
              <w:rPr>
                <w:rFonts w:ascii="Gill Sans MT" w:hAnsi="Gill Sans MT"/>
              </w:rPr>
            </w:rPrChange>
          </w:rPr>
          <w:delText xml:space="preserve"> (also called </w:delText>
        </w:r>
        <w:r w:rsidR="00C80AE8" w:rsidRPr="00256197" w:rsidDel="002372F9">
          <w:rPr>
            <w:rFonts w:cs="Times New Roman"/>
            <w:rPrChange w:id="265" w:author="Urfels, Anton (IRRI)" w:date="2023-10-06T20:02:00Z">
              <w:rPr>
                <w:rFonts w:ascii="Gill Sans MT" w:hAnsi="Gill Sans MT"/>
              </w:rPr>
            </w:rPrChange>
          </w:rPr>
          <w:delText>k</w:delText>
        </w:r>
        <w:r w:rsidR="00AB1227" w:rsidRPr="00256197" w:rsidDel="002372F9">
          <w:rPr>
            <w:rFonts w:cs="Times New Roman"/>
            <w:rPrChange w:id="266" w:author="Urfels, Anton (IRRI)" w:date="2023-10-06T20:02:00Z">
              <w:rPr>
                <w:rFonts w:ascii="Gill Sans MT" w:hAnsi="Gill Sans MT"/>
              </w:rPr>
            </w:rPrChange>
          </w:rPr>
          <w:delText xml:space="preserve">harif) while wheat is </w:delText>
        </w:r>
        <w:r w:rsidR="00B2655F" w:rsidRPr="00256197" w:rsidDel="002372F9">
          <w:rPr>
            <w:rFonts w:cs="Times New Roman"/>
            <w:rPrChange w:id="267" w:author="Urfels, Anton (IRRI)" w:date="2023-10-06T20:02:00Z">
              <w:rPr>
                <w:rFonts w:ascii="Gill Sans MT" w:hAnsi="Gill Sans MT"/>
              </w:rPr>
            </w:rPrChange>
          </w:rPr>
          <w:delText>grown as an irrigated crop in winter season from November to April (also called rabi).</w:delText>
        </w:r>
        <w:r w:rsidR="00AB1227" w:rsidRPr="00256197" w:rsidDel="002372F9">
          <w:rPr>
            <w:rFonts w:cs="Times New Roman"/>
            <w:rPrChange w:id="268" w:author="Urfels, Anton (IRRI)" w:date="2023-10-06T20:02:00Z">
              <w:rPr>
                <w:rFonts w:ascii="Gill Sans MT" w:hAnsi="Gill Sans MT"/>
              </w:rPr>
            </w:rPrChange>
          </w:rPr>
          <w:delText xml:space="preserve"> </w:delText>
        </w:r>
      </w:del>
      <w:del w:id="269" w:author="Urfels, Anton (IRRI)" w:date="2023-10-06T23:25:00Z">
        <w:r w:rsidR="00FA618C" w:rsidRPr="00256197" w:rsidDel="002372F9">
          <w:rPr>
            <w:rFonts w:cs="Times New Roman"/>
            <w:rPrChange w:id="270" w:author="Urfels, Anton (IRRI)" w:date="2023-10-06T20:02:00Z">
              <w:rPr>
                <w:rFonts w:ascii="Gill Sans MT" w:hAnsi="Gill Sans MT"/>
              </w:rPr>
            </w:rPrChange>
          </w:rPr>
          <w:delText>Climate change and variability</w:delText>
        </w:r>
      </w:del>
      <w:ins w:id="271" w:author="Urfels, Anton (IRRI)" w:date="2023-10-06T23:25:00Z">
        <w:r>
          <w:rPr>
            <w:rFonts w:cs="Times New Roman"/>
          </w:rPr>
          <w:t>as</w:t>
        </w:r>
        <w:r w:rsidR="00EB6DCE">
          <w:rPr>
            <w:rFonts w:cs="Times New Roman"/>
          </w:rPr>
          <w:t>, e.g.,</w:t>
        </w:r>
      </w:ins>
      <w:r w:rsidR="000E0D9B" w:rsidRPr="00256197">
        <w:rPr>
          <w:rFonts w:cs="Times New Roman"/>
          <w:rPrChange w:id="272" w:author="Urfels, Anton (IRRI)" w:date="2023-10-06T20:02:00Z">
            <w:rPr>
              <w:rFonts w:ascii="Gill Sans MT" w:hAnsi="Gill Sans MT"/>
            </w:rPr>
          </w:rPrChange>
        </w:rPr>
        <w:t xml:space="preserve"> </w:t>
      </w:r>
      <w:del w:id="273" w:author="Urfels, Anton (IRRI)" w:date="2023-10-06T23:25:00Z">
        <w:r w:rsidR="000E0D9B" w:rsidRPr="00256197" w:rsidDel="002372F9">
          <w:rPr>
            <w:rFonts w:cs="Times New Roman"/>
            <w:rPrChange w:id="274" w:author="Urfels, Anton (IRRI)" w:date="2023-10-06T20:02:00Z">
              <w:rPr>
                <w:rFonts w:ascii="Gill Sans MT" w:hAnsi="Gill Sans MT"/>
              </w:rPr>
            </w:rPrChange>
          </w:rPr>
          <w:delText xml:space="preserve">especially </w:delText>
        </w:r>
        <w:r w:rsidR="00504C84" w:rsidRPr="00256197" w:rsidDel="002372F9">
          <w:rPr>
            <w:rFonts w:cs="Times New Roman"/>
            <w:rPrChange w:id="275" w:author="Urfels, Anton (IRRI)" w:date="2023-10-06T20:02:00Z">
              <w:rPr>
                <w:rFonts w:ascii="Gill Sans MT" w:hAnsi="Gill Sans MT"/>
              </w:rPr>
            </w:rPrChange>
          </w:rPr>
          <w:delText xml:space="preserve">due to </w:delText>
        </w:r>
      </w:del>
      <w:r w:rsidR="000E0D9B" w:rsidRPr="00256197">
        <w:rPr>
          <w:rFonts w:cs="Times New Roman"/>
          <w:rPrChange w:id="276" w:author="Urfels, Anton (IRRI)" w:date="2023-10-06T20:02:00Z">
            <w:rPr>
              <w:rFonts w:ascii="Gill Sans MT" w:hAnsi="Gill Sans MT"/>
            </w:rPr>
          </w:rPrChange>
        </w:rPr>
        <w:t>late monsoon onse</w:t>
      </w:r>
      <w:ins w:id="277" w:author="Urfels, Anton (IRRI)" w:date="2023-10-06T23:25:00Z">
        <w:r>
          <w:rPr>
            <w:rFonts w:cs="Times New Roman"/>
          </w:rPr>
          <w:t xml:space="preserve">ts </w:t>
        </w:r>
      </w:ins>
      <w:del w:id="278" w:author="Urfels, Anton (IRRI)" w:date="2023-10-06T23:25:00Z">
        <w:r w:rsidR="000E0D9B" w:rsidRPr="00256197" w:rsidDel="002372F9">
          <w:rPr>
            <w:rFonts w:cs="Times New Roman"/>
            <w:rPrChange w:id="279" w:author="Urfels, Anton (IRRI)" w:date="2023-10-06T20:02:00Z">
              <w:rPr>
                <w:rFonts w:ascii="Gill Sans MT" w:hAnsi="Gill Sans MT"/>
              </w:rPr>
            </w:rPrChange>
          </w:rPr>
          <w:delText xml:space="preserve">t </w:delText>
        </w:r>
        <w:r w:rsidR="00BF0255" w:rsidRPr="00256197" w:rsidDel="002372F9">
          <w:rPr>
            <w:rFonts w:cs="Times New Roman"/>
            <w:rPrChange w:id="280" w:author="Urfels, Anton (IRRI)" w:date="2023-10-06T20:02:00Z">
              <w:rPr>
                <w:rFonts w:ascii="Gill Sans MT" w:hAnsi="Gill Sans MT"/>
              </w:rPr>
            </w:rPrChange>
          </w:rPr>
          <w:delText>which af</w:delText>
        </w:r>
      </w:del>
      <w:ins w:id="281" w:author="Urfels, Anton (IRRI)" w:date="2023-10-06T23:25:00Z">
        <w:r>
          <w:rPr>
            <w:rFonts w:cs="Times New Roman"/>
          </w:rPr>
          <w:t>delay</w:t>
        </w:r>
      </w:ins>
      <w:del w:id="282" w:author="Urfels, Anton (IRRI)" w:date="2023-10-06T23:25:00Z">
        <w:r w:rsidR="00BF0255" w:rsidRPr="00256197" w:rsidDel="002372F9">
          <w:rPr>
            <w:rFonts w:cs="Times New Roman"/>
            <w:rPrChange w:id="283" w:author="Urfels, Anton (IRRI)" w:date="2023-10-06T20:02:00Z">
              <w:rPr>
                <w:rFonts w:ascii="Gill Sans MT" w:hAnsi="Gill Sans MT"/>
              </w:rPr>
            </w:rPrChange>
          </w:rPr>
          <w:delText>fects</w:delText>
        </w:r>
      </w:del>
      <w:r w:rsidR="00BF0255" w:rsidRPr="00256197">
        <w:rPr>
          <w:rFonts w:cs="Times New Roman"/>
          <w:rPrChange w:id="284" w:author="Urfels, Anton (IRRI)" w:date="2023-10-06T20:02:00Z">
            <w:rPr>
              <w:rFonts w:ascii="Gill Sans MT" w:hAnsi="Gill Sans MT"/>
            </w:rPr>
          </w:rPrChange>
        </w:rPr>
        <w:t xml:space="preserve"> rice sowing</w:t>
      </w:r>
      <w:ins w:id="285" w:author="Urfels, Anton (IRRI)" w:date="2023-10-06T23:25:00Z">
        <w:r>
          <w:rPr>
            <w:rFonts w:cs="Times New Roman"/>
          </w:rPr>
          <w:t xml:space="preserve"> </w:t>
        </w:r>
      </w:ins>
      <w:ins w:id="286" w:author="Urfels, Anton (IRRI)" w:date="2023-10-06T23:26:00Z">
        <w:r w:rsidR="00EB6DCE">
          <w:rPr>
            <w:rFonts w:cs="Times New Roman"/>
          </w:rPr>
          <w:t>in the East</w:t>
        </w:r>
      </w:ins>
      <w:ins w:id="287" w:author="Urfels, Anton (IRRI)" w:date="2023-10-06T23:27:00Z">
        <w:r w:rsidR="00EB6DCE">
          <w:rPr>
            <w:rFonts w:cs="Times New Roman"/>
          </w:rPr>
          <w:t>ern IGP</w:t>
        </w:r>
      </w:ins>
      <w:ins w:id="288" w:author="Urfels, Anton (IRRI)" w:date="2023-10-06T23:26:00Z">
        <w:r w:rsidR="00EB6DCE">
          <w:rPr>
            <w:rFonts w:cs="Times New Roman"/>
          </w:rPr>
          <w:t xml:space="preserve"> and </w:t>
        </w:r>
      </w:ins>
      <w:ins w:id="289" w:author="Urfels, Anton (IRRI)" w:date="2023-10-06T23:27:00Z">
        <w:r w:rsidR="00EB6DCE">
          <w:rPr>
            <w:rFonts w:cs="Times New Roman"/>
          </w:rPr>
          <w:t>push</w:t>
        </w:r>
      </w:ins>
      <w:ins w:id="290" w:author="Urfels, Anton (IRRI)" w:date="2023-10-06T23:26:00Z">
        <w:r w:rsidR="00EB6DCE">
          <w:rPr>
            <w:rFonts w:cs="Times New Roman"/>
          </w:rPr>
          <w:t xml:space="preserve"> wheat crops into periods of high</w:t>
        </w:r>
      </w:ins>
      <w:del w:id="291" w:author="Urfels, Anton (IRRI)" w:date="2023-10-06T23:25:00Z">
        <w:r w:rsidR="00BF0255" w:rsidRPr="00256197" w:rsidDel="002372F9">
          <w:rPr>
            <w:rFonts w:cs="Times New Roman"/>
            <w:rPrChange w:id="292" w:author="Urfels, Anton (IRRI)" w:date="2023-10-06T20:02:00Z">
              <w:rPr>
                <w:rFonts w:ascii="Gill Sans MT" w:hAnsi="Gill Sans MT"/>
              </w:rPr>
            </w:rPrChange>
          </w:rPr>
          <w:delText xml:space="preserve"> </w:delText>
        </w:r>
        <w:r w:rsidR="000E0D9B" w:rsidRPr="00256197" w:rsidDel="002372F9">
          <w:rPr>
            <w:rFonts w:cs="Times New Roman"/>
            <w:rPrChange w:id="293" w:author="Urfels, Anton (IRRI)" w:date="2023-10-06T20:02:00Z">
              <w:rPr>
                <w:rFonts w:ascii="Gill Sans MT" w:hAnsi="Gill Sans MT"/>
              </w:rPr>
            </w:rPrChange>
          </w:rPr>
          <w:delText>and</w:delText>
        </w:r>
      </w:del>
      <w:r w:rsidR="000E0D9B" w:rsidRPr="00256197">
        <w:rPr>
          <w:rFonts w:cs="Times New Roman"/>
          <w:rPrChange w:id="294" w:author="Urfels, Anton (IRRI)" w:date="2023-10-06T20:02:00Z">
            <w:rPr>
              <w:rFonts w:ascii="Gill Sans MT" w:hAnsi="Gill Sans MT"/>
            </w:rPr>
          </w:rPrChange>
        </w:rPr>
        <w:t xml:space="preserve"> terminal heat</w:t>
      </w:r>
      <w:r w:rsidR="00BF0255" w:rsidRPr="00256197">
        <w:rPr>
          <w:rFonts w:cs="Times New Roman"/>
          <w:rPrChange w:id="295" w:author="Urfels, Anton (IRRI)" w:date="2023-10-06T20:02:00Z">
            <w:rPr>
              <w:rFonts w:ascii="Gill Sans MT" w:hAnsi="Gill Sans MT"/>
            </w:rPr>
          </w:rPrChange>
        </w:rPr>
        <w:t xml:space="preserve"> stress</w:t>
      </w:r>
      <w:ins w:id="296" w:author="Urfels, Anton (IRRI)" w:date="2023-10-06T23:27:00Z">
        <w:r w:rsidR="00EB6DCE">
          <w:rPr>
            <w:rFonts w:cs="Times New Roman"/>
          </w:rPr>
          <w:t xml:space="preserve"> – while farmers in the Western IGP use </w:t>
        </w:r>
      </w:ins>
      <w:ins w:id="297" w:author="Urfels, Anton (IRRI)" w:date="2023-10-06T23:28:00Z">
        <w:r w:rsidR="00EB6DCE">
          <w:rPr>
            <w:rFonts w:cs="Times New Roman"/>
          </w:rPr>
          <w:t>free electricity to plant their rice crops early in the hot summer months and contribute groundwater depletion</w:t>
        </w:r>
      </w:ins>
      <w:ins w:id="298" w:author="Urfels, Anton (IRRI)" w:date="2023-10-06T23:26:00Z">
        <w:r w:rsidR="00EB6DCE">
          <w:rPr>
            <w:rFonts w:cs="Times New Roman"/>
          </w:rPr>
          <w:t>.</w:t>
        </w:r>
      </w:ins>
      <w:del w:id="299" w:author="Urfels, Anton (IRRI)" w:date="2023-10-06T23:26:00Z">
        <w:r w:rsidR="00BF0255" w:rsidRPr="00256197" w:rsidDel="00EB6DCE">
          <w:rPr>
            <w:rFonts w:cs="Times New Roman"/>
            <w:rPrChange w:id="300" w:author="Urfels, Anton (IRRI)" w:date="2023-10-06T20:02:00Z">
              <w:rPr>
                <w:rFonts w:ascii="Gill Sans MT" w:hAnsi="Gill Sans MT"/>
              </w:rPr>
            </w:rPrChange>
          </w:rPr>
          <w:delText xml:space="preserve"> which has significant yield penalty on wheat</w:delText>
        </w:r>
        <w:r w:rsidR="000E0D9B" w:rsidRPr="00256197" w:rsidDel="00EB6DCE">
          <w:rPr>
            <w:rFonts w:cs="Times New Roman"/>
            <w:rPrChange w:id="301" w:author="Urfels, Anton (IRRI)" w:date="2023-10-06T20:02:00Z">
              <w:rPr>
                <w:rFonts w:ascii="Gill Sans MT" w:hAnsi="Gill Sans MT"/>
              </w:rPr>
            </w:rPrChange>
          </w:rPr>
          <w:delText xml:space="preserve"> </w:delText>
        </w:r>
        <w:r w:rsidR="00504C84" w:rsidRPr="00256197" w:rsidDel="00EB6DCE">
          <w:rPr>
            <w:rFonts w:cs="Times New Roman"/>
            <w:rPrChange w:id="302" w:author="Urfels, Anton (IRRI)" w:date="2023-10-06T20:02:00Z">
              <w:rPr>
                <w:rFonts w:ascii="Gill Sans MT" w:hAnsi="Gill Sans MT"/>
              </w:rPr>
            </w:rPrChange>
          </w:rPr>
          <w:delText xml:space="preserve">have </w:delText>
        </w:r>
        <w:r w:rsidR="00FA618C" w:rsidRPr="00256197" w:rsidDel="00EB6DCE">
          <w:rPr>
            <w:rFonts w:cs="Times New Roman"/>
            <w:rPrChange w:id="303" w:author="Urfels, Anton (IRRI)" w:date="2023-10-06T20:02:00Z">
              <w:rPr>
                <w:rFonts w:ascii="Gill Sans MT" w:hAnsi="Gill Sans MT"/>
              </w:rPr>
            </w:rPrChange>
          </w:rPr>
          <w:delText>pose</w:delText>
        </w:r>
        <w:r w:rsidR="00504C84" w:rsidRPr="00256197" w:rsidDel="00EB6DCE">
          <w:rPr>
            <w:rFonts w:cs="Times New Roman"/>
            <w:rPrChange w:id="304" w:author="Urfels, Anton (IRRI)" w:date="2023-10-06T20:02:00Z">
              <w:rPr>
                <w:rFonts w:ascii="Gill Sans MT" w:hAnsi="Gill Sans MT"/>
              </w:rPr>
            </w:rPrChange>
          </w:rPr>
          <w:delText>d</w:delText>
        </w:r>
        <w:r w:rsidR="00FA618C" w:rsidRPr="00256197" w:rsidDel="00EB6DCE">
          <w:rPr>
            <w:rFonts w:cs="Times New Roman"/>
            <w:rPrChange w:id="305" w:author="Urfels, Anton (IRRI)" w:date="2023-10-06T20:02:00Z">
              <w:rPr>
                <w:rFonts w:ascii="Gill Sans MT" w:hAnsi="Gill Sans MT"/>
              </w:rPr>
            </w:rPrChange>
          </w:rPr>
          <w:delText xml:space="preserve"> </w:delText>
        </w:r>
        <w:r w:rsidR="00762AF4" w:rsidRPr="00256197" w:rsidDel="00EB6DCE">
          <w:rPr>
            <w:rFonts w:cs="Times New Roman"/>
            <w:rPrChange w:id="306" w:author="Urfels, Anton (IRRI)" w:date="2023-10-06T20:02:00Z">
              <w:rPr>
                <w:rFonts w:ascii="Gill Sans MT" w:hAnsi="Gill Sans MT"/>
              </w:rPr>
            </w:rPrChange>
          </w:rPr>
          <w:delText>significant</w:delText>
        </w:r>
        <w:r w:rsidR="00FA618C" w:rsidRPr="00256197" w:rsidDel="00EB6DCE">
          <w:rPr>
            <w:rFonts w:cs="Times New Roman"/>
            <w:rPrChange w:id="307" w:author="Urfels, Anton (IRRI)" w:date="2023-10-06T20:02:00Z">
              <w:rPr>
                <w:rFonts w:ascii="Gill Sans MT" w:hAnsi="Gill Sans MT"/>
              </w:rPr>
            </w:rPrChange>
          </w:rPr>
          <w:delText xml:space="preserve"> pressures to the rice-wheat cropping system in </w:delText>
        </w:r>
        <w:r w:rsidR="004A061E" w:rsidRPr="00256197" w:rsidDel="00EB6DCE">
          <w:rPr>
            <w:rFonts w:cs="Times New Roman"/>
            <w:rPrChange w:id="308" w:author="Urfels, Anton (IRRI)" w:date="2023-10-06T20:02:00Z">
              <w:rPr>
                <w:rFonts w:ascii="Gill Sans MT" w:hAnsi="Gill Sans MT"/>
              </w:rPr>
            </w:rPrChange>
          </w:rPr>
          <w:delText xml:space="preserve">the region. </w:delText>
        </w:r>
      </w:del>
      <w:ins w:id="309" w:author="Urfels, Anton (IRRI)" w:date="2023-10-06T23:26:00Z">
        <w:r w:rsidR="00EB6DCE">
          <w:rPr>
            <w:rFonts w:cs="Times New Roman"/>
          </w:rPr>
          <w:t xml:space="preserve"> </w:t>
        </w:r>
      </w:ins>
    </w:p>
    <w:p w14:paraId="3DA5A93B" w14:textId="78B4EB06" w:rsidR="00772407" w:rsidRPr="00450E8D" w:rsidRDefault="0054652F" w:rsidP="00772407">
      <w:pPr>
        <w:jc w:val="both"/>
        <w:rPr>
          <w:ins w:id="310" w:author="Urfels, Anton (IRRI)" w:date="2023-10-06T23:41:00Z"/>
          <w:rFonts w:cs="Times New Roman"/>
        </w:rPr>
      </w:pPr>
      <w:r w:rsidRPr="00256197">
        <w:rPr>
          <w:rFonts w:cs="Times New Roman"/>
          <w:rPrChange w:id="311" w:author="Urfels, Anton (IRRI)" w:date="2023-10-06T20:02:00Z">
            <w:rPr>
              <w:rFonts w:ascii="Gill Sans MT" w:hAnsi="Gill Sans MT"/>
            </w:rPr>
          </w:rPrChange>
        </w:rPr>
        <w:t xml:space="preserve">Recent compelling evidence (e.g., McDonald et al 2022, </w:t>
      </w:r>
      <w:proofErr w:type="spellStart"/>
      <w:r w:rsidRPr="00256197">
        <w:rPr>
          <w:rFonts w:cs="Times New Roman"/>
          <w:rPrChange w:id="312" w:author="Urfels, Anton (IRRI)" w:date="2023-10-06T20:02:00Z">
            <w:rPr>
              <w:rFonts w:ascii="Gill Sans MT" w:hAnsi="Gill Sans MT"/>
            </w:rPr>
          </w:rPrChange>
        </w:rPr>
        <w:t>Urfels</w:t>
      </w:r>
      <w:proofErr w:type="spellEnd"/>
      <w:r w:rsidRPr="00256197">
        <w:rPr>
          <w:rFonts w:cs="Times New Roman"/>
          <w:rPrChange w:id="313" w:author="Urfels, Anton (IRRI)" w:date="2023-10-06T20:02:00Z">
            <w:rPr>
              <w:rFonts w:ascii="Gill Sans MT" w:hAnsi="Gill Sans MT"/>
            </w:rPr>
          </w:rPrChange>
        </w:rPr>
        <w:t xml:space="preserve"> et al 2022, and Montes et al 20</w:t>
      </w:r>
      <w:r w:rsidR="00A436EB" w:rsidRPr="00256197">
        <w:rPr>
          <w:rFonts w:cs="Times New Roman"/>
          <w:rPrChange w:id="314" w:author="Urfels, Anton (IRRI)" w:date="2023-10-06T20:02:00Z">
            <w:rPr>
              <w:rFonts w:ascii="Gill Sans MT" w:hAnsi="Gill Sans MT"/>
            </w:rPr>
          </w:rPrChange>
        </w:rPr>
        <w:t>2</w:t>
      </w:r>
      <w:r w:rsidRPr="00256197">
        <w:rPr>
          <w:rFonts w:cs="Times New Roman"/>
          <w:rPrChange w:id="315" w:author="Urfels, Anton (IRRI)" w:date="2023-10-06T20:02:00Z">
            <w:rPr>
              <w:rFonts w:ascii="Gill Sans MT" w:hAnsi="Gill Sans MT"/>
            </w:rPr>
          </w:rPrChange>
        </w:rPr>
        <w:t>2) suggests that</w:t>
      </w:r>
      <w:r w:rsidR="00FA618C" w:rsidRPr="00256197">
        <w:rPr>
          <w:rFonts w:cs="Times New Roman"/>
          <w:rPrChange w:id="316" w:author="Urfels, Anton (IRRI)" w:date="2023-10-06T20:02:00Z">
            <w:rPr>
              <w:rFonts w:ascii="Gill Sans MT" w:hAnsi="Gill Sans MT"/>
            </w:rPr>
          </w:rPrChange>
        </w:rPr>
        <w:t xml:space="preserve"> advancing the planting</w:t>
      </w:r>
      <w:r w:rsidR="0036571A" w:rsidRPr="00256197">
        <w:rPr>
          <w:rFonts w:cs="Times New Roman"/>
          <w:rPrChange w:id="317" w:author="Urfels, Anton (IRRI)" w:date="2023-10-06T20:02:00Z">
            <w:rPr>
              <w:rFonts w:ascii="Gill Sans MT" w:hAnsi="Gill Sans MT"/>
            </w:rPr>
          </w:rPrChange>
        </w:rPr>
        <w:t xml:space="preserve"> date</w:t>
      </w:r>
      <w:r w:rsidR="00FA618C" w:rsidRPr="00256197">
        <w:rPr>
          <w:rFonts w:cs="Times New Roman"/>
          <w:rPrChange w:id="318" w:author="Urfels, Anton (IRRI)" w:date="2023-10-06T20:02:00Z">
            <w:rPr>
              <w:rFonts w:ascii="Gill Sans MT" w:hAnsi="Gill Sans MT"/>
            </w:rPr>
          </w:rPrChange>
        </w:rPr>
        <w:t xml:space="preserve"> of rice </w:t>
      </w:r>
      <w:r w:rsidR="00D17BA2" w:rsidRPr="00256197">
        <w:rPr>
          <w:rFonts w:cs="Times New Roman"/>
          <w:rPrChange w:id="319" w:author="Urfels, Anton (IRRI)" w:date="2023-10-06T20:02:00Z">
            <w:rPr>
              <w:rFonts w:ascii="Gill Sans MT" w:hAnsi="Gill Sans MT"/>
            </w:rPr>
          </w:rPrChange>
        </w:rPr>
        <w:t>is</w:t>
      </w:r>
      <w:ins w:id="320" w:author="Urfels, Anton (IRRI)" w:date="2023-10-06T23:28:00Z">
        <w:r w:rsidR="00EB6DCE">
          <w:rPr>
            <w:rFonts w:cs="Times New Roman"/>
          </w:rPr>
          <w:t xml:space="preserve"> to match the monsoon onse</w:t>
        </w:r>
      </w:ins>
      <w:ins w:id="321" w:author="Urfels, Anton (IRRI)" w:date="2023-10-06T23:29:00Z">
        <w:r w:rsidR="00EB6DCE">
          <w:rPr>
            <w:rFonts w:cs="Times New Roman"/>
          </w:rPr>
          <w:t>t is</w:t>
        </w:r>
      </w:ins>
      <w:r w:rsidR="00D17BA2" w:rsidRPr="00256197">
        <w:rPr>
          <w:rFonts w:cs="Times New Roman"/>
          <w:rPrChange w:id="322" w:author="Urfels, Anton (IRRI)" w:date="2023-10-06T20:02:00Z">
            <w:rPr>
              <w:rFonts w:ascii="Gill Sans MT" w:hAnsi="Gill Sans MT"/>
            </w:rPr>
          </w:rPrChange>
        </w:rPr>
        <w:t xml:space="preserve"> one of the viable adaptation options</w:t>
      </w:r>
      <w:ins w:id="323" w:author="Urfels, Anton (IRRI)" w:date="2023-10-06T23:29:00Z">
        <w:r w:rsidR="00EB6DCE">
          <w:rPr>
            <w:rFonts w:cs="Times New Roman"/>
          </w:rPr>
          <w:t xml:space="preserve"> for farmers in the Eastern IGP – and might help to alleviate groundwater depletion in the Western IGP.</w:t>
        </w:r>
      </w:ins>
      <w:del w:id="324" w:author="Urfels, Anton (IRRI)" w:date="2023-10-06T23:29:00Z">
        <w:r w:rsidR="00D17BA2" w:rsidRPr="00256197" w:rsidDel="00EB6DCE">
          <w:rPr>
            <w:rFonts w:cs="Times New Roman"/>
            <w:rPrChange w:id="325" w:author="Urfels, Anton (IRRI)" w:date="2023-10-06T20:02:00Z">
              <w:rPr>
                <w:rFonts w:ascii="Gill Sans MT" w:hAnsi="Gill Sans MT"/>
              </w:rPr>
            </w:rPrChange>
          </w:rPr>
          <w:delText xml:space="preserve">. </w:delText>
        </w:r>
      </w:del>
      <w:ins w:id="326" w:author="Urfels, Anton (IRRI)" w:date="2023-10-06T23:37:00Z">
        <w:r w:rsidR="00772407">
          <w:rPr>
            <w:rFonts w:cs="Times New Roman"/>
          </w:rPr>
          <w:t xml:space="preserve"> </w:t>
        </w:r>
      </w:ins>
      <w:ins w:id="327" w:author="Urfels, Anton (IRRI)" w:date="2023-10-06T23:29:00Z">
        <w:r w:rsidR="00EB6DCE">
          <w:rPr>
            <w:rFonts w:cs="Times New Roman"/>
          </w:rPr>
          <w:t xml:space="preserve">To test this hypothesis, </w:t>
        </w:r>
      </w:ins>
      <w:del w:id="328" w:author="Urfels, Anton (IRRI)" w:date="2023-10-06T23:29:00Z">
        <w:r w:rsidR="00441B99" w:rsidRPr="00256197" w:rsidDel="00EB6DCE">
          <w:rPr>
            <w:rFonts w:cs="Times New Roman"/>
            <w:rPrChange w:id="329" w:author="Urfels, Anton (IRRI)" w:date="2023-10-06T20:02:00Z">
              <w:rPr>
                <w:rFonts w:ascii="Gill Sans MT" w:hAnsi="Gill Sans MT"/>
              </w:rPr>
            </w:rPrChange>
          </w:rPr>
          <w:delText>U</w:delText>
        </w:r>
      </w:del>
      <w:del w:id="330" w:author="Urfels, Anton (IRRI)" w:date="2023-10-06T23:30:00Z">
        <w:r w:rsidR="00441B99" w:rsidRPr="00256197" w:rsidDel="00EB6DCE">
          <w:rPr>
            <w:rFonts w:cs="Times New Roman"/>
            <w:rPrChange w:id="331" w:author="Urfels, Anton (IRRI)" w:date="2023-10-06T20:02:00Z">
              <w:rPr>
                <w:rFonts w:ascii="Gill Sans MT" w:hAnsi="Gill Sans MT"/>
              </w:rPr>
            </w:rPrChange>
          </w:rPr>
          <w:delText>sing gridded crop simulations</w:delText>
        </w:r>
        <w:r w:rsidR="00B07120" w:rsidRPr="00256197" w:rsidDel="00EB6DCE">
          <w:rPr>
            <w:rFonts w:cs="Times New Roman"/>
            <w:rPrChange w:id="332" w:author="Urfels, Anton (IRRI)" w:date="2023-10-06T20:02:00Z">
              <w:rPr>
                <w:rFonts w:ascii="Gill Sans MT" w:hAnsi="Gill Sans MT"/>
              </w:rPr>
            </w:rPrChange>
          </w:rPr>
          <w:delText xml:space="preserve"> for the Indo-Gangetic plains</w:delText>
        </w:r>
        <w:r w:rsidR="00441B99" w:rsidRPr="00256197" w:rsidDel="00EB6DCE">
          <w:rPr>
            <w:rFonts w:cs="Times New Roman"/>
            <w:rPrChange w:id="333" w:author="Urfels, Anton (IRRI)" w:date="2023-10-06T20:02:00Z">
              <w:rPr>
                <w:rFonts w:ascii="Gill Sans MT" w:hAnsi="Gill Sans MT"/>
              </w:rPr>
            </w:rPrChange>
          </w:rPr>
          <w:delText>,</w:delText>
        </w:r>
      </w:del>
      <w:r w:rsidR="00441B99" w:rsidRPr="00256197">
        <w:rPr>
          <w:rFonts w:cs="Times New Roman"/>
          <w:rPrChange w:id="334" w:author="Urfels, Anton (IRRI)" w:date="2023-10-06T20:02:00Z">
            <w:rPr>
              <w:rFonts w:ascii="Gill Sans MT" w:hAnsi="Gill Sans MT"/>
            </w:rPr>
          </w:rPrChange>
        </w:rPr>
        <w:t xml:space="preserve"> </w:t>
      </w:r>
      <w:proofErr w:type="spellStart"/>
      <w:r w:rsidR="00441B99" w:rsidRPr="00256197">
        <w:rPr>
          <w:rFonts w:cs="Times New Roman"/>
          <w:rPrChange w:id="335" w:author="Urfels, Anton (IRRI)" w:date="2023-10-06T20:02:00Z">
            <w:rPr>
              <w:rFonts w:ascii="Gill Sans MT" w:hAnsi="Gill Sans MT"/>
            </w:rPr>
          </w:rPrChange>
        </w:rPr>
        <w:t>Urfels</w:t>
      </w:r>
      <w:proofErr w:type="spellEnd"/>
      <w:r w:rsidR="00441B99" w:rsidRPr="00256197">
        <w:rPr>
          <w:rFonts w:cs="Times New Roman"/>
          <w:rPrChange w:id="336" w:author="Urfels, Anton (IRRI)" w:date="2023-10-06T20:02:00Z">
            <w:rPr>
              <w:rFonts w:ascii="Gill Sans MT" w:hAnsi="Gill Sans MT"/>
            </w:rPr>
          </w:rPrChange>
        </w:rPr>
        <w:t xml:space="preserve"> et al (2022) and Montes et al (2022</w:t>
      </w:r>
      <w:r w:rsidR="00CD2132" w:rsidRPr="00256197">
        <w:rPr>
          <w:rFonts w:cs="Times New Roman"/>
          <w:rPrChange w:id="337" w:author="Urfels, Anton (IRRI)" w:date="2023-10-06T20:02:00Z">
            <w:rPr>
              <w:rFonts w:ascii="Gill Sans MT" w:hAnsi="Gill Sans MT"/>
            </w:rPr>
          </w:rPrChange>
        </w:rPr>
        <w:t xml:space="preserve">) </w:t>
      </w:r>
      <w:ins w:id="338" w:author="Urfels, Anton (IRRI)" w:date="2023-10-06T23:30:00Z">
        <w:r w:rsidR="00EB6DCE">
          <w:rPr>
            <w:rFonts w:cs="Times New Roman"/>
          </w:rPr>
          <w:t>used</w:t>
        </w:r>
        <w:r w:rsidR="00EB6DCE" w:rsidRPr="00450E8D">
          <w:rPr>
            <w:rFonts w:cs="Times New Roman"/>
          </w:rPr>
          <w:t xml:space="preserve"> gridded crop simulations for the Indo-Gangetic </w:t>
        </w:r>
        <w:r w:rsidR="00EB6DCE">
          <w:rPr>
            <w:rFonts w:cs="Times New Roman"/>
          </w:rPr>
          <w:t>P</w:t>
        </w:r>
        <w:r w:rsidR="00EB6DCE" w:rsidRPr="00450E8D">
          <w:rPr>
            <w:rFonts w:cs="Times New Roman"/>
          </w:rPr>
          <w:t>lains</w:t>
        </w:r>
        <w:r w:rsidR="00EB6DCE" w:rsidRPr="00EB6DCE">
          <w:rPr>
            <w:rFonts w:cs="Times New Roman"/>
          </w:rPr>
          <w:t xml:space="preserve"> </w:t>
        </w:r>
      </w:ins>
      <w:del w:id="339" w:author="Urfels, Anton (IRRI)" w:date="2023-10-06T23:30:00Z">
        <w:r w:rsidR="00CD2132" w:rsidRPr="00256197" w:rsidDel="00EB6DCE">
          <w:rPr>
            <w:rFonts w:cs="Times New Roman"/>
            <w:rPrChange w:id="340" w:author="Urfels, Anton (IRRI)" w:date="2023-10-06T20:02:00Z">
              <w:rPr>
                <w:rFonts w:ascii="Gill Sans MT" w:hAnsi="Gill Sans MT"/>
              </w:rPr>
            </w:rPrChange>
          </w:rPr>
          <w:delText>investigated</w:delText>
        </w:r>
        <w:r w:rsidR="00441B99" w:rsidRPr="00256197" w:rsidDel="00EB6DCE">
          <w:rPr>
            <w:rFonts w:cs="Times New Roman"/>
            <w:rPrChange w:id="341" w:author="Urfels, Anton (IRRI)" w:date="2023-10-06T20:02:00Z">
              <w:rPr>
                <w:rFonts w:ascii="Gill Sans MT" w:hAnsi="Gill Sans MT"/>
              </w:rPr>
            </w:rPrChange>
          </w:rPr>
          <w:delText xml:space="preserve"> </w:delText>
        </w:r>
      </w:del>
      <w:ins w:id="342" w:author="Urfels, Anton (IRRI)" w:date="2023-10-06T23:30:00Z">
        <w:r w:rsidR="00EB6DCE">
          <w:rPr>
            <w:rFonts w:cs="Times New Roman"/>
          </w:rPr>
          <w:t xml:space="preserve">to investigate </w:t>
        </w:r>
      </w:ins>
      <w:r w:rsidR="00441B99" w:rsidRPr="00256197">
        <w:rPr>
          <w:rFonts w:cs="Times New Roman"/>
          <w:rPrChange w:id="343" w:author="Urfels, Anton (IRRI)" w:date="2023-10-06T20:02:00Z">
            <w:rPr>
              <w:rFonts w:ascii="Gill Sans MT" w:hAnsi="Gill Sans MT"/>
            </w:rPr>
          </w:rPrChange>
        </w:rPr>
        <w:t xml:space="preserve">the impact of different rice planting strategies </w:t>
      </w:r>
      <w:r w:rsidR="00716A45" w:rsidRPr="00256197">
        <w:rPr>
          <w:rFonts w:cs="Times New Roman"/>
          <w:rPrChange w:id="344" w:author="Urfels, Anton (IRRI)" w:date="2023-10-06T20:02:00Z">
            <w:rPr>
              <w:rFonts w:ascii="Gill Sans MT" w:hAnsi="Gill Sans MT"/>
            </w:rPr>
          </w:rPrChange>
        </w:rPr>
        <w:t>(</w:t>
      </w:r>
      <w:r w:rsidR="00051BED" w:rsidRPr="00256197">
        <w:rPr>
          <w:rFonts w:cs="Times New Roman"/>
          <w:rPrChange w:id="345" w:author="Urfels, Anton (IRRI)" w:date="2023-10-06T20:02:00Z">
            <w:rPr>
              <w:rFonts w:ascii="Gill Sans MT" w:hAnsi="Gill Sans MT"/>
            </w:rPr>
          </w:rPrChange>
        </w:rPr>
        <w:t xml:space="preserve">combining sowing dates, variety duration and irrigation) </w:t>
      </w:r>
      <w:r w:rsidR="00441B99" w:rsidRPr="00256197">
        <w:rPr>
          <w:rFonts w:cs="Times New Roman"/>
          <w:rPrChange w:id="346" w:author="Urfels, Anton (IRRI)" w:date="2023-10-06T20:02:00Z">
            <w:rPr>
              <w:rFonts w:ascii="Gill Sans MT" w:hAnsi="Gill Sans MT"/>
            </w:rPr>
          </w:rPrChange>
        </w:rPr>
        <w:t xml:space="preserve">on system level productivity, resilience, and environmental benefits. </w:t>
      </w:r>
      <w:ins w:id="347" w:author="Urfels, Anton (IRRI)" w:date="2023-10-06T23:46:00Z">
        <w:r w:rsidR="00772407">
          <w:rPr>
            <w:rFonts w:cs="Times New Roman"/>
          </w:rPr>
          <w:t xml:space="preserve"> </w:t>
        </w:r>
      </w:ins>
      <w:ins w:id="348" w:author="Urfels, Anton (IRRI)" w:date="2023-10-06T23:41:00Z">
        <w:r w:rsidR="00772407">
          <w:rPr>
            <w:rFonts w:cs="Times New Roman"/>
          </w:rPr>
          <w:t xml:space="preserve">However, </w:t>
        </w:r>
      </w:ins>
      <w:ins w:id="349" w:author="Urfels, Anton (IRRI)" w:date="2023-10-06T23:42:00Z">
        <w:r w:rsidR="00772407">
          <w:rPr>
            <w:rFonts w:cs="Times New Roman"/>
          </w:rPr>
          <w:t xml:space="preserve">most farmers are risk averse and not only </w:t>
        </w:r>
      </w:ins>
      <w:ins w:id="350" w:author="Urfels, Anton (IRRI)" w:date="2023-10-06T23:43:00Z">
        <w:r w:rsidR="00772407">
          <w:rPr>
            <w:rFonts w:cs="Times New Roman"/>
          </w:rPr>
          <w:t>interested in</w:t>
        </w:r>
      </w:ins>
      <w:ins w:id="351" w:author="Urfels, Anton (IRRI)" w:date="2023-10-06T23:42:00Z">
        <w:r w:rsidR="00772407">
          <w:rPr>
            <w:rFonts w:cs="Times New Roman"/>
          </w:rPr>
          <w:t xml:space="preserve"> long-term profit maximization</w:t>
        </w:r>
      </w:ins>
      <w:ins w:id="352" w:author="Urfels, Anton (IRRI)" w:date="2023-10-06T23:45:00Z">
        <w:r w:rsidR="00772407">
          <w:rPr>
            <w:rFonts w:cs="Times New Roman"/>
          </w:rPr>
          <w:t xml:space="preserve"> and yield outcomes</w:t>
        </w:r>
      </w:ins>
      <w:ins w:id="353" w:author="Urfels, Anton (IRRI)" w:date="2023-10-06T23:42:00Z">
        <w:r w:rsidR="00772407">
          <w:rPr>
            <w:rFonts w:cs="Times New Roman"/>
          </w:rPr>
          <w:t>.</w:t>
        </w:r>
      </w:ins>
      <w:ins w:id="354" w:author="Urfels, Anton (IRRI)" w:date="2023-10-06T23:43:00Z">
        <w:r w:rsidR="00772407">
          <w:rPr>
            <w:rFonts w:cs="Times New Roman"/>
          </w:rPr>
          <w:t xml:space="preserve"> It is thus important to </w:t>
        </w:r>
      </w:ins>
      <w:ins w:id="355" w:author="Urfels, Anton (IRRI)" w:date="2023-10-06T23:41:00Z">
        <w:r w:rsidR="00772407">
          <w:rPr>
            <w:rFonts w:cs="Times New Roman"/>
          </w:rPr>
          <w:t>c</w:t>
        </w:r>
        <w:r w:rsidR="00772407">
          <w:rPr>
            <w:rFonts w:cs="Times New Roman"/>
          </w:rPr>
          <w:t>onsider economic risks</w:t>
        </w:r>
        <w:r w:rsidR="00772407">
          <w:rPr>
            <w:rFonts w:cs="Times New Roman"/>
          </w:rPr>
          <w:t xml:space="preserve"> and not just average y</w:t>
        </w:r>
      </w:ins>
      <w:ins w:id="356" w:author="Urfels, Anton (IRRI)" w:date="2023-10-06T23:42:00Z">
        <w:r w:rsidR="00772407">
          <w:rPr>
            <w:rFonts w:cs="Times New Roman"/>
          </w:rPr>
          <w:t xml:space="preserve">ield and yield variability is critical for </w:t>
        </w:r>
      </w:ins>
      <w:ins w:id="357" w:author="Urfels, Anton (IRRI)" w:date="2023-10-06T23:41:00Z">
        <w:r w:rsidR="00772407">
          <w:rPr>
            <w:rFonts w:cs="Times New Roman"/>
          </w:rPr>
          <w:t>evaluat</w:t>
        </w:r>
      </w:ins>
      <w:ins w:id="358" w:author="Urfels, Anton (IRRI)" w:date="2023-10-06T23:42:00Z">
        <w:r w:rsidR="00772407">
          <w:rPr>
            <w:rFonts w:cs="Times New Roman"/>
          </w:rPr>
          <w:t xml:space="preserve">ing </w:t>
        </w:r>
      </w:ins>
      <w:ins w:id="359" w:author="Urfels, Anton (IRRI)" w:date="2023-10-06T23:41:00Z">
        <w:r w:rsidR="00772407">
          <w:rPr>
            <w:rFonts w:cs="Times New Roman"/>
          </w:rPr>
          <w:t>agronomic adaptation strategies</w:t>
        </w:r>
      </w:ins>
      <w:ins w:id="360" w:author="Urfels, Anton (IRRI)" w:date="2023-10-06T23:44:00Z">
        <w:r w:rsidR="00772407">
          <w:rPr>
            <w:rFonts w:cs="Times New Roman"/>
          </w:rPr>
          <w:t>. For example, r</w:t>
        </w:r>
      </w:ins>
      <w:ins w:id="361" w:author="Urfels, Anton (IRRI)" w:date="2023-10-06T23:41:00Z">
        <w:r w:rsidR="00772407" w:rsidRPr="00450E8D">
          <w:rPr>
            <w:rFonts w:cs="Times New Roman"/>
          </w:rPr>
          <w:t xml:space="preserve">ecent studies (see, Hurley et al 2018, Suri 2011) have shown that </w:t>
        </w:r>
      </w:ins>
      <w:ins w:id="362" w:author="Urfels, Anton (IRRI)" w:date="2023-10-06T23:44:00Z">
        <w:r w:rsidR="00772407">
          <w:rPr>
            <w:rFonts w:cs="Times New Roman"/>
          </w:rPr>
          <w:t>year to year variation</w:t>
        </w:r>
      </w:ins>
      <w:ins w:id="363" w:author="Urfels, Anton (IRRI)" w:date="2023-10-06T23:41:00Z">
        <w:r w:rsidR="00772407" w:rsidRPr="00450E8D">
          <w:rPr>
            <w:rFonts w:cs="Times New Roman"/>
          </w:rPr>
          <w:t xml:space="preserve"> in </w:t>
        </w:r>
      </w:ins>
      <w:ins w:id="364" w:author="Urfels, Anton (IRRI)" w:date="2023-10-06T23:44:00Z">
        <w:r w:rsidR="00772407">
          <w:rPr>
            <w:rFonts w:cs="Times New Roman"/>
          </w:rPr>
          <w:t xml:space="preserve">economic </w:t>
        </w:r>
      </w:ins>
      <w:ins w:id="365" w:author="Urfels, Anton (IRRI)" w:date="2023-10-06T23:41:00Z">
        <w:r w:rsidR="00772407" w:rsidRPr="00450E8D">
          <w:rPr>
            <w:rFonts w:cs="Times New Roman"/>
          </w:rPr>
          <w:t xml:space="preserve">returns to </w:t>
        </w:r>
      </w:ins>
      <w:ins w:id="366" w:author="Urfels, Anton (IRRI)" w:date="2023-10-06T23:44:00Z">
        <w:r w:rsidR="00772407">
          <w:rPr>
            <w:rFonts w:cs="Times New Roman"/>
          </w:rPr>
          <w:t xml:space="preserve">adopting </w:t>
        </w:r>
      </w:ins>
      <w:ins w:id="367" w:author="Urfels, Anton (IRRI)" w:date="2023-10-06T23:45:00Z">
        <w:r w:rsidR="00772407">
          <w:rPr>
            <w:rFonts w:cs="Times New Roman"/>
          </w:rPr>
          <w:t>technologies</w:t>
        </w:r>
      </w:ins>
      <w:ins w:id="368" w:author="Urfels, Anton (IRRI)" w:date="2023-10-06T23:41:00Z">
        <w:r w:rsidR="00772407" w:rsidRPr="00450E8D">
          <w:rPr>
            <w:rFonts w:cs="Times New Roman"/>
          </w:rPr>
          <w:t xml:space="preserve"> </w:t>
        </w:r>
      </w:ins>
      <w:ins w:id="369" w:author="Urfels, Anton (IRRI)" w:date="2023-10-06T23:45:00Z">
        <w:r w:rsidR="00772407">
          <w:rPr>
            <w:rFonts w:cs="Times New Roman"/>
          </w:rPr>
          <w:t>can to</w:t>
        </w:r>
      </w:ins>
      <w:ins w:id="370" w:author="Urfels, Anton (IRRI)" w:date="2023-10-06T23:41:00Z">
        <w:r w:rsidR="00772407" w:rsidRPr="00450E8D">
          <w:rPr>
            <w:rFonts w:cs="Times New Roman"/>
          </w:rPr>
          <w:t xml:space="preserve"> result in </w:t>
        </w:r>
      </w:ins>
      <w:ins w:id="371" w:author="Urfels, Anton (IRRI)" w:date="2023-10-06T23:45:00Z">
        <w:r w:rsidR="00772407">
          <w:rPr>
            <w:rFonts w:cs="Times New Roman"/>
          </w:rPr>
          <w:t>lower</w:t>
        </w:r>
      </w:ins>
      <w:ins w:id="372" w:author="Urfels, Anton (IRRI)" w:date="2023-10-06T23:41:00Z">
        <w:r w:rsidR="00772407" w:rsidRPr="00450E8D">
          <w:rPr>
            <w:rFonts w:cs="Times New Roman"/>
          </w:rPr>
          <w:t xml:space="preserve"> </w:t>
        </w:r>
      </w:ins>
      <w:ins w:id="373" w:author="Urfels, Anton (IRRI)" w:date="2023-10-06T23:45:00Z">
        <w:r w:rsidR="00772407">
          <w:rPr>
            <w:rFonts w:cs="Times New Roman"/>
          </w:rPr>
          <w:t xml:space="preserve">levels </w:t>
        </w:r>
      </w:ins>
      <w:ins w:id="374" w:author="Urfels, Anton (IRRI)" w:date="2023-10-06T23:41:00Z">
        <w:r w:rsidR="00772407" w:rsidRPr="00450E8D">
          <w:rPr>
            <w:rFonts w:cs="Times New Roman"/>
          </w:rPr>
          <w:t>of adoption of</w:t>
        </w:r>
      </w:ins>
      <w:ins w:id="375" w:author="Urfels, Anton (IRRI)" w:date="2023-10-06T23:45:00Z">
        <w:r w:rsidR="00772407">
          <w:rPr>
            <w:rFonts w:cs="Times New Roman"/>
          </w:rPr>
          <w:t xml:space="preserve"> generally</w:t>
        </w:r>
      </w:ins>
      <w:ins w:id="376" w:author="Urfels, Anton (IRRI)" w:date="2023-10-06T23:41:00Z">
        <w:r w:rsidR="00772407" w:rsidRPr="00450E8D">
          <w:rPr>
            <w:rFonts w:cs="Times New Roman"/>
          </w:rPr>
          <w:t xml:space="preserve"> profitable agricultural innovations</w:t>
        </w:r>
      </w:ins>
      <w:ins w:id="377" w:author="Urfels, Anton (IRRI)" w:date="2023-10-06T23:47:00Z">
        <w:r w:rsidR="00772407">
          <w:rPr>
            <w:rFonts w:cs="Times New Roman"/>
          </w:rPr>
          <w:t xml:space="preserve"> – but </w:t>
        </w:r>
        <w:r w:rsidR="0006346B">
          <w:rPr>
            <w:rFonts w:cs="Times New Roman"/>
          </w:rPr>
          <w:t>approaches for evaluation agronomic strategies from a risk perspective remain scarce.</w:t>
        </w:r>
      </w:ins>
    </w:p>
    <w:p w14:paraId="4A271B8F" w14:textId="7F0342D2" w:rsidR="003405CD" w:rsidDel="00772407" w:rsidRDefault="00772407" w:rsidP="00F1450F">
      <w:pPr>
        <w:jc w:val="both"/>
        <w:rPr>
          <w:del w:id="378" w:author="Urfels, Anton (IRRI)" w:date="2023-10-06T23:46:00Z"/>
          <w:rFonts w:cs="Times New Roman"/>
        </w:rPr>
      </w:pPr>
      <w:ins w:id="379" w:author="Urfels, Anton (IRRI)" w:date="2023-10-06T23:46:00Z">
        <w:r>
          <w:rPr>
            <w:rFonts w:cs="Times New Roman"/>
          </w:rPr>
          <w:t xml:space="preserve">To address this </w:t>
        </w:r>
      </w:ins>
      <w:ins w:id="380" w:author="Urfels, Anton (IRRI)" w:date="2023-10-06T23:47:00Z">
        <w:r>
          <w:rPr>
            <w:rFonts w:cs="Times New Roman"/>
          </w:rPr>
          <w:t>knowledge gap</w:t>
        </w:r>
      </w:ins>
      <w:ins w:id="381" w:author="Urfels, Anton (IRRI)" w:date="2023-10-06T23:46:00Z">
        <w:r>
          <w:rPr>
            <w:rFonts w:cs="Times New Roman"/>
          </w:rPr>
          <w:t xml:space="preserve">, </w:t>
        </w:r>
      </w:ins>
      <w:del w:id="382" w:author="Urfels, Anton (IRRI)" w:date="2023-10-06T23:47:00Z">
        <w:r w:rsidR="00441B99" w:rsidRPr="00256197" w:rsidDel="0006346B">
          <w:rPr>
            <w:rFonts w:cs="Times New Roman"/>
            <w:rPrChange w:id="383" w:author="Urfels, Anton (IRRI)" w:date="2023-10-06T20:02:00Z">
              <w:rPr>
                <w:rFonts w:ascii="Gill Sans MT" w:hAnsi="Gill Sans MT"/>
              </w:rPr>
            </w:rPrChange>
          </w:rPr>
          <w:delText xml:space="preserve">In this paper, </w:delText>
        </w:r>
      </w:del>
      <w:ins w:id="384" w:author="Urfels, Anton (IRRI)" w:date="2023-10-06T23:38:00Z">
        <w:r>
          <w:rPr>
            <w:rFonts w:cs="Times New Roman"/>
          </w:rPr>
          <w:t xml:space="preserve">we develop </w:t>
        </w:r>
        <w:r w:rsidRPr="00450E8D">
          <w:rPr>
            <w:rFonts w:cs="Times New Roman"/>
          </w:rPr>
          <w:t>a robust</w:t>
        </w:r>
        <w:r>
          <w:rPr>
            <w:rFonts w:cs="Times New Roman"/>
          </w:rPr>
          <w:t xml:space="preserve"> and risk</w:t>
        </w:r>
        <w:r>
          <w:rPr>
            <w:rFonts w:cs="Times New Roman"/>
          </w:rPr>
          <w:t>-</w:t>
        </w:r>
        <w:r>
          <w:rPr>
            <w:rFonts w:cs="Times New Roman"/>
          </w:rPr>
          <w:t>oriented</w:t>
        </w:r>
        <w:r w:rsidRPr="00450E8D">
          <w:rPr>
            <w:rFonts w:cs="Times New Roman"/>
          </w:rPr>
          <w:t xml:space="preserve"> framework </w:t>
        </w:r>
        <w:r>
          <w:rPr>
            <w:rFonts w:cs="Times New Roman"/>
          </w:rPr>
          <w:t>to select suitable adaptation strateg</w:t>
        </w:r>
        <w:r>
          <w:rPr>
            <w:rFonts w:cs="Times New Roman"/>
          </w:rPr>
          <w:t>ies for risk-</w:t>
        </w:r>
      </w:ins>
      <w:ins w:id="385" w:author="Urfels, Anton (IRRI)" w:date="2023-10-06T23:39:00Z">
        <w:r>
          <w:rPr>
            <w:rFonts w:cs="Times New Roman"/>
          </w:rPr>
          <w:t xml:space="preserve">averse farmers. To demonstrate our </w:t>
        </w:r>
      </w:ins>
      <w:ins w:id="386" w:author="Urfels, Anton (IRRI)" w:date="2023-10-06T23:49:00Z">
        <w:r w:rsidR="0006346B">
          <w:rPr>
            <w:rFonts w:cs="Times New Roman"/>
          </w:rPr>
          <w:t>approach</w:t>
        </w:r>
      </w:ins>
      <w:ins w:id="387" w:author="Urfels, Anton (IRRI)" w:date="2023-10-06T23:39:00Z">
        <w:r>
          <w:rPr>
            <w:rFonts w:cs="Times New Roman"/>
          </w:rPr>
          <w:t xml:space="preserve">, </w:t>
        </w:r>
      </w:ins>
      <w:ins w:id="388" w:author="Urfels, Anton (IRRI)" w:date="2023-10-06T23:30:00Z">
        <w:r w:rsidR="00EB6DCE">
          <w:rPr>
            <w:rFonts w:cs="Times New Roman"/>
          </w:rPr>
          <w:t xml:space="preserve">we </w:t>
        </w:r>
      </w:ins>
      <w:ins w:id="389" w:author="Urfels, Anton (IRRI)" w:date="2023-10-06T23:48:00Z">
        <w:r w:rsidR="0006346B">
          <w:rPr>
            <w:rFonts w:cs="Times New Roman"/>
          </w:rPr>
          <w:t xml:space="preserve">extend </w:t>
        </w:r>
      </w:ins>
      <w:ins w:id="390" w:author="Urfels, Anton (IRRI)" w:date="2023-10-06T23:39:00Z">
        <w:r>
          <w:rPr>
            <w:rFonts w:cs="Times New Roman"/>
          </w:rPr>
          <w:t>the</w:t>
        </w:r>
      </w:ins>
      <w:ins w:id="391" w:author="Urfels, Anton (IRRI)" w:date="2023-10-06T23:48:00Z">
        <w:r w:rsidR="0006346B">
          <w:rPr>
            <w:rFonts w:cs="Times New Roman"/>
          </w:rPr>
          <w:t xml:space="preserve"> evaluation of the</w:t>
        </w:r>
      </w:ins>
      <w:ins w:id="392" w:author="Urfels, Anton (IRRI)" w:date="2023-10-06T23:39:00Z">
        <w:r>
          <w:rPr>
            <w:rFonts w:cs="Times New Roman"/>
          </w:rPr>
          <w:t xml:space="preserve"> crop modelling results</w:t>
        </w:r>
      </w:ins>
      <w:ins w:id="393" w:author="Urfels, Anton (IRRI)" w:date="2023-10-06T23:48:00Z">
        <w:r w:rsidR="0006346B">
          <w:rPr>
            <w:rFonts w:cs="Times New Roman"/>
          </w:rPr>
          <w:t xml:space="preserve"> for different rice planting strategies across the IGP</w:t>
        </w:r>
      </w:ins>
      <w:ins w:id="394" w:author="Urfels, Anton (IRRI)" w:date="2023-10-06T23:39:00Z">
        <w:r>
          <w:rPr>
            <w:rFonts w:cs="Times New Roman"/>
          </w:rPr>
          <w:t xml:space="preserve"> of </w:t>
        </w:r>
        <w:proofErr w:type="spellStart"/>
        <w:r>
          <w:rPr>
            <w:rFonts w:cs="Times New Roman"/>
          </w:rPr>
          <w:t>Urfels</w:t>
        </w:r>
        <w:proofErr w:type="spellEnd"/>
        <w:r>
          <w:rPr>
            <w:rFonts w:cs="Times New Roman"/>
          </w:rPr>
          <w:t xml:space="preserve"> et al</w:t>
        </w:r>
      </w:ins>
      <w:ins w:id="395" w:author="Urfels, Anton (IRRI)" w:date="2023-10-06T23:40:00Z">
        <w:r>
          <w:rPr>
            <w:rFonts w:cs="Times New Roman"/>
          </w:rPr>
          <w:t>.</w:t>
        </w:r>
      </w:ins>
      <w:ins w:id="396" w:author="Urfels, Anton (IRRI)" w:date="2023-10-06T23:39:00Z">
        <w:r>
          <w:rPr>
            <w:rFonts w:cs="Times New Roman"/>
          </w:rPr>
          <w:t xml:space="preserve"> (2022) </w:t>
        </w:r>
      </w:ins>
      <w:ins w:id="397" w:author="Urfels, Anton (IRRI)" w:date="2023-10-06T23:30:00Z">
        <w:r w:rsidR="00EB6DCE">
          <w:rPr>
            <w:rFonts w:cs="Times New Roman"/>
          </w:rPr>
          <w:t xml:space="preserve">and </w:t>
        </w:r>
      </w:ins>
      <w:del w:id="398" w:author="Urfels, Anton (IRRI)" w:date="2023-10-06T23:30:00Z">
        <w:r w:rsidR="00441B99" w:rsidRPr="00256197" w:rsidDel="00EB6DCE">
          <w:rPr>
            <w:rFonts w:cs="Times New Roman"/>
            <w:rPrChange w:id="399" w:author="Urfels, Anton (IRRI)" w:date="2023-10-06T20:02:00Z">
              <w:rPr>
                <w:rFonts w:ascii="Gill Sans MT" w:hAnsi="Gill Sans MT"/>
              </w:rPr>
            </w:rPrChange>
          </w:rPr>
          <w:delText xml:space="preserve">we </w:delText>
        </w:r>
      </w:del>
      <w:del w:id="400" w:author="Urfels, Anton (IRRI)" w:date="2023-10-06T23:40:00Z">
        <w:r w:rsidR="00441B99" w:rsidRPr="00256197" w:rsidDel="00772407">
          <w:rPr>
            <w:rFonts w:cs="Times New Roman"/>
            <w:rPrChange w:id="401" w:author="Urfels, Anton (IRRI)" w:date="2023-10-06T20:02:00Z">
              <w:rPr>
                <w:rFonts w:ascii="Gill Sans MT" w:hAnsi="Gill Sans MT"/>
              </w:rPr>
            </w:rPrChange>
          </w:rPr>
          <w:delText xml:space="preserve">extend the exante analyses to </w:delText>
        </w:r>
      </w:del>
      <w:del w:id="402" w:author="Urfels, Anton (IRRI)" w:date="2023-10-06T23:39:00Z">
        <w:r w:rsidR="00441B99" w:rsidRPr="00256197" w:rsidDel="00772407">
          <w:rPr>
            <w:rFonts w:cs="Times New Roman"/>
            <w:rPrChange w:id="403" w:author="Urfels, Anton (IRRI)" w:date="2023-10-06T20:02:00Z">
              <w:rPr>
                <w:rFonts w:ascii="Gill Sans MT" w:hAnsi="Gill Sans MT"/>
              </w:rPr>
            </w:rPrChange>
          </w:rPr>
          <w:delText xml:space="preserve">consider </w:delText>
        </w:r>
      </w:del>
      <w:ins w:id="404" w:author="Urfels, Anton (IRRI)" w:date="2023-10-06T23:39:00Z">
        <w:r>
          <w:rPr>
            <w:rFonts w:cs="Times New Roman"/>
          </w:rPr>
          <w:t xml:space="preserve">evaluate </w:t>
        </w:r>
      </w:ins>
      <w:del w:id="405" w:author="Urfels, Anton (IRRI)" w:date="2023-10-06T23:39:00Z">
        <w:r w:rsidR="00441B99" w:rsidRPr="00256197" w:rsidDel="00772407">
          <w:rPr>
            <w:rFonts w:cs="Times New Roman"/>
            <w:rPrChange w:id="406" w:author="Urfels, Anton (IRRI)" w:date="2023-10-06T20:02:00Z">
              <w:rPr>
                <w:rFonts w:ascii="Gill Sans MT" w:hAnsi="Gill Sans MT"/>
              </w:rPr>
            </w:rPrChange>
          </w:rPr>
          <w:delText>impacts of</w:delText>
        </w:r>
      </w:del>
      <w:ins w:id="407" w:author="Urfels, Anton (IRRI)" w:date="2023-10-06T23:48:00Z">
        <w:r w:rsidR="0006346B">
          <w:rPr>
            <w:rFonts w:cs="Times New Roman"/>
          </w:rPr>
          <w:t>them through our novel risk-oriented framework.</w:t>
        </w:r>
      </w:ins>
      <w:del w:id="408" w:author="Urfels, Anton (IRRI)" w:date="2023-10-06T23:40:00Z">
        <w:r w:rsidR="00441B99" w:rsidRPr="00256197" w:rsidDel="00772407">
          <w:rPr>
            <w:rFonts w:cs="Times New Roman"/>
            <w:rPrChange w:id="409" w:author="Urfels, Anton (IRRI)" w:date="2023-10-06T20:02:00Z">
              <w:rPr>
                <w:rFonts w:ascii="Gill Sans MT" w:hAnsi="Gill Sans MT"/>
              </w:rPr>
            </w:rPrChange>
          </w:rPr>
          <w:delText xml:space="preserve"> rice planting strategies</w:delText>
        </w:r>
      </w:del>
      <w:del w:id="410" w:author="Urfels, Anton (IRRI)" w:date="2023-10-06T23:48:00Z">
        <w:r w:rsidR="00441B99" w:rsidRPr="00256197" w:rsidDel="0006346B">
          <w:rPr>
            <w:rFonts w:cs="Times New Roman"/>
            <w:rPrChange w:id="411" w:author="Urfels, Anton (IRRI)" w:date="2023-10-06T20:02:00Z">
              <w:rPr>
                <w:rFonts w:ascii="Gill Sans MT" w:hAnsi="Gill Sans MT"/>
              </w:rPr>
            </w:rPrChange>
          </w:rPr>
          <w:delText xml:space="preserve"> </w:delText>
        </w:r>
      </w:del>
      <w:del w:id="412" w:author="Urfels, Anton (IRRI)" w:date="2023-10-06T23:39:00Z">
        <w:r w:rsidR="00441B99" w:rsidRPr="00256197" w:rsidDel="00772407">
          <w:rPr>
            <w:rFonts w:cs="Times New Roman"/>
            <w:rPrChange w:id="413" w:author="Urfels, Anton (IRRI)" w:date="2023-10-06T20:02:00Z">
              <w:rPr>
                <w:rFonts w:ascii="Gill Sans MT" w:hAnsi="Gill Sans MT"/>
              </w:rPr>
            </w:rPrChange>
          </w:rPr>
          <w:delText xml:space="preserve">on crop level </w:delText>
        </w:r>
      </w:del>
      <w:del w:id="414" w:author="Urfels, Anton (IRRI)" w:date="2023-10-06T23:33:00Z">
        <w:r w:rsidR="00441B99" w:rsidRPr="00256197" w:rsidDel="00EB6DCE">
          <w:rPr>
            <w:rFonts w:cs="Times New Roman"/>
            <w:rPrChange w:id="415" w:author="Urfels, Anton (IRRI)" w:date="2023-10-06T20:02:00Z">
              <w:rPr>
                <w:rFonts w:ascii="Gill Sans MT" w:hAnsi="Gill Sans MT"/>
              </w:rPr>
            </w:rPrChange>
          </w:rPr>
          <w:delText xml:space="preserve">and system level productivity and </w:delText>
        </w:r>
      </w:del>
      <w:del w:id="416" w:author="Urfels, Anton (IRRI)" w:date="2023-10-06T23:48:00Z">
        <w:r w:rsidR="00441B99" w:rsidRPr="00256197" w:rsidDel="0006346B">
          <w:rPr>
            <w:rFonts w:cs="Times New Roman"/>
            <w:rPrChange w:id="417" w:author="Urfels, Anton (IRRI)" w:date="2023-10-06T20:02:00Z">
              <w:rPr>
                <w:rFonts w:ascii="Gill Sans MT" w:hAnsi="Gill Sans MT"/>
              </w:rPr>
            </w:rPrChange>
          </w:rPr>
          <w:delText>economic risk</w:delText>
        </w:r>
      </w:del>
      <w:del w:id="418" w:author="Urfels, Anton (IRRI)" w:date="2023-10-06T23:41:00Z">
        <w:r w:rsidR="00441B99" w:rsidRPr="00256197" w:rsidDel="00772407">
          <w:rPr>
            <w:rFonts w:cs="Times New Roman"/>
            <w:rPrChange w:id="419" w:author="Urfels, Anton (IRRI)" w:date="2023-10-06T20:02:00Z">
              <w:rPr>
                <w:rFonts w:ascii="Gill Sans MT" w:hAnsi="Gill Sans MT"/>
              </w:rPr>
            </w:rPrChange>
          </w:rPr>
          <w:delText>s</w:delText>
        </w:r>
      </w:del>
      <w:del w:id="420" w:author="Urfels, Anton (IRRI)" w:date="2023-10-06T23:48:00Z">
        <w:r w:rsidR="00441B99" w:rsidRPr="00256197" w:rsidDel="0006346B">
          <w:rPr>
            <w:rFonts w:cs="Times New Roman"/>
            <w:rPrChange w:id="421" w:author="Urfels, Anton (IRRI)" w:date="2023-10-06T20:02:00Z">
              <w:rPr>
                <w:rFonts w:ascii="Gill Sans MT" w:hAnsi="Gill Sans MT"/>
              </w:rPr>
            </w:rPrChange>
          </w:rPr>
          <w:delText>.</w:delText>
        </w:r>
      </w:del>
      <w:del w:id="422" w:author="Urfels, Anton (IRRI)" w:date="2023-10-06T23:41:00Z">
        <w:r w:rsidR="00441B99" w:rsidRPr="00256197" w:rsidDel="00772407">
          <w:rPr>
            <w:rFonts w:cs="Times New Roman"/>
            <w:rPrChange w:id="423" w:author="Urfels, Anton (IRRI)" w:date="2023-10-06T20:02:00Z">
              <w:rPr>
                <w:rFonts w:ascii="Gill Sans MT" w:hAnsi="Gill Sans MT"/>
              </w:rPr>
            </w:rPrChange>
          </w:rPr>
          <w:delText xml:space="preserve"> </w:delText>
        </w:r>
      </w:del>
      <w:del w:id="424" w:author="Urfels, Anton (IRRI)" w:date="2023-10-06T23:31:00Z">
        <w:r w:rsidR="00441B99" w:rsidRPr="00256197" w:rsidDel="00EB6DCE">
          <w:rPr>
            <w:rFonts w:cs="Times New Roman"/>
            <w:rPrChange w:id="425" w:author="Urfels, Anton (IRRI)" w:date="2023-10-06T20:02:00Z">
              <w:rPr>
                <w:rFonts w:ascii="Gill Sans MT" w:hAnsi="Gill Sans MT"/>
              </w:rPr>
            </w:rPrChange>
          </w:rPr>
          <w:delText xml:space="preserve">The key contribution is to provide </w:delText>
        </w:r>
      </w:del>
      <w:del w:id="426" w:author="Urfels, Anton (IRRI)" w:date="2023-10-06T23:41:00Z">
        <w:r w:rsidR="00441B99" w:rsidRPr="00256197" w:rsidDel="00772407">
          <w:rPr>
            <w:rFonts w:cs="Times New Roman"/>
            <w:rPrChange w:id="427" w:author="Urfels, Anton (IRRI)" w:date="2023-10-06T20:02:00Z">
              <w:rPr>
                <w:rFonts w:ascii="Gill Sans MT" w:hAnsi="Gill Sans MT"/>
              </w:rPr>
            </w:rPrChange>
          </w:rPr>
          <w:delText>a</w:delText>
        </w:r>
        <w:r w:rsidR="00663C0B" w:rsidRPr="00256197" w:rsidDel="00772407">
          <w:rPr>
            <w:rFonts w:cs="Times New Roman"/>
            <w:rPrChange w:id="428" w:author="Urfels, Anton (IRRI)" w:date="2023-10-06T20:02:00Z">
              <w:rPr>
                <w:rFonts w:ascii="Gill Sans MT" w:hAnsi="Gill Sans MT"/>
              </w:rPr>
            </w:rPrChange>
          </w:rPr>
          <w:delText xml:space="preserve"> robust </w:delText>
        </w:r>
      </w:del>
      <w:del w:id="429" w:author="Urfels, Anton (IRRI)" w:date="2023-10-06T23:31:00Z">
        <w:r w:rsidR="00663C0B" w:rsidRPr="00256197" w:rsidDel="00EB6DCE">
          <w:rPr>
            <w:rFonts w:cs="Times New Roman"/>
            <w:rPrChange w:id="430" w:author="Urfels, Anton (IRRI)" w:date="2023-10-06T20:02:00Z">
              <w:rPr>
                <w:rFonts w:ascii="Gill Sans MT" w:hAnsi="Gill Sans MT"/>
              </w:rPr>
            </w:rPrChange>
          </w:rPr>
          <w:delText>decision making</w:delText>
        </w:r>
      </w:del>
      <w:del w:id="431" w:author="Urfels, Anton (IRRI)" w:date="2023-10-06T23:34:00Z">
        <w:r w:rsidR="00441B99" w:rsidRPr="00256197" w:rsidDel="00EB6DCE">
          <w:rPr>
            <w:rFonts w:cs="Times New Roman"/>
            <w:rPrChange w:id="432" w:author="Urfels, Anton (IRRI)" w:date="2023-10-06T20:02:00Z">
              <w:rPr>
                <w:rFonts w:ascii="Gill Sans MT" w:hAnsi="Gill Sans MT"/>
              </w:rPr>
            </w:rPrChange>
          </w:rPr>
          <w:delText xml:space="preserve"> </w:delText>
        </w:r>
      </w:del>
      <w:del w:id="433" w:author="Urfels, Anton (IRRI)" w:date="2023-10-06T23:41:00Z">
        <w:r w:rsidR="00441B99" w:rsidRPr="00256197" w:rsidDel="00772407">
          <w:rPr>
            <w:rFonts w:cs="Times New Roman"/>
            <w:rPrChange w:id="434" w:author="Urfels, Anton (IRRI)" w:date="2023-10-06T20:02:00Z">
              <w:rPr>
                <w:rFonts w:ascii="Gill Sans MT" w:hAnsi="Gill Sans MT"/>
              </w:rPr>
            </w:rPrChange>
          </w:rPr>
          <w:delText xml:space="preserve">framework </w:delText>
        </w:r>
      </w:del>
      <w:del w:id="435" w:author="Urfels, Anton (IRRI)" w:date="2023-10-06T23:32:00Z">
        <w:r w:rsidR="00441B99" w:rsidRPr="00256197" w:rsidDel="00EB6DCE">
          <w:rPr>
            <w:rFonts w:cs="Times New Roman"/>
            <w:rPrChange w:id="436" w:author="Urfels, Anton (IRRI)" w:date="2023-10-06T20:02:00Z">
              <w:rPr>
                <w:rFonts w:ascii="Gill Sans MT" w:hAnsi="Gill Sans MT"/>
              </w:rPr>
            </w:rPrChange>
          </w:rPr>
          <w:delText xml:space="preserve">that adds to </w:delText>
        </w:r>
      </w:del>
      <w:del w:id="437" w:author="Urfels, Anton (IRRI)" w:date="2023-10-06T23:34:00Z">
        <w:r w:rsidR="00441B99" w:rsidRPr="00256197" w:rsidDel="00EB6DCE">
          <w:rPr>
            <w:rFonts w:cs="Times New Roman"/>
            <w:rPrChange w:id="438" w:author="Urfels, Anton (IRRI)" w:date="2023-10-06T20:02:00Z">
              <w:rPr>
                <w:rFonts w:ascii="Gill Sans MT" w:hAnsi="Gill Sans MT"/>
              </w:rPr>
            </w:rPrChange>
          </w:rPr>
          <w:delText>the average</w:delText>
        </w:r>
        <w:r w:rsidR="005C75FB" w:rsidRPr="00256197" w:rsidDel="00EB6DCE">
          <w:rPr>
            <w:rFonts w:cs="Times New Roman"/>
            <w:rPrChange w:id="439" w:author="Urfels, Anton (IRRI)" w:date="2023-10-06T20:02:00Z">
              <w:rPr>
                <w:rFonts w:ascii="Gill Sans MT" w:hAnsi="Gill Sans MT"/>
              </w:rPr>
            </w:rPrChange>
          </w:rPr>
          <w:delText xml:space="preserve"> and interannual variability</w:delText>
        </w:r>
      </w:del>
      <w:del w:id="440" w:author="Urfels, Anton (IRRI)" w:date="2023-10-06T23:32:00Z">
        <w:r w:rsidR="00441B99" w:rsidRPr="00256197" w:rsidDel="00EB6DCE">
          <w:rPr>
            <w:rFonts w:cs="Times New Roman"/>
            <w:rPrChange w:id="441" w:author="Urfels, Anton (IRRI)" w:date="2023-10-06T20:02:00Z">
              <w:rPr>
                <w:rFonts w:ascii="Gill Sans MT" w:hAnsi="Gill Sans MT"/>
              </w:rPr>
            </w:rPrChange>
          </w:rPr>
          <w:delText xml:space="preserve"> comparisons of the crop model results</w:delText>
        </w:r>
      </w:del>
      <w:del w:id="442" w:author="Urfels, Anton (IRRI)" w:date="2023-10-06T23:34:00Z">
        <w:r w:rsidR="00441B99" w:rsidRPr="00256197" w:rsidDel="00EB6DCE">
          <w:rPr>
            <w:rFonts w:cs="Times New Roman"/>
            <w:rPrChange w:id="443" w:author="Urfels, Anton (IRRI)" w:date="2023-10-06T20:02:00Z">
              <w:rPr>
                <w:rFonts w:ascii="Gill Sans MT" w:hAnsi="Gill Sans MT"/>
              </w:rPr>
            </w:rPrChange>
          </w:rPr>
          <w:delText xml:space="preserve">. </w:delText>
        </w:r>
      </w:del>
      <w:del w:id="444" w:author="Urfels, Anton (IRRI)" w:date="2023-10-06T23:31:00Z">
        <w:r w:rsidR="00441B99" w:rsidRPr="00256197" w:rsidDel="00EB6DCE">
          <w:rPr>
            <w:rFonts w:cs="Times New Roman"/>
            <w:rPrChange w:id="445" w:author="Urfels, Anton (IRRI)" w:date="2023-10-06T20:02:00Z">
              <w:rPr>
                <w:rFonts w:ascii="Gill Sans MT" w:hAnsi="Gill Sans MT"/>
              </w:rPr>
            </w:rPrChange>
          </w:rPr>
          <w:delText xml:space="preserve">The </w:delText>
        </w:r>
        <w:r w:rsidR="00066578" w:rsidRPr="00256197" w:rsidDel="00EB6DCE">
          <w:rPr>
            <w:rFonts w:cs="Times New Roman"/>
            <w:rPrChange w:id="446" w:author="Urfels, Anton (IRRI)" w:date="2023-10-06T20:02:00Z">
              <w:rPr>
                <w:rFonts w:ascii="Gill Sans MT" w:hAnsi="Gill Sans MT"/>
              </w:rPr>
            </w:rPrChange>
          </w:rPr>
          <w:delText>robust decision making</w:delText>
        </w:r>
        <w:r w:rsidR="00441B99" w:rsidRPr="00256197" w:rsidDel="00EB6DCE">
          <w:rPr>
            <w:rFonts w:cs="Times New Roman"/>
            <w:rPrChange w:id="447" w:author="Urfels, Anton (IRRI)" w:date="2023-10-06T20:02:00Z">
              <w:rPr>
                <w:rFonts w:ascii="Gill Sans MT" w:hAnsi="Gill Sans MT"/>
              </w:rPr>
            </w:rPrChange>
          </w:rPr>
          <w:delText xml:space="preserve"> f</w:delText>
        </w:r>
      </w:del>
      <w:del w:id="448" w:author="Urfels, Anton (IRRI)" w:date="2023-10-06T23:34:00Z">
        <w:r w:rsidR="00441B99" w:rsidRPr="00256197" w:rsidDel="00EB6DCE">
          <w:rPr>
            <w:rFonts w:cs="Times New Roman"/>
            <w:rPrChange w:id="449" w:author="Urfels, Anton (IRRI)" w:date="2023-10-06T20:02:00Z">
              <w:rPr>
                <w:rFonts w:ascii="Gill Sans MT" w:hAnsi="Gill Sans MT"/>
              </w:rPr>
            </w:rPrChange>
          </w:rPr>
          <w:delText xml:space="preserve">ramework allows one </w:delText>
        </w:r>
      </w:del>
      <w:del w:id="450" w:author="Urfels, Anton (IRRI)" w:date="2023-10-06T23:41:00Z">
        <w:r w:rsidR="00441B99" w:rsidRPr="00256197" w:rsidDel="00772407">
          <w:rPr>
            <w:rFonts w:cs="Times New Roman"/>
            <w:rPrChange w:id="451" w:author="Urfels, Anton (IRRI)" w:date="2023-10-06T20:02:00Z">
              <w:rPr>
                <w:rFonts w:ascii="Gill Sans MT" w:hAnsi="Gill Sans MT"/>
              </w:rPr>
            </w:rPrChange>
          </w:rPr>
          <w:delText>to make</w:delText>
        </w:r>
        <w:r w:rsidR="008B38EA" w:rsidRPr="00256197" w:rsidDel="00772407">
          <w:rPr>
            <w:rFonts w:cs="Times New Roman"/>
            <w:rPrChange w:id="452" w:author="Urfels, Anton (IRRI)" w:date="2023-10-06T20:02:00Z">
              <w:rPr>
                <w:rFonts w:ascii="Gill Sans MT" w:hAnsi="Gill Sans MT"/>
              </w:rPr>
            </w:rPrChange>
          </w:rPr>
          <w:delText xml:space="preserve"> recommendations that </w:delText>
        </w:r>
      </w:del>
      <w:del w:id="453" w:author="Urfels, Anton (IRRI)" w:date="2023-10-06T23:34:00Z">
        <w:r w:rsidR="008B38EA" w:rsidRPr="00256197" w:rsidDel="00EB6DCE">
          <w:rPr>
            <w:rFonts w:cs="Times New Roman"/>
            <w:rPrChange w:id="454" w:author="Urfels, Anton (IRRI)" w:date="2023-10-06T20:02:00Z">
              <w:rPr>
                <w:rFonts w:ascii="Gill Sans MT" w:hAnsi="Gill Sans MT"/>
              </w:rPr>
            </w:rPrChange>
          </w:rPr>
          <w:delText>are beneficial even for a</w:delText>
        </w:r>
      </w:del>
      <w:del w:id="455" w:author="Urfels, Anton (IRRI)" w:date="2023-10-06T23:41:00Z">
        <w:r w:rsidR="008B38EA" w:rsidRPr="00256197" w:rsidDel="00772407">
          <w:rPr>
            <w:rFonts w:cs="Times New Roman"/>
            <w:rPrChange w:id="456" w:author="Urfels, Anton (IRRI)" w:date="2023-10-06T20:02:00Z">
              <w:rPr>
                <w:rFonts w:ascii="Gill Sans MT" w:hAnsi="Gill Sans MT"/>
              </w:rPr>
            </w:rPrChange>
          </w:rPr>
          <w:delText xml:space="preserve"> risk averse farmer.</w:delText>
        </w:r>
      </w:del>
      <w:del w:id="457" w:author="Urfels, Anton (IRRI)" w:date="2023-10-06T23:48:00Z">
        <w:r w:rsidR="008B38EA" w:rsidRPr="00256197" w:rsidDel="0006346B">
          <w:rPr>
            <w:rFonts w:cs="Times New Roman"/>
            <w:rPrChange w:id="458" w:author="Urfels, Anton (IRRI)" w:date="2023-10-06T20:02:00Z">
              <w:rPr>
                <w:rFonts w:ascii="Gill Sans MT" w:hAnsi="Gill Sans MT"/>
              </w:rPr>
            </w:rPrChange>
          </w:rPr>
          <w:delText xml:space="preserve"> </w:delText>
        </w:r>
      </w:del>
      <w:del w:id="459" w:author="Urfels, Anton (IRRI)" w:date="2023-10-06T23:35:00Z">
        <w:r w:rsidR="00314FAD" w:rsidRPr="00256197" w:rsidDel="00EB6DCE">
          <w:rPr>
            <w:rFonts w:cs="Times New Roman"/>
            <w:rPrChange w:id="460" w:author="Urfels, Anton (IRRI)" w:date="2023-10-06T20:02:00Z">
              <w:rPr>
                <w:rFonts w:ascii="Gill Sans MT" w:hAnsi="Gill Sans MT"/>
              </w:rPr>
            </w:rPrChange>
          </w:rPr>
          <w:delText xml:space="preserve">This is </w:delText>
        </w:r>
      </w:del>
      <w:del w:id="461" w:author="Urfels, Anton (IRRI)" w:date="2023-10-06T23:41:00Z">
        <w:r w:rsidR="00314FAD" w:rsidRPr="00256197" w:rsidDel="00772407">
          <w:rPr>
            <w:rFonts w:cs="Times New Roman"/>
            <w:rPrChange w:id="462" w:author="Urfels, Anton (IRRI)" w:date="2023-10-06T20:02:00Z">
              <w:rPr>
                <w:rFonts w:ascii="Gill Sans MT" w:hAnsi="Gill Sans MT"/>
              </w:rPr>
            </w:rPrChange>
          </w:rPr>
          <w:delText xml:space="preserve">important because </w:delText>
        </w:r>
      </w:del>
      <w:del w:id="463" w:author="Urfels, Anton (IRRI)" w:date="2023-10-06T23:35:00Z">
        <w:r w:rsidR="00314FAD" w:rsidRPr="00256197" w:rsidDel="00EB6DCE">
          <w:rPr>
            <w:rFonts w:cs="Times New Roman"/>
            <w:rPrChange w:id="464" w:author="Urfels, Anton (IRRI)" w:date="2023-10-06T20:02:00Z">
              <w:rPr>
                <w:rFonts w:ascii="Gill Sans MT" w:hAnsi="Gill Sans MT"/>
              </w:rPr>
            </w:rPrChange>
          </w:rPr>
          <w:delText xml:space="preserve">though planting date strategy </w:delText>
        </w:r>
      </w:del>
      <w:del w:id="465" w:author="Urfels, Anton (IRRI)" w:date="2023-10-06T23:36:00Z">
        <w:r w:rsidR="00314FAD" w:rsidRPr="00256197" w:rsidDel="00EB6DCE">
          <w:rPr>
            <w:rFonts w:cs="Times New Roman"/>
            <w:rPrChange w:id="466" w:author="Urfels, Anton (IRRI)" w:date="2023-10-06T20:02:00Z">
              <w:rPr>
                <w:rFonts w:ascii="Gill Sans MT" w:hAnsi="Gill Sans MT"/>
              </w:rPr>
            </w:rPrChange>
          </w:rPr>
          <w:delText xml:space="preserve">assessments assume a </w:delText>
        </w:r>
      </w:del>
      <w:del w:id="467" w:author="Urfels, Anton (IRRI)" w:date="2023-10-06T23:37:00Z">
        <w:r w:rsidR="00314FAD" w:rsidRPr="00256197" w:rsidDel="00772407">
          <w:rPr>
            <w:rFonts w:cs="Times New Roman"/>
            <w:rPrChange w:id="468" w:author="Urfels, Anton (IRRI)" w:date="2023-10-06T20:02:00Z">
              <w:rPr>
                <w:rFonts w:ascii="Gill Sans MT" w:hAnsi="Gill Sans MT"/>
              </w:rPr>
            </w:rPrChange>
          </w:rPr>
          <w:delText xml:space="preserve">yield or profit maximizing farmer with risk neutral preferences, there is compelling evidence that most smallholder farmers are risk averse and that </w:delText>
        </w:r>
        <w:r w:rsidR="00756B7D" w:rsidRPr="00256197" w:rsidDel="00772407">
          <w:rPr>
            <w:rFonts w:cs="Times New Roman"/>
            <w:rPrChange w:id="469" w:author="Urfels, Anton (IRRI)" w:date="2023-10-06T20:02:00Z">
              <w:rPr>
                <w:rFonts w:ascii="Gill Sans MT" w:hAnsi="Gill Sans MT"/>
              </w:rPr>
            </w:rPrChange>
          </w:rPr>
          <w:delText xml:space="preserve">for this behavioural attribute even yield and profit increasing </w:delText>
        </w:r>
        <w:r w:rsidR="00600E4F" w:rsidRPr="00256197" w:rsidDel="00772407">
          <w:rPr>
            <w:rFonts w:cs="Times New Roman"/>
            <w:rPrChange w:id="470" w:author="Urfels, Anton (IRRI)" w:date="2023-10-06T20:02:00Z">
              <w:rPr>
                <w:rFonts w:ascii="Gill Sans MT" w:hAnsi="Gill Sans MT"/>
              </w:rPr>
            </w:rPrChange>
          </w:rPr>
          <w:delText>strategies would not be considered optimal</w:delText>
        </w:r>
        <w:r w:rsidR="00441B99" w:rsidRPr="00256197" w:rsidDel="00772407">
          <w:rPr>
            <w:rFonts w:cs="Times New Roman"/>
            <w:rPrChange w:id="471" w:author="Urfels, Anton (IRRI)" w:date="2023-10-06T20:02:00Z">
              <w:rPr>
                <w:rFonts w:ascii="Gill Sans MT" w:hAnsi="Gill Sans MT"/>
              </w:rPr>
            </w:rPrChange>
          </w:rPr>
          <w:delText>.</w:delText>
        </w:r>
      </w:del>
      <w:del w:id="472" w:author="Urfels, Anton (IRRI)" w:date="2023-10-06T23:41:00Z">
        <w:r w:rsidR="003405CD" w:rsidRPr="00256197" w:rsidDel="00772407">
          <w:rPr>
            <w:rFonts w:cs="Times New Roman"/>
            <w:rPrChange w:id="473" w:author="Urfels, Anton (IRRI)" w:date="2023-10-06T20:02:00Z">
              <w:rPr>
                <w:rFonts w:ascii="Gill Sans MT" w:hAnsi="Gill Sans MT"/>
              </w:rPr>
            </w:rPrChange>
          </w:rPr>
          <w:delText xml:space="preserve"> </w:delText>
        </w:r>
        <w:r w:rsidR="009839A8" w:rsidRPr="00256197" w:rsidDel="00772407">
          <w:rPr>
            <w:rFonts w:cs="Times New Roman"/>
            <w:rPrChange w:id="474" w:author="Urfels, Anton (IRRI)" w:date="2023-10-06T20:02:00Z">
              <w:rPr>
                <w:rFonts w:ascii="Gill Sans MT" w:hAnsi="Gill Sans MT"/>
              </w:rPr>
            </w:rPrChange>
          </w:rPr>
          <w:delText>Recent studies</w:delText>
        </w:r>
        <w:r w:rsidR="00BF6429" w:rsidRPr="00256197" w:rsidDel="00772407">
          <w:rPr>
            <w:rFonts w:cs="Times New Roman"/>
            <w:rPrChange w:id="475" w:author="Urfels, Anton (IRRI)" w:date="2023-10-06T20:02:00Z">
              <w:rPr>
                <w:rFonts w:ascii="Gill Sans MT" w:hAnsi="Gill Sans MT"/>
              </w:rPr>
            </w:rPrChange>
          </w:rPr>
          <w:delText xml:space="preserve"> (see, Hurley et al</w:delText>
        </w:r>
        <w:r w:rsidR="00596409" w:rsidRPr="00256197" w:rsidDel="00772407">
          <w:rPr>
            <w:rFonts w:cs="Times New Roman"/>
            <w:rPrChange w:id="476" w:author="Urfels, Anton (IRRI)" w:date="2023-10-06T20:02:00Z">
              <w:rPr>
                <w:rFonts w:ascii="Gill Sans MT" w:hAnsi="Gill Sans MT"/>
              </w:rPr>
            </w:rPrChange>
          </w:rPr>
          <w:delText xml:space="preserve"> 2018, Suri 20</w:delText>
        </w:r>
        <w:r w:rsidR="004C3695" w:rsidRPr="00256197" w:rsidDel="00772407">
          <w:rPr>
            <w:rFonts w:cs="Times New Roman"/>
            <w:rPrChange w:id="477" w:author="Urfels, Anton (IRRI)" w:date="2023-10-06T20:02:00Z">
              <w:rPr>
                <w:rFonts w:ascii="Gill Sans MT" w:hAnsi="Gill Sans MT"/>
              </w:rPr>
            </w:rPrChange>
          </w:rPr>
          <w:delText>11</w:delText>
        </w:r>
        <w:r w:rsidR="0057777F" w:rsidRPr="00256197" w:rsidDel="00772407">
          <w:rPr>
            <w:rFonts w:cs="Times New Roman"/>
            <w:rPrChange w:id="478" w:author="Urfels, Anton (IRRI)" w:date="2023-10-06T20:02:00Z">
              <w:rPr>
                <w:rFonts w:ascii="Gill Sans MT" w:hAnsi="Gill Sans MT"/>
              </w:rPr>
            </w:rPrChange>
          </w:rPr>
          <w:delText xml:space="preserve">) </w:delText>
        </w:r>
        <w:r w:rsidR="009839A8" w:rsidRPr="00256197" w:rsidDel="00772407">
          <w:rPr>
            <w:rFonts w:cs="Times New Roman"/>
            <w:rPrChange w:id="479" w:author="Urfels, Anton (IRRI)" w:date="2023-10-06T20:02:00Z">
              <w:rPr>
                <w:rFonts w:ascii="Gill Sans MT" w:hAnsi="Gill Sans MT"/>
              </w:rPr>
            </w:rPrChange>
          </w:rPr>
          <w:delText>have shown</w:delText>
        </w:r>
        <w:r w:rsidR="003405CD" w:rsidRPr="00256197" w:rsidDel="00772407">
          <w:rPr>
            <w:rFonts w:cs="Times New Roman"/>
            <w:rPrChange w:id="480" w:author="Urfels, Anton (IRRI)" w:date="2023-10-06T20:02:00Z">
              <w:rPr>
                <w:rFonts w:ascii="Gill Sans MT" w:hAnsi="Gill Sans MT"/>
              </w:rPr>
            </w:rPrChange>
          </w:rPr>
          <w:delText xml:space="preserve"> also shown</w:delText>
        </w:r>
        <w:r w:rsidR="009839A8" w:rsidRPr="00256197" w:rsidDel="00772407">
          <w:rPr>
            <w:rFonts w:cs="Times New Roman"/>
            <w:rPrChange w:id="481" w:author="Urfels, Anton (IRRI)" w:date="2023-10-06T20:02:00Z">
              <w:rPr>
                <w:rFonts w:ascii="Gill Sans MT" w:hAnsi="Gill Sans MT"/>
              </w:rPr>
            </w:rPrChange>
          </w:rPr>
          <w:delText xml:space="preserve"> that heterogeneity in returns to </w:delText>
        </w:r>
        <w:r w:rsidR="00153661" w:rsidRPr="00256197" w:rsidDel="00772407">
          <w:rPr>
            <w:rFonts w:cs="Times New Roman"/>
            <w:rPrChange w:id="482" w:author="Urfels, Anton (IRRI)" w:date="2023-10-06T20:02:00Z">
              <w:rPr>
                <w:rFonts w:ascii="Gill Sans MT" w:hAnsi="Gill Sans MT"/>
              </w:rPr>
            </w:rPrChange>
          </w:rPr>
          <w:delText xml:space="preserve">technology adoption and the associated risk preferences of farmers </w:delText>
        </w:r>
        <w:r w:rsidR="00BF6429" w:rsidRPr="00256197" w:rsidDel="00772407">
          <w:rPr>
            <w:rFonts w:cs="Times New Roman"/>
            <w:rPrChange w:id="483" w:author="Urfels, Anton (IRRI)" w:date="2023-10-06T20:02:00Z">
              <w:rPr>
                <w:rFonts w:ascii="Gill Sans MT" w:hAnsi="Gill Sans MT"/>
              </w:rPr>
            </w:rPrChange>
          </w:rPr>
          <w:delText xml:space="preserve">may result in lack of adoption of </w:delText>
        </w:r>
        <w:r w:rsidR="00CF56F3" w:rsidRPr="00256197" w:rsidDel="00772407">
          <w:rPr>
            <w:rFonts w:cs="Times New Roman"/>
            <w:rPrChange w:id="484" w:author="Urfels, Anton (IRRI)" w:date="2023-10-06T20:02:00Z">
              <w:rPr>
                <w:rFonts w:ascii="Gill Sans MT" w:hAnsi="Gill Sans MT"/>
              </w:rPr>
            </w:rPrChange>
          </w:rPr>
          <w:delText xml:space="preserve">profitable </w:delText>
        </w:r>
        <w:r w:rsidR="00BF6429" w:rsidRPr="00256197" w:rsidDel="00772407">
          <w:rPr>
            <w:rFonts w:cs="Times New Roman"/>
            <w:rPrChange w:id="485" w:author="Urfels, Anton (IRRI)" w:date="2023-10-06T20:02:00Z">
              <w:rPr>
                <w:rFonts w:ascii="Gill Sans MT" w:hAnsi="Gill Sans MT"/>
              </w:rPr>
            </w:rPrChange>
          </w:rPr>
          <w:delText xml:space="preserve">agricultural innovations. </w:delText>
        </w:r>
      </w:del>
    </w:p>
    <w:p w14:paraId="668D3769" w14:textId="77777777" w:rsidR="00772407" w:rsidRPr="00256197" w:rsidRDefault="00772407" w:rsidP="00EB6DCE">
      <w:pPr>
        <w:jc w:val="both"/>
        <w:rPr>
          <w:ins w:id="486" w:author="Urfels, Anton (IRRI)" w:date="2023-10-06T23:46:00Z"/>
          <w:rFonts w:cs="Times New Roman"/>
          <w:rPrChange w:id="487" w:author="Urfels, Anton (IRRI)" w:date="2023-10-06T20:02:00Z">
            <w:rPr>
              <w:ins w:id="488" w:author="Urfels, Anton (IRRI)" w:date="2023-10-06T23:46:00Z"/>
              <w:rFonts w:ascii="Gill Sans MT" w:hAnsi="Gill Sans MT"/>
            </w:rPr>
          </w:rPrChange>
        </w:rPr>
      </w:pPr>
    </w:p>
    <w:p w14:paraId="2AD83078" w14:textId="1358AC09" w:rsidR="00DF6664" w:rsidRPr="00256197" w:rsidRDefault="00F9720E" w:rsidP="00F1450F">
      <w:pPr>
        <w:jc w:val="both"/>
        <w:rPr>
          <w:rFonts w:cs="Times New Roman"/>
          <w:rPrChange w:id="489" w:author="Urfels, Anton (IRRI)" w:date="2023-10-06T20:02:00Z">
            <w:rPr>
              <w:rFonts w:ascii="Gill Sans MT" w:hAnsi="Gill Sans MT"/>
            </w:rPr>
          </w:rPrChange>
        </w:rPr>
      </w:pPr>
      <w:del w:id="490" w:author="Urfels, Anton (IRRI)" w:date="2023-10-06T23:42:00Z">
        <w:r w:rsidRPr="00256197" w:rsidDel="00772407">
          <w:rPr>
            <w:rFonts w:cs="Times New Roman"/>
            <w:rPrChange w:id="491" w:author="Urfels, Anton (IRRI)" w:date="2023-10-06T20:02:00Z">
              <w:rPr>
                <w:rFonts w:ascii="Gill Sans MT" w:hAnsi="Gill Sans MT"/>
              </w:rPr>
            </w:rPrChange>
          </w:rPr>
          <w:delText>This paper</w:delText>
        </w:r>
        <w:r w:rsidR="00F83690" w:rsidRPr="00256197" w:rsidDel="00772407">
          <w:rPr>
            <w:rFonts w:cs="Times New Roman"/>
            <w:rPrChange w:id="492" w:author="Urfels, Anton (IRRI)" w:date="2023-10-06T20:02:00Z">
              <w:rPr>
                <w:rFonts w:ascii="Gill Sans MT" w:hAnsi="Gill Sans MT"/>
              </w:rPr>
            </w:rPrChange>
          </w:rPr>
          <w:delText xml:space="preserve"> </w:delText>
        </w:r>
        <w:r w:rsidRPr="00256197" w:rsidDel="00772407">
          <w:rPr>
            <w:rFonts w:cs="Times New Roman"/>
            <w:rPrChange w:id="493" w:author="Urfels, Anton (IRRI)" w:date="2023-10-06T20:02:00Z">
              <w:rPr>
                <w:rFonts w:ascii="Gill Sans MT" w:hAnsi="Gill Sans MT"/>
              </w:rPr>
            </w:rPrChange>
          </w:rPr>
          <w:delText>contributes</w:delText>
        </w:r>
      </w:del>
      <w:ins w:id="494" w:author="Urfels, Anton (IRRI)" w:date="2023-10-06T23:49:00Z">
        <w:r w:rsidR="0006346B">
          <w:rPr>
            <w:rFonts w:cs="Times New Roman"/>
          </w:rPr>
          <w:t>This paper</w:t>
        </w:r>
      </w:ins>
      <w:ins w:id="495" w:author="Urfels, Anton (IRRI)" w:date="2023-10-06T23:42:00Z">
        <w:r w:rsidR="00772407">
          <w:rPr>
            <w:rFonts w:cs="Times New Roman"/>
          </w:rPr>
          <w:t xml:space="preserve"> contributes</w:t>
        </w:r>
      </w:ins>
      <w:r w:rsidRPr="00256197">
        <w:rPr>
          <w:rFonts w:cs="Times New Roman"/>
          <w:rPrChange w:id="496" w:author="Urfels, Anton (IRRI)" w:date="2023-10-06T20:02:00Z">
            <w:rPr>
              <w:rFonts w:ascii="Gill Sans MT" w:hAnsi="Gill Sans MT"/>
            </w:rPr>
          </w:rPrChange>
        </w:rPr>
        <w:t xml:space="preserve"> to </w:t>
      </w:r>
      <w:r w:rsidR="00F83690" w:rsidRPr="00256197">
        <w:rPr>
          <w:rFonts w:cs="Times New Roman"/>
          <w:rPrChange w:id="497" w:author="Urfels, Anton (IRRI)" w:date="2023-10-06T20:02:00Z">
            <w:rPr>
              <w:rFonts w:ascii="Gill Sans MT" w:hAnsi="Gill Sans MT"/>
            </w:rPr>
          </w:rPrChange>
        </w:rPr>
        <w:t>two strands</w:t>
      </w:r>
      <w:r w:rsidRPr="00256197">
        <w:rPr>
          <w:rFonts w:cs="Times New Roman"/>
          <w:rPrChange w:id="498" w:author="Urfels, Anton (IRRI)" w:date="2023-10-06T20:02:00Z">
            <w:rPr>
              <w:rFonts w:ascii="Gill Sans MT" w:hAnsi="Gill Sans MT"/>
            </w:rPr>
          </w:rPrChange>
        </w:rPr>
        <w:t xml:space="preserve"> </w:t>
      </w:r>
      <w:r w:rsidR="00F83690" w:rsidRPr="00256197">
        <w:rPr>
          <w:rFonts w:cs="Times New Roman"/>
          <w:rPrChange w:id="499" w:author="Urfels, Anton (IRRI)" w:date="2023-10-06T20:02:00Z">
            <w:rPr>
              <w:rFonts w:ascii="Gill Sans MT" w:hAnsi="Gill Sans MT"/>
            </w:rPr>
          </w:rPrChange>
        </w:rPr>
        <w:t>of literature</w:t>
      </w:r>
      <w:r w:rsidR="00A2463B" w:rsidRPr="00256197">
        <w:rPr>
          <w:rFonts w:cs="Times New Roman"/>
          <w:rPrChange w:id="500" w:author="Urfels, Anton (IRRI)" w:date="2023-10-06T20:02:00Z">
            <w:rPr>
              <w:rFonts w:ascii="Gill Sans MT" w:hAnsi="Gill Sans MT"/>
            </w:rPr>
          </w:rPrChange>
        </w:rPr>
        <w:t>. The</w:t>
      </w:r>
      <w:r w:rsidR="00DA2917" w:rsidRPr="00256197">
        <w:rPr>
          <w:rFonts w:cs="Times New Roman"/>
          <w:rPrChange w:id="501" w:author="Urfels, Anton (IRRI)" w:date="2023-10-06T20:02:00Z">
            <w:rPr>
              <w:rFonts w:ascii="Gill Sans MT" w:hAnsi="Gill Sans MT"/>
            </w:rPr>
          </w:rPrChange>
        </w:rPr>
        <w:t xml:space="preserve"> first strand of literature is on stability analyses of agricultural technology benefits</w:t>
      </w:r>
      <w:r w:rsidR="00A2463B" w:rsidRPr="00256197">
        <w:rPr>
          <w:rFonts w:cs="Times New Roman"/>
          <w:rPrChange w:id="502" w:author="Urfels, Anton (IRRI)" w:date="2023-10-06T20:02:00Z">
            <w:rPr>
              <w:rFonts w:ascii="Gill Sans MT" w:hAnsi="Gill Sans MT"/>
            </w:rPr>
          </w:rPrChange>
        </w:rPr>
        <w:t xml:space="preserve"> </w:t>
      </w:r>
      <w:r w:rsidR="000A196C" w:rsidRPr="00256197">
        <w:rPr>
          <w:rFonts w:cs="Times New Roman"/>
          <w:rPrChange w:id="503" w:author="Urfels, Anton (IRRI)" w:date="2023-10-06T20:02:00Z">
            <w:rPr>
              <w:rFonts w:ascii="Gill Sans MT" w:hAnsi="Gill Sans MT"/>
            </w:rPr>
          </w:rPrChange>
        </w:rPr>
        <w:t>based</w:t>
      </w:r>
      <w:r w:rsidR="00F83690" w:rsidRPr="00256197">
        <w:rPr>
          <w:rFonts w:cs="Times New Roman"/>
          <w:rPrChange w:id="504" w:author="Urfels, Anton (IRRI)" w:date="2023-10-06T20:02:00Z">
            <w:rPr>
              <w:rFonts w:ascii="Gill Sans MT" w:hAnsi="Gill Sans MT"/>
            </w:rPr>
          </w:rPrChange>
        </w:rPr>
        <w:t xml:space="preserve"> </w:t>
      </w:r>
      <w:r w:rsidRPr="00256197">
        <w:rPr>
          <w:rFonts w:cs="Times New Roman"/>
          <w:rPrChange w:id="505" w:author="Urfels, Anton (IRRI)" w:date="2023-10-06T20:02:00Z">
            <w:rPr>
              <w:rFonts w:ascii="Gill Sans MT" w:hAnsi="Gill Sans MT"/>
            </w:rPr>
          </w:rPrChange>
        </w:rPr>
        <w:t>on ex</w:t>
      </w:r>
      <w:ins w:id="506" w:author="Urfels, Anton (IRRI)" w:date="2023-10-06T23:49:00Z">
        <w:r w:rsidR="0006346B">
          <w:rPr>
            <w:rFonts w:cs="Times New Roman"/>
          </w:rPr>
          <w:t>-</w:t>
        </w:r>
      </w:ins>
      <w:del w:id="507" w:author="Urfels, Anton (IRRI)" w:date="2023-10-06T23:49:00Z">
        <w:r w:rsidRPr="00256197" w:rsidDel="0006346B">
          <w:rPr>
            <w:rFonts w:cs="Times New Roman"/>
            <w:rPrChange w:id="508" w:author="Urfels, Anton (IRRI)" w:date="2023-10-06T20:02:00Z">
              <w:rPr>
                <w:rFonts w:ascii="Gill Sans MT" w:hAnsi="Gill Sans MT"/>
              </w:rPr>
            </w:rPrChange>
          </w:rPr>
          <w:delText xml:space="preserve"> </w:delText>
        </w:r>
      </w:del>
      <w:r w:rsidRPr="00256197">
        <w:rPr>
          <w:rFonts w:cs="Times New Roman"/>
          <w:rPrChange w:id="509" w:author="Urfels, Anton (IRRI)" w:date="2023-10-06T20:02:00Z">
            <w:rPr>
              <w:rFonts w:ascii="Gill Sans MT" w:hAnsi="Gill Sans MT"/>
            </w:rPr>
          </w:rPrChange>
        </w:rPr>
        <w:t>ante</w:t>
      </w:r>
      <w:r w:rsidR="00FA7671" w:rsidRPr="00256197">
        <w:rPr>
          <w:rFonts w:cs="Times New Roman"/>
          <w:rPrChange w:id="510" w:author="Urfels, Anton (IRRI)" w:date="2023-10-06T20:02:00Z">
            <w:rPr>
              <w:rFonts w:ascii="Gill Sans MT" w:hAnsi="Gill Sans MT"/>
            </w:rPr>
          </w:rPrChange>
        </w:rPr>
        <w:t xml:space="preserve"> </w:t>
      </w:r>
      <w:r w:rsidR="00AC618D" w:rsidRPr="00256197">
        <w:rPr>
          <w:rFonts w:cs="Times New Roman"/>
          <w:rPrChange w:id="511" w:author="Urfels, Anton (IRRI)" w:date="2023-10-06T20:02:00Z">
            <w:rPr>
              <w:rFonts w:ascii="Gill Sans MT" w:hAnsi="Gill Sans MT"/>
            </w:rPr>
          </w:rPrChange>
        </w:rPr>
        <w:t>cropping system assessments</w:t>
      </w:r>
      <w:r w:rsidR="00A1759F" w:rsidRPr="00256197">
        <w:rPr>
          <w:rFonts w:cs="Times New Roman"/>
          <w:rPrChange w:id="512" w:author="Urfels, Anton (IRRI)" w:date="2023-10-06T20:02:00Z">
            <w:rPr>
              <w:rFonts w:ascii="Gill Sans MT" w:hAnsi="Gill Sans MT"/>
            </w:rPr>
          </w:rPrChange>
        </w:rPr>
        <w:t xml:space="preserve"> (e.g., </w:t>
      </w:r>
      <w:proofErr w:type="spellStart"/>
      <w:r w:rsidR="00A1759F" w:rsidRPr="00256197">
        <w:rPr>
          <w:rFonts w:cs="Times New Roman"/>
          <w:rPrChange w:id="513" w:author="Urfels, Anton (IRRI)" w:date="2023-10-06T20:02:00Z">
            <w:rPr>
              <w:rFonts w:ascii="Gill Sans MT" w:hAnsi="Gill Sans MT"/>
            </w:rPr>
          </w:rPrChange>
        </w:rPr>
        <w:t>Urfels</w:t>
      </w:r>
      <w:proofErr w:type="spellEnd"/>
      <w:r w:rsidR="00A1759F" w:rsidRPr="00256197">
        <w:rPr>
          <w:rFonts w:cs="Times New Roman"/>
          <w:rPrChange w:id="514" w:author="Urfels, Anton (IRRI)" w:date="2023-10-06T20:02:00Z">
            <w:rPr>
              <w:rFonts w:ascii="Gill Sans MT" w:hAnsi="Gill Sans MT"/>
            </w:rPr>
          </w:rPrChange>
        </w:rPr>
        <w:t xml:space="preserve"> et al 2022, Montes et al 2022)</w:t>
      </w:r>
      <w:r w:rsidR="000A196C" w:rsidRPr="00256197">
        <w:rPr>
          <w:rFonts w:cs="Times New Roman"/>
          <w:rPrChange w:id="515" w:author="Urfels, Anton (IRRI)" w:date="2023-10-06T20:02:00Z">
            <w:rPr>
              <w:rFonts w:ascii="Gill Sans MT" w:hAnsi="Gill Sans MT"/>
            </w:rPr>
          </w:rPrChange>
        </w:rPr>
        <w:t xml:space="preserve">. </w:t>
      </w:r>
      <w:r w:rsidR="00185ACE" w:rsidRPr="00256197">
        <w:rPr>
          <w:rFonts w:cs="Times New Roman"/>
          <w:rPrChange w:id="516" w:author="Urfels, Anton (IRRI)" w:date="2023-10-06T20:02:00Z">
            <w:rPr>
              <w:rFonts w:ascii="Gill Sans MT" w:hAnsi="Gill Sans MT"/>
            </w:rPr>
          </w:rPrChange>
        </w:rPr>
        <w:t>Montes et al (2022) use</w:t>
      </w:r>
      <w:r w:rsidR="000C79B5" w:rsidRPr="00256197">
        <w:rPr>
          <w:rFonts w:cs="Times New Roman"/>
          <w:rPrChange w:id="517" w:author="Urfels, Anton (IRRI)" w:date="2023-10-06T20:02:00Z">
            <w:rPr>
              <w:rFonts w:ascii="Gill Sans MT" w:hAnsi="Gill Sans MT"/>
            </w:rPr>
          </w:rPrChange>
        </w:rPr>
        <w:t>d</w:t>
      </w:r>
      <w:r w:rsidR="00185ACE" w:rsidRPr="00256197">
        <w:rPr>
          <w:rFonts w:cs="Times New Roman"/>
          <w:rPrChange w:id="518" w:author="Urfels, Anton (IRRI)" w:date="2023-10-06T20:02:00Z">
            <w:rPr>
              <w:rFonts w:ascii="Gill Sans MT" w:hAnsi="Gill Sans MT"/>
            </w:rPr>
          </w:rPrChange>
        </w:rPr>
        <w:t xml:space="preserve"> inter-annual standard deviation to </w:t>
      </w:r>
      <w:proofErr w:type="spellStart"/>
      <w:r w:rsidR="00185ACE" w:rsidRPr="00256197">
        <w:rPr>
          <w:rFonts w:cs="Times New Roman"/>
          <w:rPrChange w:id="519" w:author="Urfels, Anton (IRRI)" w:date="2023-10-06T20:02:00Z">
            <w:rPr>
              <w:rFonts w:ascii="Gill Sans MT" w:hAnsi="Gill Sans MT"/>
            </w:rPr>
          </w:rPrChange>
        </w:rPr>
        <w:t>analyze</w:t>
      </w:r>
      <w:proofErr w:type="spellEnd"/>
      <w:r w:rsidR="00185ACE" w:rsidRPr="00256197">
        <w:rPr>
          <w:rFonts w:cs="Times New Roman"/>
          <w:rPrChange w:id="520" w:author="Urfels, Anton (IRRI)" w:date="2023-10-06T20:02:00Z">
            <w:rPr>
              <w:rFonts w:ascii="Gill Sans MT" w:hAnsi="Gill Sans MT"/>
            </w:rPr>
          </w:rPrChange>
        </w:rPr>
        <w:t xml:space="preserve"> the stability of the </w:t>
      </w:r>
      <w:r w:rsidR="005C2245" w:rsidRPr="00256197">
        <w:rPr>
          <w:rFonts w:cs="Times New Roman"/>
          <w:rPrChange w:id="521" w:author="Urfels, Anton (IRRI)" w:date="2023-10-06T20:02:00Z">
            <w:rPr>
              <w:rFonts w:ascii="Gill Sans MT" w:hAnsi="Gill Sans MT"/>
            </w:rPr>
          </w:rPrChange>
        </w:rPr>
        <w:t>planting date</w:t>
      </w:r>
      <w:r w:rsidR="00185ACE" w:rsidRPr="00256197">
        <w:rPr>
          <w:rFonts w:cs="Times New Roman"/>
          <w:rPrChange w:id="522" w:author="Urfels, Anton (IRRI)" w:date="2023-10-06T20:02:00Z">
            <w:rPr>
              <w:rFonts w:ascii="Gill Sans MT" w:hAnsi="Gill Sans MT"/>
            </w:rPr>
          </w:rPrChange>
        </w:rPr>
        <w:t xml:space="preserve"> </w:t>
      </w:r>
      <w:r w:rsidR="000032AE" w:rsidRPr="00256197">
        <w:rPr>
          <w:rFonts w:cs="Times New Roman"/>
          <w:rPrChange w:id="523" w:author="Urfels, Anton (IRRI)" w:date="2023-10-06T20:02:00Z">
            <w:rPr>
              <w:rFonts w:ascii="Gill Sans MT" w:hAnsi="Gill Sans MT"/>
            </w:rPr>
          </w:rPrChange>
        </w:rPr>
        <w:t>scenarios</w:t>
      </w:r>
      <w:r w:rsidR="00185ACE" w:rsidRPr="00256197">
        <w:rPr>
          <w:rFonts w:cs="Times New Roman"/>
          <w:rPrChange w:id="524" w:author="Urfels, Anton (IRRI)" w:date="2023-10-06T20:02:00Z">
            <w:rPr>
              <w:rFonts w:ascii="Gill Sans MT" w:hAnsi="Gill Sans MT"/>
            </w:rPr>
          </w:rPrChange>
        </w:rPr>
        <w:t xml:space="preserve">. </w:t>
      </w:r>
      <w:proofErr w:type="spellStart"/>
      <w:r w:rsidR="00246B4E" w:rsidRPr="00256197">
        <w:rPr>
          <w:rFonts w:cs="Times New Roman"/>
          <w:rPrChange w:id="525" w:author="Urfels, Anton (IRRI)" w:date="2023-10-06T20:02:00Z">
            <w:rPr>
              <w:rFonts w:ascii="Gill Sans MT" w:hAnsi="Gill Sans MT"/>
            </w:rPr>
          </w:rPrChange>
        </w:rPr>
        <w:t>Urfels</w:t>
      </w:r>
      <w:proofErr w:type="spellEnd"/>
      <w:r w:rsidR="00246B4E" w:rsidRPr="00256197">
        <w:rPr>
          <w:rFonts w:cs="Times New Roman"/>
          <w:rPrChange w:id="526" w:author="Urfels, Anton (IRRI)" w:date="2023-10-06T20:02:00Z">
            <w:rPr>
              <w:rFonts w:ascii="Gill Sans MT" w:hAnsi="Gill Sans MT"/>
            </w:rPr>
          </w:rPrChange>
        </w:rPr>
        <w:t xml:space="preserve"> et al (2022) used deviation from the mean</w:t>
      </w:r>
      <w:r w:rsidR="009A01CF" w:rsidRPr="00256197">
        <w:rPr>
          <w:rFonts w:cs="Times New Roman"/>
          <w:rPrChange w:id="527" w:author="Urfels, Anton (IRRI)" w:date="2023-10-06T20:02:00Z">
            <w:rPr>
              <w:rFonts w:ascii="Gill Sans MT" w:hAnsi="Gill Sans MT"/>
            </w:rPr>
          </w:rPrChange>
        </w:rPr>
        <w:t xml:space="preserve"> caloric yield for each of the years when a shock occurred as a measure of yield instability. </w:t>
      </w:r>
      <w:r w:rsidR="004A4BB4" w:rsidRPr="00256197">
        <w:rPr>
          <w:rFonts w:cs="Times New Roman"/>
          <w:rPrChange w:id="528" w:author="Urfels, Anton (IRRI)" w:date="2023-10-06T20:02:00Z">
            <w:rPr>
              <w:rFonts w:ascii="Gill Sans MT" w:hAnsi="Gill Sans MT"/>
            </w:rPr>
          </w:rPrChange>
        </w:rPr>
        <w:t>These measures of yield stability while a step better than mean comparisons</w:t>
      </w:r>
      <w:r w:rsidR="00123E60" w:rsidRPr="00256197">
        <w:rPr>
          <w:rFonts w:cs="Times New Roman"/>
          <w:rPrChange w:id="529" w:author="Urfels, Anton (IRRI)" w:date="2023-10-06T20:02:00Z">
            <w:rPr>
              <w:rFonts w:ascii="Gill Sans MT" w:hAnsi="Gill Sans MT"/>
            </w:rPr>
          </w:rPrChange>
        </w:rPr>
        <w:t>, they do not consider robustness of the optimal decision to</w:t>
      </w:r>
      <w:r w:rsidR="00166D3F" w:rsidRPr="00256197">
        <w:rPr>
          <w:rFonts w:cs="Times New Roman"/>
          <w:rPrChange w:id="530" w:author="Urfels, Anton (IRRI)" w:date="2023-10-06T20:02:00Z">
            <w:rPr>
              <w:rFonts w:ascii="Gill Sans MT" w:hAnsi="Gill Sans MT"/>
            </w:rPr>
          </w:rPrChange>
        </w:rPr>
        <w:t xml:space="preserve"> risk aversion of the farmers</w:t>
      </w:r>
      <w:r w:rsidR="00EF3181" w:rsidRPr="00256197">
        <w:rPr>
          <w:rFonts w:cs="Times New Roman"/>
          <w:rPrChange w:id="531" w:author="Urfels, Anton (IRRI)" w:date="2023-10-06T20:02:00Z">
            <w:rPr>
              <w:rFonts w:ascii="Gill Sans MT" w:hAnsi="Gill Sans MT"/>
            </w:rPr>
          </w:rPrChange>
        </w:rPr>
        <w:t>.</w:t>
      </w:r>
      <w:r w:rsidR="006820A5" w:rsidRPr="00256197">
        <w:rPr>
          <w:rFonts w:cs="Times New Roman"/>
          <w:rPrChange w:id="532" w:author="Urfels, Anton (IRRI)" w:date="2023-10-06T20:02:00Z">
            <w:rPr>
              <w:rFonts w:ascii="Gill Sans MT" w:hAnsi="Gill Sans MT"/>
            </w:rPr>
          </w:rPrChange>
        </w:rPr>
        <w:t xml:space="preserve"> In addition, </w:t>
      </w:r>
      <w:r w:rsidR="006C157C" w:rsidRPr="00256197">
        <w:rPr>
          <w:rFonts w:cs="Times New Roman"/>
          <w:rPrChange w:id="533" w:author="Urfels, Anton (IRRI)" w:date="2023-10-06T20:02:00Z">
            <w:rPr>
              <w:rFonts w:ascii="Gill Sans MT" w:hAnsi="Gill Sans MT"/>
            </w:rPr>
          </w:rPrChange>
        </w:rPr>
        <w:t>these measures do not consid</w:t>
      </w:r>
      <w:r w:rsidR="001D2E38" w:rsidRPr="00256197">
        <w:rPr>
          <w:rFonts w:cs="Times New Roman"/>
          <w:rPrChange w:id="534" w:author="Urfels, Anton (IRRI)" w:date="2023-10-06T20:02:00Z">
            <w:rPr>
              <w:rFonts w:ascii="Gill Sans MT" w:hAnsi="Gill Sans MT"/>
            </w:rPr>
          </w:rPrChange>
        </w:rPr>
        <w:t>er higher</w:t>
      </w:r>
      <w:r w:rsidR="0016265B" w:rsidRPr="00256197">
        <w:rPr>
          <w:rFonts w:cs="Times New Roman"/>
          <w:rPrChange w:id="535" w:author="Urfels, Anton (IRRI)" w:date="2023-10-06T20:02:00Z">
            <w:rPr>
              <w:rFonts w:ascii="Gill Sans MT" w:hAnsi="Gill Sans MT"/>
            </w:rPr>
          </w:rPrChange>
        </w:rPr>
        <w:t xml:space="preserve"> order</w:t>
      </w:r>
      <w:r w:rsidR="001D2E38" w:rsidRPr="00256197">
        <w:rPr>
          <w:rFonts w:cs="Times New Roman"/>
          <w:rPrChange w:id="536" w:author="Urfels, Anton (IRRI)" w:date="2023-10-06T20:02:00Z">
            <w:rPr>
              <w:rFonts w:ascii="Gill Sans MT" w:hAnsi="Gill Sans MT"/>
            </w:rPr>
          </w:rPrChange>
        </w:rPr>
        <w:t xml:space="preserve"> moments beyond mean and variability</w:t>
      </w:r>
      <w:r w:rsidR="009F31A3" w:rsidRPr="00256197">
        <w:rPr>
          <w:rFonts w:cs="Times New Roman"/>
          <w:rPrChange w:id="537" w:author="Urfels, Anton (IRRI)" w:date="2023-10-06T20:02:00Z">
            <w:rPr>
              <w:rFonts w:ascii="Gill Sans MT" w:hAnsi="Gill Sans MT"/>
            </w:rPr>
          </w:rPrChange>
        </w:rPr>
        <w:t xml:space="preserve"> that may matter for distribution</w:t>
      </w:r>
      <w:r w:rsidR="0016265B" w:rsidRPr="00256197">
        <w:rPr>
          <w:rFonts w:cs="Times New Roman"/>
          <w:rPrChange w:id="538" w:author="Urfels, Anton (IRRI)" w:date="2023-10-06T20:02:00Z">
            <w:rPr>
              <w:rFonts w:ascii="Gill Sans MT" w:hAnsi="Gill Sans MT"/>
            </w:rPr>
          </w:rPrChange>
        </w:rPr>
        <w:t>al</w:t>
      </w:r>
      <w:r w:rsidR="009F31A3" w:rsidRPr="00256197">
        <w:rPr>
          <w:rFonts w:cs="Times New Roman"/>
          <w:rPrChange w:id="539" w:author="Urfels, Anton (IRRI)" w:date="2023-10-06T20:02:00Z">
            <w:rPr>
              <w:rFonts w:ascii="Gill Sans MT" w:hAnsi="Gill Sans MT"/>
            </w:rPr>
          </w:rPrChange>
        </w:rPr>
        <w:t xml:space="preserve"> comparisons. In addition, w</w:t>
      </w:r>
      <w:r w:rsidR="00DF6664" w:rsidRPr="00256197">
        <w:rPr>
          <w:rFonts w:cs="Times New Roman"/>
          <w:rPrChange w:id="540" w:author="Urfels, Anton (IRRI)" w:date="2023-10-06T20:02:00Z">
            <w:rPr>
              <w:rFonts w:ascii="Gill Sans MT" w:hAnsi="Gill Sans MT"/>
            </w:rPr>
          </w:rPrChange>
        </w:rPr>
        <w:t xml:space="preserve">e argue that </w:t>
      </w:r>
      <w:r w:rsidR="00284CB4" w:rsidRPr="00256197">
        <w:rPr>
          <w:rFonts w:cs="Times New Roman"/>
          <w:rPrChange w:id="541" w:author="Urfels, Anton (IRRI)" w:date="2023-10-06T20:02:00Z">
            <w:rPr>
              <w:rFonts w:ascii="Gill Sans MT" w:hAnsi="Gill Sans MT"/>
            </w:rPr>
          </w:rPrChange>
        </w:rPr>
        <w:t xml:space="preserve">stability analyses just as </w:t>
      </w:r>
      <w:r w:rsidR="00163FAB" w:rsidRPr="00256197">
        <w:rPr>
          <w:rFonts w:cs="Times New Roman"/>
          <w:rPrChange w:id="542" w:author="Urfels, Anton (IRRI)" w:date="2023-10-06T20:02:00Z">
            <w:rPr>
              <w:rFonts w:ascii="Gill Sans MT" w:hAnsi="Gill Sans MT"/>
            </w:rPr>
          </w:rPrChange>
        </w:rPr>
        <w:t xml:space="preserve">comparisons of means do not </w:t>
      </w:r>
      <w:r w:rsidR="00CF032E" w:rsidRPr="00256197">
        <w:rPr>
          <w:rFonts w:cs="Times New Roman"/>
          <w:rPrChange w:id="543" w:author="Urfels, Anton (IRRI)" w:date="2023-10-06T20:02:00Z">
            <w:rPr>
              <w:rFonts w:ascii="Gill Sans MT" w:hAnsi="Gill Sans MT"/>
            </w:rPr>
          </w:rPrChange>
        </w:rPr>
        <w:t>consider the trade-offs of achieving the highest returns with the lowest uncertainty.</w:t>
      </w:r>
      <w:ins w:id="544" w:author="Urfels, Anton (IRRI)" w:date="2023-10-06T23:50:00Z">
        <w:r w:rsidR="0006346B">
          <w:rPr>
            <w:rFonts w:cs="Times New Roman"/>
          </w:rPr>
          <w:t xml:space="preserve"> While uncertainty of modelling has been addressed by, for example, using model ensembles or monte </w:t>
        </w:r>
        <w:proofErr w:type="spellStart"/>
        <w:r w:rsidR="0006346B">
          <w:rPr>
            <w:rFonts w:cs="Times New Roman"/>
          </w:rPr>
          <w:t>carlo</w:t>
        </w:r>
        <w:proofErr w:type="spellEnd"/>
        <w:r w:rsidR="0006346B">
          <w:rPr>
            <w:rFonts w:cs="Times New Roman"/>
          </w:rPr>
          <w:t xml:space="preserve"> simulations</w:t>
        </w:r>
      </w:ins>
      <w:ins w:id="545" w:author="Urfels, Anton (IRRI)" w:date="2023-10-06T23:51:00Z">
        <w:r w:rsidR="0006346B">
          <w:rPr>
            <w:rFonts w:cs="Times New Roman"/>
          </w:rPr>
          <w:t>, these only allow for stronger confidence in the mean and variation around it – but do not take i</w:t>
        </w:r>
      </w:ins>
      <w:ins w:id="546" w:author="Urfels, Anton (IRRI)" w:date="2023-10-06T23:52:00Z">
        <w:r w:rsidR="0006346B">
          <w:rPr>
            <w:rFonts w:cs="Times New Roman"/>
          </w:rPr>
          <w:t>nto account farmers’ risk preferences.</w:t>
        </w:r>
      </w:ins>
      <w:ins w:id="547" w:author="Urfels, Anton (IRRI)" w:date="2023-10-06T23:51:00Z">
        <w:r w:rsidR="0006346B">
          <w:rPr>
            <w:rFonts w:cs="Times New Roman"/>
          </w:rPr>
          <w:t xml:space="preserve"> </w:t>
        </w:r>
      </w:ins>
      <w:del w:id="548" w:author="Urfels, Anton (IRRI)" w:date="2023-10-06T23:51:00Z">
        <w:r w:rsidR="00CF032E" w:rsidRPr="00256197" w:rsidDel="0006346B">
          <w:rPr>
            <w:rFonts w:cs="Times New Roman"/>
            <w:rPrChange w:id="549" w:author="Urfels, Anton (IRRI)" w:date="2023-10-06T20:02:00Z">
              <w:rPr>
                <w:rFonts w:ascii="Gill Sans MT" w:hAnsi="Gill Sans MT"/>
              </w:rPr>
            </w:rPrChange>
          </w:rPr>
          <w:delText xml:space="preserve"> </w:delText>
        </w:r>
      </w:del>
    </w:p>
    <w:p w14:paraId="226A6A1D" w14:textId="424DBA78" w:rsidR="000E17A6" w:rsidRPr="00256197" w:rsidRDefault="00510633" w:rsidP="00F1450F">
      <w:pPr>
        <w:jc w:val="both"/>
        <w:rPr>
          <w:rFonts w:cs="Times New Roman"/>
          <w:rPrChange w:id="550" w:author="Urfels, Anton (IRRI)" w:date="2023-10-06T20:02:00Z">
            <w:rPr>
              <w:rFonts w:ascii="Gill Sans MT" w:hAnsi="Gill Sans MT"/>
            </w:rPr>
          </w:rPrChange>
        </w:rPr>
      </w:pPr>
      <w:r w:rsidRPr="00256197">
        <w:rPr>
          <w:rFonts w:cs="Times New Roman"/>
          <w:rPrChange w:id="551" w:author="Urfels, Anton (IRRI)" w:date="2023-10-06T20:02:00Z">
            <w:rPr>
              <w:rFonts w:ascii="Gill Sans MT" w:hAnsi="Gill Sans MT"/>
            </w:rPr>
          </w:rPrChange>
        </w:rPr>
        <w:lastRenderedPageBreak/>
        <w:t>These</w:t>
      </w:r>
      <w:r w:rsidR="009F31A3" w:rsidRPr="00256197">
        <w:rPr>
          <w:rFonts w:cs="Times New Roman"/>
          <w:rPrChange w:id="552" w:author="Urfels, Anton (IRRI)" w:date="2023-10-06T20:02:00Z">
            <w:rPr>
              <w:rFonts w:ascii="Gill Sans MT" w:hAnsi="Gill Sans MT"/>
            </w:rPr>
          </w:rPrChange>
        </w:rPr>
        <w:t xml:space="preserve"> </w:t>
      </w:r>
      <w:r w:rsidR="00520AF8" w:rsidRPr="00256197">
        <w:rPr>
          <w:rFonts w:cs="Times New Roman"/>
          <w:rPrChange w:id="553" w:author="Urfels, Anton (IRRI)" w:date="2023-10-06T20:02:00Z">
            <w:rPr>
              <w:rFonts w:ascii="Gill Sans MT" w:hAnsi="Gill Sans MT"/>
            </w:rPr>
          </w:rPrChange>
        </w:rPr>
        <w:t>limitations</w:t>
      </w:r>
      <w:r w:rsidRPr="00256197">
        <w:rPr>
          <w:rFonts w:cs="Times New Roman"/>
          <w:rPrChange w:id="554" w:author="Urfels, Anton (IRRI)" w:date="2023-10-06T20:02:00Z">
            <w:rPr>
              <w:rFonts w:ascii="Gill Sans MT" w:hAnsi="Gill Sans MT"/>
            </w:rPr>
          </w:rPrChange>
        </w:rPr>
        <w:t xml:space="preserve"> are addressed in the second strand literature which focuses on the</w:t>
      </w:r>
      <w:r w:rsidR="008C1DCD" w:rsidRPr="00256197">
        <w:rPr>
          <w:rFonts w:cs="Times New Roman"/>
          <w:rPrChange w:id="555" w:author="Urfels, Anton (IRRI)" w:date="2023-10-06T20:02:00Z">
            <w:rPr>
              <w:rFonts w:ascii="Gill Sans MT" w:hAnsi="Gill Sans MT"/>
            </w:rPr>
          </w:rPrChange>
        </w:rPr>
        <w:t xml:space="preserve"> </w:t>
      </w:r>
      <w:r w:rsidR="00FA7671" w:rsidRPr="00256197">
        <w:rPr>
          <w:rFonts w:cs="Times New Roman"/>
          <w:rPrChange w:id="556" w:author="Urfels, Anton (IRRI)" w:date="2023-10-06T20:02:00Z">
            <w:rPr>
              <w:rFonts w:ascii="Gill Sans MT" w:hAnsi="Gill Sans MT"/>
            </w:rPr>
          </w:rPrChange>
        </w:rPr>
        <w:t>spatial</w:t>
      </w:r>
      <w:r w:rsidR="006C4A42" w:rsidRPr="00256197">
        <w:rPr>
          <w:rFonts w:cs="Times New Roman"/>
          <w:rPrChange w:id="557" w:author="Urfels, Anton (IRRI)" w:date="2023-10-06T20:02:00Z">
            <w:rPr>
              <w:rFonts w:ascii="Gill Sans MT" w:hAnsi="Gill Sans MT"/>
            </w:rPr>
          </w:rPrChange>
        </w:rPr>
        <w:t xml:space="preserve"> risk assessment of</w:t>
      </w:r>
      <w:r w:rsidR="00F9720E" w:rsidRPr="00256197">
        <w:rPr>
          <w:rFonts w:cs="Times New Roman"/>
          <w:rPrChange w:id="558" w:author="Urfels, Anton (IRRI)" w:date="2023-10-06T20:02:00Z">
            <w:rPr>
              <w:rFonts w:ascii="Gill Sans MT" w:hAnsi="Gill Sans MT"/>
            </w:rPr>
          </w:rPrChange>
        </w:rPr>
        <w:t xml:space="preserve"> </w:t>
      </w:r>
      <w:r w:rsidR="00FA7671" w:rsidRPr="00256197">
        <w:rPr>
          <w:rFonts w:cs="Times New Roman"/>
          <w:rPrChange w:id="559" w:author="Urfels, Anton (IRRI)" w:date="2023-10-06T20:02:00Z">
            <w:rPr>
              <w:rFonts w:ascii="Gill Sans MT" w:hAnsi="Gill Sans MT"/>
            </w:rPr>
          </w:rPrChange>
        </w:rPr>
        <w:t xml:space="preserve">economic </w:t>
      </w:r>
      <w:r w:rsidR="006C4A42" w:rsidRPr="00256197">
        <w:rPr>
          <w:rFonts w:cs="Times New Roman"/>
          <w:rPrChange w:id="560" w:author="Urfels, Anton (IRRI)" w:date="2023-10-06T20:02:00Z">
            <w:rPr>
              <w:rFonts w:ascii="Gill Sans MT" w:hAnsi="Gill Sans MT"/>
            </w:rPr>
          </w:rPrChange>
        </w:rPr>
        <w:t xml:space="preserve">benefits of </w:t>
      </w:r>
      <w:r w:rsidR="00FA7671" w:rsidRPr="00256197">
        <w:rPr>
          <w:rFonts w:cs="Times New Roman"/>
          <w:rPrChange w:id="561" w:author="Urfels, Anton (IRRI)" w:date="2023-10-06T20:02:00Z">
            <w:rPr>
              <w:rFonts w:ascii="Gill Sans MT" w:hAnsi="Gill Sans MT"/>
            </w:rPr>
          </w:rPrChange>
        </w:rPr>
        <w:t>agricultural</w:t>
      </w:r>
      <w:r w:rsidR="00A1759F" w:rsidRPr="00256197">
        <w:rPr>
          <w:rFonts w:cs="Times New Roman"/>
          <w:rPrChange w:id="562" w:author="Urfels, Anton (IRRI)" w:date="2023-10-06T20:02:00Z">
            <w:rPr>
              <w:rFonts w:ascii="Gill Sans MT" w:hAnsi="Gill Sans MT"/>
            </w:rPr>
          </w:rPrChange>
        </w:rPr>
        <w:t xml:space="preserve"> innovations (e.g.,</w:t>
      </w:r>
      <w:r w:rsidR="00583B18" w:rsidRPr="00256197">
        <w:rPr>
          <w:rFonts w:cs="Times New Roman"/>
          <w:rPrChange w:id="563" w:author="Urfels, Anton (IRRI)" w:date="2023-10-06T20:02:00Z">
            <w:rPr>
              <w:rFonts w:ascii="Gill Sans MT" w:hAnsi="Gill Sans MT"/>
            </w:rPr>
          </w:rPrChange>
        </w:rPr>
        <w:t xml:space="preserve"> </w:t>
      </w:r>
      <w:proofErr w:type="spellStart"/>
      <w:r w:rsidR="00764EA0" w:rsidRPr="00256197">
        <w:rPr>
          <w:rFonts w:cs="Times New Roman"/>
          <w:rPrChange w:id="564" w:author="Urfels, Anton (IRRI)" w:date="2023-10-06T20:02:00Z">
            <w:rPr>
              <w:rFonts w:ascii="Gill Sans MT" w:hAnsi="Gill Sans MT"/>
            </w:rPr>
          </w:rPrChange>
        </w:rPr>
        <w:t>Nalley</w:t>
      </w:r>
      <w:proofErr w:type="spellEnd"/>
      <w:r w:rsidR="00764EA0" w:rsidRPr="00256197">
        <w:rPr>
          <w:rFonts w:cs="Times New Roman"/>
          <w:rPrChange w:id="565" w:author="Urfels, Anton (IRRI)" w:date="2023-10-06T20:02:00Z">
            <w:rPr>
              <w:rFonts w:ascii="Gill Sans MT" w:hAnsi="Gill Sans MT"/>
            </w:rPr>
          </w:rPrChange>
        </w:rPr>
        <w:t xml:space="preserve"> and Barkley 2010, </w:t>
      </w:r>
      <w:r w:rsidR="00C92986" w:rsidRPr="00256197">
        <w:rPr>
          <w:rFonts w:cs="Times New Roman"/>
          <w:rPrChange w:id="566" w:author="Urfels, Anton (IRRI)" w:date="2023-10-06T20:02:00Z">
            <w:rPr>
              <w:rFonts w:ascii="Gill Sans MT" w:hAnsi="Gill Sans MT"/>
            </w:rPr>
          </w:rPrChange>
        </w:rPr>
        <w:t>Hurley et al 2018</w:t>
      </w:r>
      <w:r w:rsidR="00731FE1" w:rsidRPr="00256197">
        <w:rPr>
          <w:rFonts w:cs="Times New Roman"/>
          <w:rPrChange w:id="567" w:author="Urfels, Anton (IRRI)" w:date="2023-10-06T20:02:00Z">
            <w:rPr>
              <w:rFonts w:ascii="Gill Sans MT" w:hAnsi="Gill Sans MT"/>
            </w:rPr>
          </w:rPrChange>
        </w:rPr>
        <w:t xml:space="preserve">). </w:t>
      </w:r>
      <w:r w:rsidR="009C2BBD" w:rsidRPr="00256197">
        <w:rPr>
          <w:rFonts w:cs="Times New Roman"/>
          <w:rPrChange w:id="568" w:author="Urfels, Anton (IRRI)" w:date="2023-10-06T20:02:00Z">
            <w:rPr>
              <w:rFonts w:ascii="Gill Sans MT" w:hAnsi="Gill Sans MT"/>
            </w:rPr>
          </w:rPrChange>
        </w:rPr>
        <w:t>This literature attempts to optimize on the trade</w:t>
      </w:r>
      <w:r w:rsidR="007E1F77" w:rsidRPr="00256197">
        <w:rPr>
          <w:rFonts w:cs="Times New Roman"/>
          <w:rPrChange w:id="569" w:author="Urfels, Anton (IRRI)" w:date="2023-10-06T20:02:00Z">
            <w:rPr>
              <w:rFonts w:ascii="Gill Sans MT" w:hAnsi="Gill Sans MT"/>
            </w:rPr>
          </w:rPrChange>
        </w:rPr>
        <w:t>-</w:t>
      </w:r>
      <w:r w:rsidR="009C2BBD" w:rsidRPr="00256197">
        <w:rPr>
          <w:rFonts w:cs="Times New Roman"/>
          <w:rPrChange w:id="570" w:author="Urfels, Anton (IRRI)" w:date="2023-10-06T20:02:00Z">
            <w:rPr>
              <w:rFonts w:ascii="Gill Sans MT" w:hAnsi="Gill Sans MT"/>
            </w:rPr>
          </w:rPrChange>
        </w:rPr>
        <w:t>offs of achieving the highest</w:t>
      </w:r>
      <w:r w:rsidR="007E1F77" w:rsidRPr="00256197">
        <w:rPr>
          <w:rFonts w:cs="Times New Roman"/>
          <w:rPrChange w:id="571" w:author="Urfels, Anton (IRRI)" w:date="2023-10-06T20:02:00Z">
            <w:rPr>
              <w:rFonts w:ascii="Gill Sans MT" w:hAnsi="Gill Sans MT"/>
            </w:rPr>
          </w:rPrChange>
        </w:rPr>
        <w:t xml:space="preserve"> return and lowest uncertainty therefore allows one to choose strategies that are more robust.</w:t>
      </w:r>
      <w:r w:rsidR="00082DF2" w:rsidRPr="00256197">
        <w:rPr>
          <w:rFonts w:cs="Times New Roman"/>
          <w:rPrChange w:id="572" w:author="Urfels, Anton (IRRI)" w:date="2023-10-06T20:02:00Z">
            <w:rPr>
              <w:rFonts w:ascii="Gill Sans MT" w:hAnsi="Gill Sans MT"/>
            </w:rPr>
          </w:rPrChange>
        </w:rPr>
        <w:t xml:space="preserve"> </w:t>
      </w:r>
      <w:r w:rsidR="00880CA9" w:rsidRPr="00256197">
        <w:rPr>
          <w:rFonts w:cs="Times New Roman"/>
          <w:rPrChange w:id="573" w:author="Urfels, Anton (IRRI)" w:date="2023-10-06T20:02:00Z">
            <w:rPr>
              <w:rFonts w:ascii="Gill Sans MT" w:hAnsi="Gill Sans MT"/>
            </w:rPr>
          </w:rPrChange>
        </w:rPr>
        <w:t>Using modern portfolio theory (Marko</w:t>
      </w:r>
      <w:r w:rsidR="00CA01FA" w:rsidRPr="00256197">
        <w:rPr>
          <w:rFonts w:cs="Times New Roman"/>
          <w:rPrChange w:id="574" w:author="Urfels, Anton (IRRI)" w:date="2023-10-06T20:02:00Z">
            <w:rPr>
              <w:rFonts w:ascii="Gill Sans MT" w:hAnsi="Gill Sans MT"/>
            </w:rPr>
          </w:rPrChange>
        </w:rPr>
        <w:t xml:space="preserve">witz 1959) which suggests that </w:t>
      </w:r>
      <w:r w:rsidR="005C2C38" w:rsidRPr="00256197">
        <w:rPr>
          <w:rFonts w:cs="Times New Roman"/>
          <w:rPrChange w:id="575" w:author="Urfels, Anton (IRRI)" w:date="2023-10-06T20:02:00Z">
            <w:rPr>
              <w:rFonts w:ascii="Gill Sans MT" w:hAnsi="Gill Sans MT"/>
            </w:rPr>
          </w:rPrChange>
        </w:rPr>
        <w:t>a strategy t</w:t>
      </w:r>
      <w:r w:rsidR="00D31AAD" w:rsidRPr="00256197">
        <w:rPr>
          <w:rFonts w:cs="Times New Roman"/>
          <w:rPrChange w:id="576" w:author="Urfels, Anton (IRRI)" w:date="2023-10-06T20:02:00Z">
            <w:rPr>
              <w:rFonts w:ascii="Gill Sans MT" w:hAnsi="Gill Sans MT"/>
            </w:rPr>
          </w:rPrChange>
        </w:rPr>
        <w:t xml:space="preserve">o </w:t>
      </w:r>
      <w:r w:rsidR="005C2C38" w:rsidRPr="00256197">
        <w:rPr>
          <w:rFonts w:cs="Times New Roman"/>
          <w:rPrChange w:id="577" w:author="Urfels, Anton (IRRI)" w:date="2023-10-06T20:02:00Z">
            <w:rPr>
              <w:rFonts w:ascii="Gill Sans MT" w:hAnsi="Gill Sans MT"/>
            </w:rPr>
          </w:rPrChange>
        </w:rPr>
        <w:t>maximize</w:t>
      </w:r>
      <w:r w:rsidR="00D31AAD" w:rsidRPr="00256197">
        <w:rPr>
          <w:rFonts w:cs="Times New Roman"/>
          <w:rPrChange w:id="578" w:author="Urfels, Anton (IRRI)" w:date="2023-10-06T20:02:00Z">
            <w:rPr>
              <w:rFonts w:ascii="Gill Sans MT" w:hAnsi="Gill Sans MT"/>
            </w:rPr>
          </w:rPrChange>
        </w:rPr>
        <w:t xml:space="preserve"> average </w:t>
      </w:r>
      <w:r w:rsidR="005C2C38" w:rsidRPr="00256197">
        <w:rPr>
          <w:rFonts w:cs="Times New Roman"/>
          <w:rPrChange w:id="579" w:author="Urfels, Anton (IRRI)" w:date="2023-10-06T20:02:00Z">
            <w:rPr>
              <w:rFonts w:ascii="Gill Sans MT" w:hAnsi="Gill Sans MT"/>
            </w:rPr>
          </w:rPrChange>
        </w:rPr>
        <w:t>returns may be</w:t>
      </w:r>
      <w:r w:rsidR="00D31AAD" w:rsidRPr="00256197">
        <w:rPr>
          <w:rFonts w:cs="Times New Roman"/>
          <w:rPrChange w:id="580" w:author="Urfels, Anton (IRRI)" w:date="2023-10-06T20:02:00Z">
            <w:rPr>
              <w:rFonts w:ascii="Gill Sans MT" w:hAnsi="Gill Sans MT"/>
            </w:rPr>
          </w:rPrChange>
        </w:rPr>
        <w:t xml:space="preserve"> a suboptimal strategy</w:t>
      </w:r>
      <w:r w:rsidR="009545CC" w:rsidRPr="00256197">
        <w:rPr>
          <w:rFonts w:cs="Times New Roman"/>
          <w:rPrChange w:id="581" w:author="Urfels, Anton (IRRI)" w:date="2023-10-06T20:02:00Z">
            <w:rPr>
              <w:rFonts w:ascii="Gill Sans MT" w:hAnsi="Gill Sans MT"/>
            </w:rPr>
          </w:rPrChange>
        </w:rPr>
        <w:t xml:space="preserve">, </w:t>
      </w:r>
      <w:proofErr w:type="spellStart"/>
      <w:r w:rsidR="009545CC" w:rsidRPr="00256197">
        <w:rPr>
          <w:rFonts w:cs="Times New Roman"/>
          <w:rPrChange w:id="582" w:author="Urfels, Anton (IRRI)" w:date="2023-10-06T20:02:00Z">
            <w:rPr>
              <w:rFonts w:ascii="Gill Sans MT" w:hAnsi="Gill Sans MT"/>
            </w:rPr>
          </w:rPrChange>
        </w:rPr>
        <w:t>Nalley</w:t>
      </w:r>
      <w:proofErr w:type="spellEnd"/>
      <w:r w:rsidR="009545CC" w:rsidRPr="00256197">
        <w:rPr>
          <w:rFonts w:cs="Times New Roman"/>
          <w:rPrChange w:id="583" w:author="Urfels, Anton (IRRI)" w:date="2023-10-06T20:02:00Z">
            <w:rPr>
              <w:rFonts w:ascii="Gill Sans MT" w:hAnsi="Gill Sans MT"/>
            </w:rPr>
          </w:rPrChange>
        </w:rPr>
        <w:t xml:space="preserve"> and Barkley (2010) use</w:t>
      </w:r>
      <w:r w:rsidR="00785CB2" w:rsidRPr="00256197">
        <w:rPr>
          <w:rFonts w:cs="Times New Roman"/>
          <w:rPrChange w:id="584" w:author="Urfels, Anton (IRRI)" w:date="2023-10-06T20:02:00Z">
            <w:rPr>
              <w:rFonts w:ascii="Gill Sans MT" w:hAnsi="Gill Sans MT"/>
            </w:rPr>
          </w:rPrChange>
        </w:rPr>
        <w:t>d</w:t>
      </w:r>
      <w:r w:rsidR="009545CC" w:rsidRPr="00256197">
        <w:rPr>
          <w:rFonts w:cs="Times New Roman"/>
          <w:rPrChange w:id="585" w:author="Urfels, Anton (IRRI)" w:date="2023-10-06T20:02:00Z">
            <w:rPr>
              <w:rFonts w:ascii="Gill Sans MT" w:hAnsi="Gill Sans MT"/>
            </w:rPr>
          </w:rPrChange>
        </w:rPr>
        <w:t xml:space="preserve"> a mean-variance analysis</w:t>
      </w:r>
      <w:r w:rsidR="00E752D9" w:rsidRPr="00256197">
        <w:rPr>
          <w:rFonts w:cs="Times New Roman"/>
          <w:rPrChange w:id="586" w:author="Urfels, Anton (IRRI)" w:date="2023-10-06T20:02:00Z">
            <w:rPr>
              <w:rFonts w:ascii="Gill Sans MT" w:hAnsi="Gill Sans MT"/>
            </w:rPr>
          </w:rPrChange>
        </w:rPr>
        <w:t xml:space="preserve"> to optimally select wheat varieties that achieve highest return and lowest risk. </w:t>
      </w:r>
      <w:r w:rsidR="008F5E51" w:rsidRPr="00256197">
        <w:rPr>
          <w:rFonts w:cs="Times New Roman"/>
          <w:rPrChange w:id="587" w:author="Urfels, Anton (IRRI)" w:date="2023-10-06T20:02:00Z">
            <w:rPr>
              <w:rFonts w:ascii="Gill Sans MT" w:hAnsi="Gill Sans MT"/>
            </w:rPr>
          </w:rPrChange>
        </w:rPr>
        <w:t>This strategy still suffers from the limitation of using a subset of moments</w:t>
      </w:r>
      <w:r w:rsidR="00DB7662" w:rsidRPr="00256197">
        <w:rPr>
          <w:rFonts w:cs="Times New Roman"/>
          <w:rPrChange w:id="588" w:author="Urfels, Anton (IRRI)" w:date="2023-10-06T20:02:00Z">
            <w:rPr>
              <w:rFonts w:ascii="Gill Sans MT" w:hAnsi="Gill Sans MT"/>
            </w:rPr>
          </w:rPrChange>
        </w:rPr>
        <w:t xml:space="preserve"> (mean and variance)</w:t>
      </w:r>
      <w:r w:rsidR="008F5E51" w:rsidRPr="00256197">
        <w:rPr>
          <w:rFonts w:cs="Times New Roman"/>
          <w:rPrChange w:id="589" w:author="Urfels, Anton (IRRI)" w:date="2023-10-06T20:02:00Z">
            <w:rPr>
              <w:rFonts w:ascii="Gill Sans MT" w:hAnsi="Gill Sans MT"/>
            </w:rPr>
          </w:rPrChange>
        </w:rPr>
        <w:t xml:space="preserve"> of the distribution</w:t>
      </w:r>
      <w:r w:rsidR="00634A3C" w:rsidRPr="00256197">
        <w:rPr>
          <w:rFonts w:cs="Times New Roman"/>
          <w:rPrChange w:id="590" w:author="Urfels, Anton (IRRI)" w:date="2023-10-06T20:02:00Z">
            <w:rPr>
              <w:rFonts w:ascii="Gill Sans MT" w:hAnsi="Gill Sans MT"/>
            </w:rPr>
          </w:rPrChange>
        </w:rPr>
        <w:t>. T</w:t>
      </w:r>
      <w:r w:rsidR="004C7D65" w:rsidRPr="00256197">
        <w:rPr>
          <w:rFonts w:cs="Times New Roman"/>
          <w:rPrChange w:id="591" w:author="Urfels, Anton (IRRI)" w:date="2023-10-06T20:02:00Z">
            <w:rPr>
              <w:rFonts w:ascii="Gill Sans MT" w:hAnsi="Gill Sans MT"/>
            </w:rPr>
          </w:rPrChange>
        </w:rPr>
        <w:t xml:space="preserve">he </w:t>
      </w:r>
      <w:r w:rsidR="000E6A0C" w:rsidRPr="00256197">
        <w:rPr>
          <w:rFonts w:cs="Times New Roman"/>
          <w:rPrChange w:id="592" w:author="Urfels, Anton (IRRI)" w:date="2023-10-06T20:02:00Z">
            <w:rPr>
              <w:rFonts w:ascii="Gill Sans MT" w:hAnsi="Gill Sans MT"/>
            </w:rPr>
          </w:rPrChange>
        </w:rPr>
        <w:t>stochastic dominance approach</w:t>
      </w:r>
      <w:r w:rsidR="00634A3C" w:rsidRPr="00256197">
        <w:rPr>
          <w:rFonts w:cs="Times New Roman"/>
          <w:rPrChange w:id="593" w:author="Urfels, Anton (IRRI)" w:date="2023-10-06T20:02:00Z">
            <w:rPr>
              <w:rFonts w:ascii="Gill Sans MT" w:hAnsi="Gill Sans MT"/>
            </w:rPr>
          </w:rPrChange>
        </w:rPr>
        <w:t xml:space="preserve"> was developed to </w:t>
      </w:r>
      <w:r w:rsidR="000B294A" w:rsidRPr="00256197">
        <w:rPr>
          <w:rFonts w:cs="Times New Roman"/>
          <w:rPrChange w:id="594" w:author="Urfels, Anton (IRRI)" w:date="2023-10-06T20:02:00Z">
            <w:rPr>
              <w:rFonts w:ascii="Gill Sans MT" w:hAnsi="Gill Sans MT"/>
            </w:rPr>
          </w:rPrChange>
        </w:rPr>
        <w:t>resolve these concerns in</w:t>
      </w:r>
      <w:r w:rsidR="00634A3C" w:rsidRPr="00256197">
        <w:rPr>
          <w:rFonts w:cs="Times New Roman"/>
          <w:rPrChange w:id="595" w:author="Urfels, Anton (IRRI)" w:date="2023-10-06T20:02:00Z">
            <w:rPr>
              <w:rFonts w:ascii="Gill Sans MT" w:hAnsi="Gill Sans MT"/>
            </w:rPr>
          </w:rPrChange>
        </w:rPr>
        <w:t xml:space="preserve"> selecting robust strategies </w:t>
      </w:r>
      <w:r w:rsidR="00E81F25" w:rsidRPr="00256197">
        <w:rPr>
          <w:rFonts w:cs="Times New Roman"/>
          <w:rPrChange w:id="596" w:author="Urfels, Anton (IRRI)" w:date="2023-10-06T20:02:00Z">
            <w:rPr>
              <w:rFonts w:ascii="Gill Sans MT" w:hAnsi="Gill Sans MT"/>
            </w:rPr>
          </w:rPrChange>
        </w:rPr>
        <w:t xml:space="preserve">(Levy 2016). </w:t>
      </w:r>
      <w:r w:rsidR="00F1450F" w:rsidRPr="00256197">
        <w:rPr>
          <w:rFonts w:cs="Times New Roman"/>
          <w:rPrChange w:id="597" w:author="Urfels, Anton (IRRI)" w:date="2023-10-06T20:02:00Z">
            <w:rPr>
              <w:rFonts w:ascii="Gill Sans MT" w:hAnsi="Gill Sans MT"/>
            </w:rPr>
          </w:rPrChange>
        </w:rPr>
        <w:t>Using long term weather data, crop simulation model</w:t>
      </w:r>
      <w:r w:rsidR="00E14D9C" w:rsidRPr="00256197">
        <w:rPr>
          <w:rFonts w:cs="Times New Roman"/>
          <w:rPrChange w:id="598" w:author="Urfels, Anton (IRRI)" w:date="2023-10-06T20:02:00Z">
            <w:rPr>
              <w:rFonts w:ascii="Gill Sans MT" w:hAnsi="Gill Sans MT"/>
            </w:rPr>
          </w:rPrChange>
        </w:rPr>
        <w:t xml:space="preserve"> results (APSIM)</w:t>
      </w:r>
      <w:r w:rsidR="00F1450F" w:rsidRPr="00256197">
        <w:rPr>
          <w:rFonts w:cs="Times New Roman"/>
          <w:rPrChange w:id="599" w:author="Urfels, Anton (IRRI)" w:date="2023-10-06T20:02:00Z">
            <w:rPr>
              <w:rFonts w:ascii="Gill Sans MT" w:hAnsi="Gill Sans MT"/>
            </w:rPr>
          </w:rPrChange>
        </w:rPr>
        <w:t>, spatially explicit observed maize prices, and fertilizer prices</w:t>
      </w:r>
      <w:r w:rsidR="001C5620" w:rsidRPr="00256197">
        <w:rPr>
          <w:rFonts w:cs="Times New Roman"/>
          <w:rPrChange w:id="600" w:author="Urfels, Anton (IRRI)" w:date="2023-10-06T20:02:00Z">
            <w:rPr>
              <w:rFonts w:ascii="Gill Sans MT" w:hAnsi="Gill Sans MT"/>
            </w:rPr>
          </w:rPrChange>
        </w:rPr>
        <w:t>;</w:t>
      </w:r>
      <w:r w:rsidR="00F1450F" w:rsidRPr="00256197">
        <w:rPr>
          <w:rFonts w:cs="Times New Roman"/>
          <w:rPrChange w:id="601" w:author="Urfels, Anton (IRRI)" w:date="2023-10-06T20:02:00Z">
            <w:rPr>
              <w:rFonts w:ascii="Gill Sans MT" w:hAnsi="Gill Sans MT"/>
            </w:rPr>
          </w:rPrChange>
        </w:rPr>
        <w:t xml:space="preserve"> Hurley et al (2018) simulates whether weather risk affects the adoption of fertilizer and improved maize seeds. They use heterogeneity in soils and climate in a calibrated crop growth model to simulate the distributions of yields across adoption of fertilizer and improved maize seed scenarios. They also assessed the heterogeneity of farmer risk preferences. </w:t>
      </w:r>
    </w:p>
    <w:p w14:paraId="6D81E91E" w14:textId="6DEA6E14" w:rsidR="00054C9D" w:rsidRPr="00256197" w:rsidRDefault="00054C9D" w:rsidP="00412F53">
      <w:pPr>
        <w:jc w:val="both"/>
        <w:rPr>
          <w:rFonts w:cs="Times New Roman"/>
          <w:highlight w:val="yellow"/>
          <w:rPrChange w:id="602" w:author="Urfels, Anton (IRRI)" w:date="2023-10-06T20:02:00Z">
            <w:rPr>
              <w:rFonts w:ascii="Gill Sans MT" w:hAnsi="Gill Sans MT" w:cs="Times New Roman"/>
              <w:highlight w:val="yellow"/>
            </w:rPr>
          </w:rPrChange>
        </w:rPr>
      </w:pPr>
      <w:r w:rsidRPr="00256197">
        <w:rPr>
          <w:rFonts w:cs="Times New Roman"/>
          <w:rPrChange w:id="603" w:author="Urfels, Anton (IRRI)" w:date="2023-10-06T20:02:00Z">
            <w:rPr>
              <w:rFonts w:ascii="Gill Sans MT" w:hAnsi="Gill Sans MT"/>
            </w:rPr>
          </w:rPrChange>
        </w:rPr>
        <w:t xml:space="preserve">We </w:t>
      </w:r>
      <w:r w:rsidR="00233ADC" w:rsidRPr="00256197">
        <w:rPr>
          <w:rFonts w:cs="Times New Roman"/>
          <w:rPrChange w:id="604" w:author="Urfels, Anton (IRRI)" w:date="2023-10-06T20:02:00Z">
            <w:rPr>
              <w:rFonts w:ascii="Gill Sans MT" w:hAnsi="Gill Sans MT"/>
            </w:rPr>
          </w:rPrChange>
        </w:rPr>
        <w:t xml:space="preserve">specifically </w:t>
      </w:r>
      <w:r w:rsidRPr="00256197">
        <w:rPr>
          <w:rFonts w:cs="Times New Roman"/>
          <w:rPrChange w:id="605" w:author="Urfels, Anton (IRRI)" w:date="2023-10-06T20:02:00Z">
            <w:rPr>
              <w:rFonts w:ascii="Gill Sans MT" w:hAnsi="Gill Sans MT"/>
            </w:rPr>
          </w:rPrChange>
        </w:rPr>
        <w:t>follow the approach proposed by Hurley et al (201</w:t>
      </w:r>
      <w:r w:rsidR="00C92986" w:rsidRPr="00256197">
        <w:rPr>
          <w:rFonts w:cs="Times New Roman"/>
          <w:rPrChange w:id="606" w:author="Urfels, Anton (IRRI)" w:date="2023-10-06T20:02:00Z">
            <w:rPr>
              <w:rFonts w:ascii="Gill Sans MT" w:hAnsi="Gill Sans MT"/>
            </w:rPr>
          </w:rPrChange>
        </w:rPr>
        <w:t>8</w:t>
      </w:r>
      <w:r w:rsidRPr="00256197">
        <w:rPr>
          <w:rFonts w:cs="Times New Roman"/>
          <w:rPrChange w:id="607" w:author="Urfels, Anton (IRRI)" w:date="2023-10-06T20:02:00Z">
            <w:rPr>
              <w:rFonts w:ascii="Gill Sans MT" w:hAnsi="Gill Sans MT"/>
            </w:rPr>
          </w:rPrChange>
        </w:rPr>
        <w:t xml:space="preserve">) to estimate willingness to pay bounds for a risk averse farmer to likely adopt </w:t>
      </w:r>
      <w:r w:rsidR="00441B99" w:rsidRPr="00256197">
        <w:rPr>
          <w:rFonts w:cs="Times New Roman"/>
          <w:rPrChange w:id="608" w:author="Urfels, Anton (IRRI)" w:date="2023-10-06T20:02:00Z">
            <w:rPr>
              <w:rFonts w:ascii="Gill Sans MT" w:hAnsi="Gill Sans MT"/>
            </w:rPr>
          </w:rPrChange>
        </w:rPr>
        <w:t>an alternative rice planting date strategy</w:t>
      </w:r>
      <w:r w:rsidRPr="00256197">
        <w:rPr>
          <w:rFonts w:cs="Times New Roman"/>
          <w:rPrChange w:id="609" w:author="Urfels, Anton (IRRI)" w:date="2023-10-06T20:02:00Z">
            <w:rPr>
              <w:rFonts w:ascii="Gill Sans MT" w:hAnsi="Gill Sans MT"/>
            </w:rPr>
          </w:rPrChange>
        </w:rPr>
        <w:t>.  We depart from their approach in two substantial ways. First,</w:t>
      </w:r>
      <w:r w:rsidR="00A33DA9" w:rsidRPr="00256197">
        <w:rPr>
          <w:rFonts w:cs="Times New Roman"/>
          <w:rPrChange w:id="610" w:author="Urfels, Anton (IRRI)" w:date="2023-10-06T20:02:00Z">
            <w:rPr>
              <w:rFonts w:ascii="Gill Sans MT" w:hAnsi="Gill Sans MT"/>
            </w:rPr>
          </w:rPrChange>
        </w:rPr>
        <w:t xml:space="preserve"> instead of fertilizers and improved varieties</w:t>
      </w:r>
      <w:r w:rsidR="007641CB" w:rsidRPr="00256197">
        <w:rPr>
          <w:rFonts w:cs="Times New Roman"/>
          <w:rPrChange w:id="611" w:author="Urfels, Anton (IRRI)" w:date="2023-10-06T20:02:00Z">
            <w:rPr>
              <w:rFonts w:ascii="Gill Sans MT" w:hAnsi="Gill Sans MT"/>
            </w:rPr>
          </w:rPrChange>
        </w:rPr>
        <w:t>, we consider multiple</w:t>
      </w:r>
      <w:r w:rsidR="00FC17EE" w:rsidRPr="00256197">
        <w:rPr>
          <w:rFonts w:cs="Times New Roman"/>
          <w:rPrChange w:id="612" w:author="Urfels, Anton (IRRI)" w:date="2023-10-06T20:02:00Z">
            <w:rPr>
              <w:rFonts w:ascii="Gill Sans MT" w:hAnsi="Gill Sans MT"/>
            </w:rPr>
          </w:rPrChange>
        </w:rPr>
        <w:t xml:space="preserve"> </w:t>
      </w:r>
      <w:r w:rsidR="007641CB" w:rsidRPr="00256197">
        <w:rPr>
          <w:rFonts w:cs="Times New Roman"/>
          <w:rPrChange w:id="613" w:author="Urfels, Anton (IRRI)" w:date="2023-10-06T20:02:00Z">
            <w:rPr>
              <w:rFonts w:ascii="Gill Sans MT" w:hAnsi="Gill Sans MT"/>
            </w:rPr>
          </w:rPrChange>
        </w:rPr>
        <w:t>management changes including sowing dates, irrigation</w:t>
      </w:r>
      <w:r w:rsidR="00C16F24" w:rsidRPr="00256197">
        <w:rPr>
          <w:rFonts w:cs="Times New Roman"/>
          <w:rPrChange w:id="614" w:author="Urfels, Anton (IRRI)" w:date="2023-10-06T20:02:00Z">
            <w:rPr>
              <w:rFonts w:ascii="Gill Sans MT" w:hAnsi="Gill Sans MT"/>
            </w:rPr>
          </w:rPrChange>
        </w:rPr>
        <w:t xml:space="preserve"> amounts,</w:t>
      </w:r>
      <w:r w:rsidR="007641CB" w:rsidRPr="00256197">
        <w:rPr>
          <w:rFonts w:cs="Times New Roman"/>
          <w:rPrChange w:id="615" w:author="Urfels, Anton (IRRI)" w:date="2023-10-06T20:02:00Z">
            <w:rPr>
              <w:rFonts w:ascii="Gill Sans MT" w:hAnsi="Gill Sans MT"/>
            </w:rPr>
          </w:rPrChange>
        </w:rPr>
        <w:t xml:space="preserve"> and varieties</w:t>
      </w:r>
      <w:r w:rsidR="00C16F24" w:rsidRPr="00256197">
        <w:rPr>
          <w:rFonts w:cs="Times New Roman"/>
          <w:rPrChange w:id="616" w:author="Urfels, Anton (IRRI)" w:date="2023-10-06T20:02:00Z">
            <w:rPr>
              <w:rFonts w:ascii="Gill Sans MT" w:hAnsi="Gill Sans MT"/>
            </w:rPr>
          </w:rPrChange>
        </w:rPr>
        <w:t xml:space="preserve"> differing on duration to maturity</w:t>
      </w:r>
      <w:r w:rsidR="007641CB" w:rsidRPr="00256197">
        <w:rPr>
          <w:rFonts w:cs="Times New Roman"/>
          <w:rPrChange w:id="617" w:author="Urfels, Anton (IRRI)" w:date="2023-10-06T20:02:00Z">
            <w:rPr>
              <w:rFonts w:ascii="Gill Sans MT" w:hAnsi="Gill Sans MT"/>
            </w:rPr>
          </w:rPrChange>
        </w:rPr>
        <w:t xml:space="preserve">. </w:t>
      </w:r>
      <w:r w:rsidRPr="00256197">
        <w:rPr>
          <w:rFonts w:cs="Times New Roman"/>
          <w:rPrChange w:id="618" w:author="Urfels, Anton (IRRI)" w:date="2023-10-06T20:02:00Z">
            <w:rPr>
              <w:rFonts w:ascii="Gill Sans MT" w:hAnsi="Gill Sans MT" w:cs="Times New Roman"/>
            </w:rPr>
          </w:rPrChange>
        </w:rPr>
        <w:t xml:space="preserve">Second, </w:t>
      </w:r>
      <w:r w:rsidR="003F0D75" w:rsidRPr="00256197">
        <w:rPr>
          <w:rFonts w:cs="Times New Roman"/>
          <w:rPrChange w:id="619" w:author="Urfels, Anton (IRRI)" w:date="2023-10-06T20:02:00Z">
            <w:rPr>
              <w:rFonts w:ascii="Gill Sans MT" w:hAnsi="Gill Sans MT" w:cs="Times New Roman"/>
            </w:rPr>
          </w:rPrChange>
        </w:rPr>
        <w:t xml:space="preserve">we consider a </w:t>
      </w:r>
      <w:r w:rsidR="00FC17EE" w:rsidRPr="00256197">
        <w:rPr>
          <w:rFonts w:cs="Times New Roman"/>
          <w:rPrChange w:id="620" w:author="Urfels, Anton (IRRI)" w:date="2023-10-06T20:02:00Z">
            <w:rPr>
              <w:rFonts w:ascii="Gill Sans MT" w:hAnsi="Gill Sans MT" w:cs="Times New Roman"/>
            </w:rPr>
          </w:rPrChange>
        </w:rPr>
        <w:t>rice-wheat multi-crop</w:t>
      </w:r>
      <w:r w:rsidR="002A3E8D" w:rsidRPr="00256197">
        <w:rPr>
          <w:rFonts w:cs="Times New Roman"/>
          <w:rPrChange w:id="621" w:author="Urfels, Anton (IRRI)" w:date="2023-10-06T20:02:00Z">
            <w:rPr>
              <w:rFonts w:ascii="Gill Sans MT" w:hAnsi="Gill Sans MT" w:cs="Times New Roman"/>
            </w:rPr>
          </w:rPrChange>
        </w:rPr>
        <w:t xml:space="preserve"> </w:t>
      </w:r>
      <w:r w:rsidR="003F0D75" w:rsidRPr="00256197">
        <w:rPr>
          <w:rFonts w:cs="Times New Roman"/>
          <w:rPrChange w:id="622" w:author="Urfels, Anton (IRRI)" w:date="2023-10-06T20:02:00Z">
            <w:rPr>
              <w:rFonts w:ascii="Gill Sans MT" w:hAnsi="Gill Sans MT" w:cs="Times New Roman"/>
            </w:rPr>
          </w:rPrChange>
        </w:rPr>
        <w:t>system</w:t>
      </w:r>
      <w:r w:rsidR="007829A0" w:rsidRPr="00256197">
        <w:rPr>
          <w:rFonts w:cs="Times New Roman"/>
          <w:rPrChange w:id="623" w:author="Urfels, Anton (IRRI)" w:date="2023-10-06T20:02:00Z">
            <w:rPr>
              <w:rFonts w:ascii="Gill Sans MT" w:hAnsi="Gill Sans MT" w:cs="Times New Roman"/>
            </w:rPr>
          </w:rPrChange>
        </w:rPr>
        <w:t xml:space="preserve"> unlike Hurley et al (2018) who focus on maize only</w:t>
      </w:r>
      <w:r w:rsidR="00C30CFD" w:rsidRPr="00256197">
        <w:rPr>
          <w:rFonts w:cs="Times New Roman"/>
          <w:rPrChange w:id="624" w:author="Urfels, Anton (IRRI)" w:date="2023-10-06T20:02:00Z">
            <w:rPr>
              <w:rFonts w:ascii="Gill Sans MT" w:hAnsi="Gill Sans MT" w:cs="Times New Roman"/>
            </w:rPr>
          </w:rPrChange>
        </w:rPr>
        <w:t xml:space="preserve">. </w:t>
      </w:r>
      <w:r w:rsidR="00D41FA2" w:rsidRPr="00256197">
        <w:rPr>
          <w:rFonts w:cs="Times New Roman"/>
          <w:rPrChange w:id="625" w:author="Urfels, Anton (IRRI)" w:date="2023-10-06T20:02:00Z">
            <w:rPr>
              <w:rFonts w:ascii="Gill Sans MT" w:hAnsi="Gill Sans MT" w:cs="Times New Roman"/>
            </w:rPr>
          </w:rPrChange>
        </w:rPr>
        <w:t xml:space="preserve">Our application </w:t>
      </w:r>
      <w:ins w:id="626" w:author="Urfels, Anton (IRRI)" w:date="2023-10-06T23:53:00Z">
        <w:r w:rsidR="0006346B">
          <w:rPr>
            <w:rFonts w:cs="Times New Roman"/>
          </w:rPr>
          <w:t>shows how this risk-assessment framework c</w:t>
        </w:r>
      </w:ins>
      <w:ins w:id="627" w:author="Urfels, Anton (IRRI)" w:date="2023-10-06T23:54:00Z">
        <w:r w:rsidR="0006346B">
          <w:rPr>
            <w:rFonts w:cs="Times New Roman"/>
          </w:rPr>
          <w:t xml:space="preserve">an handle increasingly </w:t>
        </w:r>
      </w:ins>
      <w:del w:id="628" w:author="Urfels, Anton (IRRI)" w:date="2023-10-06T23:54:00Z">
        <w:r w:rsidR="00D41FA2" w:rsidRPr="00256197" w:rsidDel="0006346B">
          <w:rPr>
            <w:rFonts w:cs="Times New Roman"/>
            <w:rPrChange w:id="629" w:author="Urfels, Anton (IRRI)" w:date="2023-10-06T20:02:00Z">
              <w:rPr>
                <w:rFonts w:ascii="Gill Sans MT" w:hAnsi="Gill Sans MT" w:cs="Times New Roman"/>
              </w:rPr>
            </w:rPrChange>
          </w:rPr>
          <w:delText xml:space="preserve">therefore </w:delText>
        </w:r>
        <w:r w:rsidR="00675BD1" w:rsidRPr="00256197" w:rsidDel="0006346B">
          <w:rPr>
            <w:rFonts w:cs="Times New Roman"/>
            <w:rPrChange w:id="630" w:author="Urfels, Anton (IRRI)" w:date="2023-10-06T20:02:00Z">
              <w:rPr>
                <w:rFonts w:ascii="Gill Sans MT" w:hAnsi="Gill Sans MT" w:cs="Times New Roman"/>
              </w:rPr>
            </w:rPrChange>
          </w:rPr>
          <w:delText xml:space="preserve">considers more </w:delText>
        </w:r>
      </w:del>
      <w:r w:rsidR="00675BD1" w:rsidRPr="00256197">
        <w:rPr>
          <w:rFonts w:cs="Times New Roman"/>
          <w:rPrChange w:id="631" w:author="Urfels, Anton (IRRI)" w:date="2023-10-06T20:02:00Z">
            <w:rPr>
              <w:rFonts w:ascii="Gill Sans MT" w:hAnsi="Gill Sans MT" w:cs="Times New Roman"/>
            </w:rPr>
          </w:rPrChange>
        </w:rPr>
        <w:t>complex decisions</w:t>
      </w:r>
      <w:r w:rsidR="00602495" w:rsidRPr="00256197">
        <w:rPr>
          <w:rFonts w:cs="Times New Roman"/>
          <w:rPrChange w:id="632" w:author="Urfels, Anton (IRRI)" w:date="2023-10-06T20:02:00Z">
            <w:rPr>
              <w:rFonts w:ascii="Gill Sans MT" w:hAnsi="Gill Sans MT" w:cs="Times New Roman"/>
            </w:rPr>
          </w:rPrChange>
        </w:rPr>
        <w:t xml:space="preserve">. </w:t>
      </w:r>
      <w:r w:rsidRPr="00256197">
        <w:rPr>
          <w:rFonts w:cs="Times New Roman"/>
          <w:highlight w:val="yellow"/>
          <w:rPrChange w:id="633" w:author="Urfels, Anton (IRRI)" w:date="2023-10-06T20:02:00Z">
            <w:rPr>
              <w:rFonts w:ascii="Gill Sans MT" w:hAnsi="Gill Sans MT" w:cs="Times New Roman"/>
              <w:highlight w:val="yellow"/>
            </w:rPr>
          </w:rPrChange>
        </w:rPr>
        <w:t xml:space="preserve"> </w:t>
      </w:r>
    </w:p>
    <w:p w14:paraId="372C4594" w14:textId="41CA3322" w:rsidR="008B5DF9" w:rsidRPr="00256197" w:rsidDel="004877DF" w:rsidRDefault="008B5DF9" w:rsidP="008B5DF9">
      <w:pPr>
        <w:jc w:val="both"/>
        <w:rPr>
          <w:del w:id="634" w:author="Urfels, Anton (IRRI)" w:date="2023-10-07T09:04:00Z"/>
          <w:rFonts w:cs="Times New Roman"/>
          <w:rPrChange w:id="635" w:author="Urfels, Anton (IRRI)" w:date="2023-10-06T20:02:00Z">
            <w:rPr>
              <w:del w:id="636" w:author="Urfels, Anton (IRRI)" w:date="2023-10-07T09:04:00Z"/>
              <w:rFonts w:ascii="Gill Sans MT" w:hAnsi="Gill Sans MT"/>
            </w:rPr>
          </w:rPrChange>
        </w:rPr>
      </w:pPr>
      <w:del w:id="637" w:author="Urfels, Anton (IRRI)" w:date="2023-10-06T23:53:00Z">
        <w:r w:rsidRPr="00256197" w:rsidDel="0006346B">
          <w:rPr>
            <w:rFonts w:cs="Times New Roman"/>
            <w:rPrChange w:id="638" w:author="Urfels, Anton (IRRI)" w:date="2023-10-06T20:02:00Z">
              <w:rPr>
                <w:rFonts w:ascii="Gill Sans MT" w:hAnsi="Gill Sans MT" w:cs="Times New Roman"/>
              </w:rPr>
            </w:rPrChange>
          </w:rPr>
          <w:delText xml:space="preserve">We find that </w:delText>
        </w:r>
        <w:r w:rsidRPr="00256197" w:rsidDel="0006346B">
          <w:rPr>
            <w:rFonts w:cs="Times New Roman"/>
            <w:rPrChange w:id="639" w:author="Urfels, Anton (IRRI)" w:date="2023-10-06T20:02:00Z">
              <w:rPr>
                <w:rFonts w:ascii="Gill Sans MT" w:hAnsi="Gill Sans MT"/>
              </w:rPr>
            </w:rPrChange>
          </w:rPr>
          <w:delText xml:space="preserve">sowing a long duration variety of rice with monsoon onset </w:delText>
        </w:r>
        <w:r w:rsidR="00812ED2" w:rsidRPr="00256197" w:rsidDel="0006346B">
          <w:rPr>
            <w:rFonts w:cs="Times New Roman"/>
            <w:rPrChange w:id="640" w:author="Urfels, Anton (IRRI)" w:date="2023-10-06T20:02:00Z">
              <w:rPr>
                <w:rFonts w:ascii="Gill Sans MT" w:hAnsi="Gill Sans MT"/>
              </w:rPr>
            </w:rPrChange>
          </w:rPr>
          <w:delText>has the highest system economic benefits</w:delText>
        </w:r>
        <w:r w:rsidRPr="00256197" w:rsidDel="0006346B">
          <w:rPr>
            <w:rFonts w:cs="Times New Roman"/>
            <w:rPrChange w:id="641" w:author="Urfels, Anton (IRRI)" w:date="2023-10-06T20:02:00Z">
              <w:rPr>
                <w:rFonts w:ascii="Gill Sans MT" w:hAnsi="Gill Sans MT"/>
              </w:rPr>
            </w:rPrChange>
          </w:rPr>
          <w:delText xml:space="preserve"> consistent with prior evidence that showed that this strategy gives higher system caloric yield</w:delText>
        </w:r>
        <w:r w:rsidR="00812ED2" w:rsidRPr="00256197" w:rsidDel="0006346B">
          <w:rPr>
            <w:rFonts w:cs="Times New Roman"/>
            <w:rPrChange w:id="642" w:author="Urfels, Anton (IRRI)" w:date="2023-10-06T20:02:00Z">
              <w:rPr>
                <w:rFonts w:ascii="Gill Sans MT" w:hAnsi="Gill Sans MT"/>
              </w:rPr>
            </w:rPrChange>
          </w:rPr>
          <w:delText>s</w:delText>
        </w:r>
        <w:r w:rsidRPr="00256197" w:rsidDel="0006346B">
          <w:rPr>
            <w:rFonts w:cs="Times New Roman"/>
            <w:rPrChange w:id="643" w:author="Urfels, Anton (IRRI)" w:date="2023-10-06T20:02:00Z">
              <w:rPr>
                <w:rFonts w:ascii="Gill Sans MT" w:hAnsi="Gill Sans MT"/>
              </w:rPr>
            </w:rPrChange>
          </w:rPr>
          <w:delText>.</w:delText>
        </w:r>
      </w:del>
      <w:del w:id="644" w:author="Urfels, Anton (IRRI)" w:date="2023-10-07T09:04:00Z">
        <w:r w:rsidRPr="00256197" w:rsidDel="004877DF">
          <w:rPr>
            <w:rFonts w:cs="Times New Roman"/>
            <w:rPrChange w:id="645" w:author="Urfels, Anton (IRRI)" w:date="2023-10-06T20:02:00Z">
              <w:rPr>
                <w:rFonts w:ascii="Gill Sans MT" w:hAnsi="Gill Sans MT"/>
              </w:rPr>
            </w:rPrChange>
          </w:rPr>
          <w:delText xml:space="preserve"> </w:delText>
        </w:r>
      </w:del>
    </w:p>
    <w:p w14:paraId="0F1584B9" w14:textId="61E16B75" w:rsidR="008A1FFE" w:rsidRPr="00256197" w:rsidRDefault="008A1FFE" w:rsidP="00412F53">
      <w:pPr>
        <w:jc w:val="both"/>
        <w:rPr>
          <w:rFonts w:cs="Times New Roman"/>
          <w:rPrChange w:id="646" w:author="Urfels, Anton (IRRI)" w:date="2023-10-06T20:02:00Z">
            <w:rPr>
              <w:rFonts w:ascii="Gill Sans MT" w:hAnsi="Gill Sans MT" w:cs="Times New Roman"/>
            </w:rPr>
          </w:rPrChange>
        </w:rPr>
      </w:pPr>
      <w:r w:rsidRPr="00256197">
        <w:rPr>
          <w:rFonts w:cs="Times New Roman"/>
          <w:rPrChange w:id="647" w:author="Urfels, Anton (IRRI)" w:date="2023-10-06T20:02:00Z">
            <w:rPr>
              <w:rFonts w:ascii="Gill Sans MT" w:hAnsi="Gill Sans MT" w:cs="Times New Roman"/>
            </w:rPr>
          </w:rPrChange>
        </w:rPr>
        <w:t xml:space="preserve">The rest of the paper is organized as follows. We present next the methods focusing on the </w:t>
      </w:r>
      <w:r w:rsidR="003D3D0D" w:rsidRPr="00256197">
        <w:rPr>
          <w:rFonts w:cs="Times New Roman"/>
          <w:rPrChange w:id="648" w:author="Urfels, Anton (IRRI)" w:date="2023-10-06T20:02:00Z">
            <w:rPr>
              <w:rFonts w:ascii="Gill Sans MT" w:hAnsi="Gill Sans MT" w:cs="Times New Roman"/>
            </w:rPr>
          </w:rPrChange>
        </w:rPr>
        <w:t xml:space="preserve">computational risk assessments. In section 3 we present results and discussion of the yield and economic benefits of alternative planting date strategies. We finally conclude in section 4. </w:t>
      </w:r>
    </w:p>
    <w:p w14:paraId="5D087CF3" w14:textId="61226A87" w:rsidR="00E8562B" w:rsidRPr="00E8562B" w:rsidRDefault="00872803" w:rsidP="00E8562B">
      <w:pPr>
        <w:pStyle w:val="Heading1"/>
        <w:rPr>
          <w:ins w:id="649" w:author="Urfels, Anton (IRRI)" w:date="2023-10-07T10:03:00Z"/>
          <w:rFonts w:cs="Times New Roman"/>
        </w:rPr>
        <w:pPrChange w:id="650" w:author="Urfels, Anton (IRRI)" w:date="2023-10-07T10:03:00Z">
          <w:pPr/>
        </w:pPrChange>
      </w:pPr>
      <w:r w:rsidRPr="00256197">
        <w:rPr>
          <w:rFonts w:cs="Times New Roman"/>
        </w:rPr>
        <w:t xml:space="preserve">2. </w:t>
      </w:r>
      <w:r w:rsidR="00AD5F3B" w:rsidRPr="00256197">
        <w:rPr>
          <w:rFonts w:cs="Times New Roman"/>
        </w:rPr>
        <w:t xml:space="preserve">Methods </w:t>
      </w:r>
    </w:p>
    <w:p w14:paraId="4910E467" w14:textId="77C18653" w:rsidR="008521E4" w:rsidRDefault="00D25C89" w:rsidP="00E8562B">
      <w:pPr>
        <w:rPr>
          <w:ins w:id="651" w:author="Urfels, Anton (IRRI)" w:date="2023-10-07T10:06:00Z"/>
        </w:rPr>
      </w:pPr>
      <w:ins w:id="652" w:author="Urfels, Anton (IRRI)" w:date="2023-10-07T10:06:00Z">
        <w:r>
          <w:t>To present our risk-assessment framework for comparing diffe</w:t>
        </w:r>
      </w:ins>
      <w:ins w:id="653" w:author="Urfels, Anton (IRRI)" w:date="2023-10-07T10:07:00Z">
        <w:r>
          <w:t xml:space="preserve">rent adaptation options </w:t>
        </w:r>
        <w:r w:rsidR="008521E4">
          <w:t xml:space="preserve">for risk-averse farmers, we use the gridded APSIM simulation outputs from </w:t>
        </w:r>
        <w:proofErr w:type="spellStart"/>
        <w:r w:rsidR="008521E4">
          <w:t>Urfels</w:t>
        </w:r>
        <w:proofErr w:type="spellEnd"/>
        <w:r w:rsidR="008521E4">
          <w:t xml:space="preserve"> et al. (2022)</w:t>
        </w:r>
      </w:ins>
      <w:ins w:id="654" w:author="Urfels, Anton (IRRI)" w:date="2023-10-07T10:10:00Z">
        <w:r w:rsidR="008521E4">
          <w:t xml:space="preserve">. We then compare the different options </w:t>
        </w:r>
      </w:ins>
      <w:ins w:id="655" w:author="Urfels, Anton (IRRI)" w:date="2023-10-07T10:11:00Z">
        <w:r w:rsidR="008521E4">
          <w:t>regarding</w:t>
        </w:r>
      </w:ins>
      <w:ins w:id="656" w:author="Urfels, Anton (IRRI)" w:date="2023-10-07T10:10:00Z">
        <w:r w:rsidR="008521E4">
          <w:t xml:space="preserve"> th</w:t>
        </w:r>
      </w:ins>
      <w:ins w:id="657" w:author="Urfels, Anton (IRRI)" w:date="2023-10-07T10:11:00Z">
        <w:r w:rsidR="008521E4">
          <w:t>eir economic performance and riskiness.</w:t>
        </w:r>
      </w:ins>
      <w:ins w:id="658" w:author="Urfels, Anton (IRRI)" w:date="2023-10-07T10:12:00Z">
        <w:r w:rsidR="008521E4">
          <w:t xml:space="preserve"> To assess economic returns, we multiply the simula</w:t>
        </w:r>
      </w:ins>
      <w:ins w:id="659" w:author="Urfels, Anton (IRRI)" w:date="2023-10-07T10:13:00Z">
        <w:r w:rsidR="008521E4">
          <w:t>ted yield outcomes with spatially explicit price data for rice and wheat.</w:t>
        </w:r>
      </w:ins>
      <w:ins w:id="660" w:author="Urfels, Anton (IRRI)" w:date="2023-10-07T10:14:00Z">
        <w:r w:rsidR="008521E4">
          <w:t xml:space="preserve"> </w:t>
        </w:r>
      </w:ins>
      <w:ins w:id="661" w:author="Urfels, Anton (IRRI)" w:date="2023-10-07T10:15:00Z">
        <w:r w:rsidR="008521E4">
          <w:t>S</w:t>
        </w:r>
      </w:ins>
      <w:ins w:id="662" w:author="Urfels, Anton (IRRI)" w:date="2023-10-07T10:14:00Z">
        <w:r w:rsidR="008521E4">
          <w:t>in</w:t>
        </w:r>
      </w:ins>
      <w:ins w:id="663" w:author="Urfels, Anton (IRRI)" w:date="2023-10-07T10:15:00Z">
        <w:r w:rsidR="008521E4">
          <w:t>ce the only variable cost of in the simulation is irrigation amount, we</w:t>
        </w:r>
      </w:ins>
      <w:ins w:id="664" w:author="Urfels, Anton (IRRI)" w:date="2023-10-07T10:17:00Z">
        <w:r w:rsidR="008521E4">
          <w:t xml:space="preserve"> consider their impact on the outputs and</w:t>
        </w:r>
      </w:ins>
      <w:ins w:id="665" w:author="Urfels, Anton (IRRI)" w:date="2023-10-07T10:16:00Z">
        <w:r w:rsidR="008521E4">
          <w:t xml:space="preserve"> calculat</w:t>
        </w:r>
      </w:ins>
      <w:ins w:id="666" w:author="Urfels, Anton (IRRI)" w:date="2023-10-07T10:17:00Z">
        <w:r w:rsidR="008521E4">
          <w:t>e partial profits</w:t>
        </w:r>
      </w:ins>
      <w:ins w:id="667" w:author="Urfels, Anton (IRRI)" w:date="2023-10-07T10:15:00Z">
        <w:r w:rsidR="008521E4">
          <w:t xml:space="preserve"> us</w:t>
        </w:r>
      </w:ins>
      <w:ins w:id="668" w:author="Urfels, Anton (IRRI)" w:date="2023-10-07T10:17:00Z">
        <w:r w:rsidR="008521E4">
          <w:t xml:space="preserve">ing </w:t>
        </w:r>
      </w:ins>
      <w:ins w:id="669" w:author="Urfels, Anton (IRRI)" w:date="2023-10-07T10:15:00Z">
        <w:r w:rsidR="008521E4">
          <w:t xml:space="preserve">common irrigation cost of XX </w:t>
        </w:r>
      </w:ins>
      <w:ins w:id="670" w:author="Urfels, Anton (IRRI)" w:date="2023-10-07T10:16:00Z">
        <w:r w:rsidR="008521E4">
          <w:t>per m</w:t>
        </w:r>
        <w:r w:rsidR="008521E4" w:rsidRPr="008521E4">
          <w:rPr>
            <w:vertAlign w:val="superscript"/>
            <w:rPrChange w:id="671" w:author="Urfels, Anton (IRRI)" w:date="2023-10-07T10:16:00Z">
              <w:rPr/>
            </w:rPrChange>
          </w:rPr>
          <w:t>3</w:t>
        </w:r>
        <w:r w:rsidR="008521E4">
          <w:t xml:space="preserve"> </w:t>
        </w:r>
      </w:ins>
      <w:ins w:id="672" w:author="Urfels, Anton (IRRI)" w:date="2023-10-07T10:15:00Z">
        <w:r w:rsidR="008521E4">
          <w:t xml:space="preserve">and multiply it with the total </w:t>
        </w:r>
      </w:ins>
      <w:ins w:id="673" w:author="Urfels, Anton (IRRI)" w:date="2023-10-07T10:16:00Z">
        <w:r w:rsidR="008521E4">
          <w:t>irrigation amount required in each simulation.</w:t>
        </w:r>
      </w:ins>
      <w:ins w:id="674" w:author="Urfels, Anton (IRRI)" w:date="2023-10-07T10:17:00Z">
        <w:r w:rsidR="008521E4">
          <w:t xml:space="preserve"> Next</w:t>
        </w:r>
      </w:ins>
      <w:ins w:id="675" w:author="Urfels, Anton (IRRI)" w:date="2023-10-07T10:18:00Z">
        <w:r w:rsidR="008451ED">
          <w:t>,</w:t>
        </w:r>
      </w:ins>
      <w:ins w:id="676" w:author="Urfels, Anton (IRRI)" w:date="2023-10-07T10:17:00Z">
        <w:r w:rsidR="008521E4">
          <w:t xml:space="preserve"> we</w:t>
        </w:r>
        <w:r w:rsidR="008451ED">
          <w:t xml:space="preserve"> use a novel method to estimate</w:t>
        </w:r>
      </w:ins>
      <w:ins w:id="677" w:author="Urfels, Anton (IRRI)" w:date="2023-10-07T10:18:00Z">
        <w:r w:rsidR="008451ED">
          <w:t xml:space="preserve"> willingness to pay bounds through a stochastic dominance approach to determine which rice planting strategies are both economically beneficially and least risky. The remainder of this Methods section provides an over</w:t>
        </w:r>
      </w:ins>
      <w:ins w:id="678" w:author="Urfels, Anton (IRRI)" w:date="2023-10-07T10:19:00Z">
        <w:r w:rsidR="008451ED">
          <w:t>view of (</w:t>
        </w:r>
        <w:proofErr w:type="spellStart"/>
        <w:r w:rsidR="008451ED">
          <w:t>i</w:t>
        </w:r>
        <w:proofErr w:type="spellEnd"/>
        <w:r w:rsidR="008451ED">
          <w:t>) the input data and (ii) our risk assessment approach.</w:t>
        </w:r>
      </w:ins>
    </w:p>
    <w:p w14:paraId="007E08A5" w14:textId="77777777" w:rsidR="00D25C89" w:rsidRPr="00E8562B" w:rsidRDefault="00D25C89" w:rsidP="00E8562B">
      <w:pPr>
        <w:pPrChange w:id="679" w:author="Urfels, Anton (IRRI)" w:date="2023-10-07T10:03:00Z">
          <w:pPr>
            <w:pStyle w:val="Heading1"/>
          </w:pPr>
        </w:pPrChange>
      </w:pPr>
    </w:p>
    <w:p w14:paraId="7A744A06" w14:textId="52A4D9A5" w:rsidR="00066CE6" w:rsidRPr="00256197" w:rsidRDefault="0076486E" w:rsidP="00F60227">
      <w:pPr>
        <w:pStyle w:val="Heading2"/>
        <w:rPr>
          <w:rFonts w:cs="Times New Roman"/>
        </w:rPr>
      </w:pPr>
      <w:r w:rsidRPr="00256197">
        <w:rPr>
          <w:rFonts w:cs="Times New Roman"/>
        </w:rPr>
        <w:t>2.</w:t>
      </w:r>
      <w:r w:rsidR="00384752" w:rsidRPr="00256197">
        <w:rPr>
          <w:rFonts w:cs="Times New Roman"/>
        </w:rPr>
        <w:t>1</w:t>
      </w:r>
      <w:r w:rsidRPr="00256197">
        <w:rPr>
          <w:rFonts w:cs="Times New Roman"/>
        </w:rPr>
        <w:t xml:space="preserve">. </w:t>
      </w:r>
      <w:r w:rsidR="0096232C" w:rsidRPr="00256197">
        <w:rPr>
          <w:rFonts w:cs="Times New Roman"/>
        </w:rPr>
        <w:t>APSIM spatially gridded crop model scenarios</w:t>
      </w:r>
    </w:p>
    <w:p w14:paraId="22B05249" w14:textId="1DED0FED" w:rsidR="00AC56BE" w:rsidRPr="00256197" w:rsidRDefault="008C6397">
      <w:pPr>
        <w:rPr>
          <w:rFonts w:cs="Times New Roman"/>
          <w:rPrChange w:id="680" w:author="Urfels, Anton (IRRI)" w:date="2023-10-06T20:02:00Z">
            <w:rPr>
              <w:rFonts w:ascii="Gill Sans MT" w:hAnsi="Gill Sans MT"/>
            </w:rPr>
          </w:rPrChange>
        </w:rPr>
      </w:pPr>
      <w:r w:rsidRPr="00256197">
        <w:rPr>
          <w:rFonts w:cs="Times New Roman"/>
          <w:rPrChange w:id="681" w:author="Urfels, Anton (IRRI)" w:date="2023-10-06T20:02:00Z">
            <w:rPr>
              <w:rFonts w:ascii="Gill Sans MT" w:hAnsi="Gill Sans MT"/>
            </w:rPr>
          </w:rPrChange>
        </w:rPr>
        <w:t xml:space="preserve">The data used in this paper </w:t>
      </w:r>
      <w:r w:rsidR="00460395" w:rsidRPr="00256197">
        <w:rPr>
          <w:rFonts w:cs="Times New Roman"/>
          <w:rPrChange w:id="682" w:author="Urfels, Anton (IRRI)" w:date="2023-10-06T20:02:00Z">
            <w:rPr>
              <w:rFonts w:ascii="Gill Sans MT" w:hAnsi="Gill Sans MT"/>
            </w:rPr>
          </w:rPrChange>
        </w:rPr>
        <w:t>was</w:t>
      </w:r>
      <w:r w:rsidR="00475F01" w:rsidRPr="00256197">
        <w:rPr>
          <w:rFonts w:cs="Times New Roman"/>
          <w:rPrChange w:id="683" w:author="Urfels, Anton (IRRI)" w:date="2023-10-06T20:02:00Z">
            <w:rPr>
              <w:rFonts w:ascii="Gill Sans MT" w:hAnsi="Gill Sans MT"/>
            </w:rPr>
          </w:rPrChange>
        </w:rPr>
        <w:t xml:space="preserve"> </w:t>
      </w:r>
      <w:r w:rsidRPr="00256197">
        <w:rPr>
          <w:rFonts w:cs="Times New Roman"/>
          <w:rPrChange w:id="684" w:author="Urfels, Anton (IRRI)" w:date="2023-10-06T20:02:00Z">
            <w:rPr>
              <w:rFonts w:ascii="Gill Sans MT" w:hAnsi="Gill Sans MT"/>
            </w:rPr>
          </w:rPrChange>
        </w:rPr>
        <w:t>based on</w:t>
      </w:r>
      <w:r w:rsidR="009F75A0" w:rsidRPr="00256197">
        <w:rPr>
          <w:rFonts w:cs="Times New Roman"/>
          <w:rPrChange w:id="685" w:author="Urfels, Anton (IRRI)" w:date="2023-10-06T20:02:00Z">
            <w:rPr>
              <w:rFonts w:ascii="Gill Sans MT" w:hAnsi="Gill Sans MT"/>
            </w:rPr>
          </w:rPrChange>
        </w:rPr>
        <w:t xml:space="preserve"> </w:t>
      </w:r>
      <w:del w:id="686" w:author="Urfels, Anton (IRRI)" w:date="2023-10-06T23:54:00Z">
        <w:r w:rsidR="009F75A0" w:rsidRPr="00256197" w:rsidDel="0006346B">
          <w:rPr>
            <w:rFonts w:cs="Times New Roman"/>
            <w:rPrChange w:id="687" w:author="Urfels, Anton (IRRI)" w:date="2023-10-06T20:02:00Z">
              <w:rPr>
                <w:rFonts w:ascii="Gill Sans MT" w:hAnsi="Gill Sans MT"/>
              </w:rPr>
            </w:rPrChange>
          </w:rPr>
          <w:delText>pixelated</w:delText>
        </w:r>
        <w:r w:rsidR="00460395" w:rsidRPr="00256197" w:rsidDel="0006346B">
          <w:rPr>
            <w:rFonts w:cs="Times New Roman"/>
            <w:rPrChange w:id="688" w:author="Urfels, Anton (IRRI)" w:date="2023-10-06T20:02:00Z">
              <w:rPr>
                <w:rFonts w:ascii="Gill Sans MT" w:hAnsi="Gill Sans MT"/>
              </w:rPr>
            </w:rPrChange>
          </w:rPr>
          <w:delText xml:space="preserve"> </w:delText>
        </w:r>
      </w:del>
      <w:ins w:id="689" w:author="Urfels, Anton (IRRI)" w:date="2023-10-06T23:54:00Z">
        <w:r w:rsidR="0006346B">
          <w:rPr>
            <w:rFonts w:cs="Times New Roman"/>
          </w:rPr>
          <w:t xml:space="preserve">gridded </w:t>
        </w:r>
      </w:ins>
      <w:r w:rsidR="00460395" w:rsidRPr="00256197">
        <w:rPr>
          <w:rFonts w:cs="Times New Roman"/>
          <w:rPrChange w:id="690" w:author="Urfels, Anton (IRRI)" w:date="2023-10-06T20:02:00Z">
            <w:rPr>
              <w:rFonts w:ascii="Gill Sans MT" w:hAnsi="Gill Sans MT"/>
            </w:rPr>
          </w:rPrChange>
        </w:rPr>
        <w:t>APSIM</w:t>
      </w:r>
      <w:r w:rsidRPr="00256197">
        <w:rPr>
          <w:rFonts w:cs="Times New Roman"/>
          <w:rPrChange w:id="691" w:author="Urfels, Anton (IRRI)" w:date="2023-10-06T20:02:00Z">
            <w:rPr>
              <w:rFonts w:ascii="Gill Sans MT" w:hAnsi="Gill Sans MT"/>
            </w:rPr>
          </w:rPrChange>
        </w:rPr>
        <w:t xml:space="preserve"> crop</w:t>
      </w:r>
      <w:r w:rsidR="00D46315" w:rsidRPr="00256197">
        <w:rPr>
          <w:rFonts w:cs="Times New Roman"/>
          <w:rPrChange w:id="692" w:author="Urfels, Anton (IRRI)" w:date="2023-10-06T20:02:00Z">
            <w:rPr>
              <w:rFonts w:ascii="Gill Sans MT" w:hAnsi="Gill Sans MT"/>
            </w:rPr>
          </w:rPrChange>
        </w:rPr>
        <w:t xml:space="preserve"> growth</w:t>
      </w:r>
      <w:r w:rsidRPr="00256197">
        <w:rPr>
          <w:rFonts w:cs="Times New Roman"/>
          <w:rPrChange w:id="693" w:author="Urfels, Anton (IRRI)" w:date="2023-10-06T20:02:00Z">
            <w:rPr>
              <w:rFonts w:ascii="Gill Sans MT" w:hAnsi="Gill Sans MT"/>
            </w:rPr>
          </w:rPrChange>
        </w:rPr>
        <w:t xml:space="preserve"> simulation model results </w:t>
      </w:r>
      <w:r w:rsidR="009F75A0" w:rsidRPr="00256197">
        <w:rPr>
          <w:rFonts w:cs="Times New Roman"/>
          <w:rPrChange w:id="694" w:author="Urfels, Anton (IRRI)" w:date="2023-10-06T20:02:00Z">
            <w:rPr>
              <w:rFonts w:ascii="Gill Sans MT" w:hAnsi="Gill Sans MT"/>
            </w:rPr>
          </w:rPrChange>
        </w:rPr>
        <w:t xml:space="preserve">for </w:t>
      </w:r>
      <w:r w:rsidR="00497953" w:rsidRPr="00256197">
        <w:rPr>
          <w:rFonts w:cs="Times New Roman"/>
          <w:rPrChange w:id="695" w:author="Urfels, Anton (IRRI)" w:date="2023-10-06T20:02:00Z">
            <w:rPr>
              <w:rFonts w:ascii="Gill Sans MT" w:hAnsi="Gill Sans MT"/>
            </w:rPr>
          </w:rPrChange>
        </w:rPr>
        <w:t xml:space="preserve">climate variables for the period 1982-2015 </w:t>
      </w:r>
      <w:r w:rsidRPr="00256197">
        <w:rPr>
          <w:rFonts w:cs="Times New Roman"/>
          <w:rPrChange w:id="696" w:author="Urfels, Anton (IRRI)" w:date="2023-10-06T20:02:00Z">
            <w:rPr>
              <w:rFonts w:ascii="Gill Sans MT" w:hAnsi="Gill Sans MT"/>
            </w:rPr>
          </w:rPrChange>
        </w:rPr>
        <w:t xml:space="preserve">reported in </w:t>
      </w:r>
      <w:proofErr w:type="spellStart"/>
      <w:r w:rsidRPr="00256197">
        <w:rPr>
          <w:rFonts w:cs="Times New Roman"/>
          <w:rPrChange w:id="697" w:author="Urfels, Anton (IRRI)" w:date="2023-10-06T20:02:00Z">
            <w:rPr>
              <w:rFonts w:ascii="Gill Sans MT" w:hAnsi="Gill Sans MT"/>
            </w:rPr>
          </w:rPrChange>
        </w:rPr>
        <w:t>Urfels</w:t>
      </w:r>
      <w:proofErr w:type="spellEnd"/>
      <w:r w:rsidRPr="00256197">
        <w:rPr>
          <w:rFonts w:cs="Times New Roman"/>
          <w:rPrChange w:id="698" w:author="Urfels, Anton (IRRI)" w:date="2023-10-06T20:02:00Z">
            <w:rPr>
              <w:rFonts w:ascii="Gill Sans MT" w:hAnsi="Gill Sans MT"/>
            </w:rPr>
          </w:rPrChange>
        </w:rPr>
        <w:t xml:space="preserve"> et al (2022) and Montes et al (2022).</w:t>
      </w:r>
      <w:del w:id="699" w:author="Urfels, Anton (IRRI)" w:date="2023-10-06T23:54:00Z">
        <w:r w:rsidRPr="00256197" w:rsidDel="0006346B">
          <w:rPr>
            <w:rFonts w:cs="Times New Roman"/>
            <w:rPrChange w:id="700" w:author="Urfels, Anton (IRRI)" w:date="2023-10-06T20:02:00Z">
              <w:rPr>
                <w:rFonts w:ascii="Gill Sans MT" w:hAnsi="Gill Sans MT"/>
              </w:rPr>
            </w:rPrChange>
          </w:rPr>
          <w:delText xml:space="preserve"> </w:delText>
        </w:r>
        <w:commentRangeStart w:id="701"/>
        <w:r w:rsidR="00DA1B3E" w:rsidRPr="00256197" w:rsidDel="0006346B">
          <w:rPr>
            <w:rFonts w:cs="Times New Roman"/>
            <w:rPrChange w:id="702" w:author="Urfels, Anton (IRRI)" w:date="2023-10-06T20:02:00Z">
              <w:rPr>
                <w:rFonts w:ascii="Gill Sans MT" w:hAnsi="Gill Sans MT"/>
              </w:rPr>
            </w:rPrChange>
          </w:rPr>
          <w:delText>The crop simulation model is based on APSIM</w:delText>
        </w:r>
      </w:del>
      <w:r w:rsidR="00163A20" w:rsidRPr="00256197">
        <w:rPr>
          <w:rStyle w:val="FootnoteReference"/>
          <w:rFonts w:cs="Times New Roman"/>
          <w:rPrChange w:id="703" w:author="Urfels, Anton (IRRI)" w:date="2023-10-06T20:02:00Z">
            <w:rPr>
              <w:rStyle w:val="FootnoteReference"/>
              <w:rFonts w:ascii="Gill Sans MT" w:hAnsi="Gill Sans MT"/>
            </w:rPr>
          </w:rPrChange>
        </w:rPr>
        <w:footnoteReference w:id="2"/>
      </w:r>
      <w:r w:rsidR="00DA1B3E" w:rsidRPr="00256197">
        <w:rPr>
          <w:rFonts w:cs="Times New Roman"/>
          <w:rPrChange w:id="708" w:author="Urfels, Anton (IRRI)" w:date="2023-10-06T20:02:00Z">
            <w:rPr>
              <w:rFonts w:ascii="Gill Sans MT" w:hAnsi="Gill Sans MT"/>
            </w:rPr>
          </w:rPrChange>
        </w:rPr>
        <w:t xml:space="preserve">. </w:t>
      </w:r>
      <w:commentRangeEnd w:id="701"/>
      <w:r w:rsidR="00572C6D" w:rsidRPr="00256197">
        <w:rPr>
          <w:rStyle w:val="CommentReference"/>
          <w:rFonts w:cs="Times New Roman"/>
          <w:lang w:val="en-US"/>
        </w:rPr>
        <w:commentReference w:id="701"/>
      </w:r>
      <w:r w:rsidR="00E4332F" w:rsidRPr="00256197">
        <w:rPr>
          <w:rFonts w:cs="Times New Roman"/>
          <w:rPrChange w:id="709" w:author="Urfels, Anton (IRRI)" w:date="2023-10-06T20:02:00Z">
            <w:rPr>
              <w:rFonts w:ascii="Gill Sans MT" w:hAnsi="Gill Sans MT"/>
            </w:rPr>
          </w:rPrChange>
        </w:rPr>
        <w:t>We use</w:t>
      </w:r>
      <w:r w:rsidR="00C274BB" w:rsidRPr="00256197">
        <w:rPr>
          <w:rFonts w:cs="Times New Roman"/>
          <w:rPrChange w:id="710" w:author="Urfels, Anton (IRRI)" w:date="2023-10-06T20:02:00Z">
            <w:rPr>
              <w:rFonts w:ascii="Gill Sans MT" w:hAnsi="Gill Sans MT"/>
            </w:rPr>
          </w:rPrChange>
        </w:rPr>
        <w:t xml:space="preserve"> seven scenarios from</w:t>
      </w:r>
      <w:r w:rsidR="00E4332F" w:rsidRPr="00256197">
        <w:rPr>
          <w:rFonts w:cs="Times New Roman"/>
          <w:rPrChange w:id="711" w:author="Urfels, Anton (IRRI)" w:date="2023-10-06T20:02:00Z">
            <w:rPr>
              <w:rFonts w:ascii="Gill Sans MT" w:hAnsi="Gill Sans MT"/>
            </w:rPr>
          </w:rPrChange>
        </w:rPr>
        <w:t xml:space="preserve"> crop simulation results </w:t>
      </w:r>
      <w:r w:rsidR="00C274BB" w:rsidRPr="00256197">
        <w:rPr>
          <w:rFonts w:cs="Times New Roman"/>
          <w:rPrChange w:id="712" w:author="Urfels, Anton (IRRI)" w:date="2023-10-06T20:02:00Z">
            <w:rPr>
              <w:rFonts w:ascii="Gill Sans MT" w:hAnsi="Gill Sans MT"/>
            </w:rPr>
          </w:rPrChange>
        </w:rPr>
        <w:t>reported in</w:t>
      </w:r>
      <w:r w:rsidR="00E4332F" w:rsidRPr="00256197">
        <w:rPr>
          <w:rFonts w:cs="Times New Roman"/>
          <w:rPrChange w:id="713" w:author="Urfels, Anton (IRRI)" w:date="2023-10-06T20:02:00Z">
            <w:rPr>
              <w:rFonts w:ascii="Gill Sans MT" w:hAnsi="Gill Sans MT"/>
            </w:rPr>
          </w:rPrChange>
        </w:rPr>
        <w:t xml:space="preserve"> </w:t>
      </w:r>
      <w:proofErr w:type="spellStart"/>
      <w:r w:rsidR="00E4332F" w:rsidRPr="00256197">
        <w:rPr>
          <w:rFonts w:cs="Times New Roman"/>
          <w:rPrChange w:id="714" w:author="Urfels, Anton (IRRI)" w:date="2023-10-06T20:02:00Z">
            <w:rPr>
              <w:rFonts w:ascii="Gill Sans MT" w:hAnsi="Gill Sans MT"/>
            </w:rPr>
          </w:rPrChange>
        </w:rPr>
        <w:t>Urfels</w:t>
      </w:r>
      <w:proofErr w:type="spellEnd"/>
      <w:r w:rsidR="00E4332F" w:rsidRPr="00256197">
        <w:rPr>
          <w:rFonts w:cs="Times New Roman"/>
          <w:rPrChange w:id="715" w:author="Urfels, Anton (IRRI)" w:date="2023-10-06T20:02:00Z">
            <w:rPr>
              <w:rFonts w:ascii="Gill Sans MT" w:hAnsi="Gill Sans MT"/>
            </w:rPr>
          </w:rPrChange>
        </w:rPr>
        <w:t xml:space="preserve"> et al (</w:t>
      </w:r>
      <w:r w:rsidR="00C274BB" w:rsidRPr="00256197">
        <w:rPr>
          <w:rFonts w:cs="Times New Roman"/>
          <w:rPrChange w:id="716" w:author="Urfels, Anton (IRRI)" w:date="2023-10-06T20:02:00Z">
            <w:rPr>
              <w:rFonts w:ascii="Gill Sans MT" w:hAnsi="Gill Sans MT"/>
            </w:rPr>
          </w:rPrChange>
        </w:rPr>
        <w:t xml:space="preserve">2022). The </w:t>
      </w:r>
      <w:r w:rsidR="009F6646" w:rsidRPr="00256197">
        <w:rPr>
          <w:rFonts w:cs="Times New Roman"/>
          <w:rPrChange w:id="717" w:author="Urfels, Anton (IRRI)" w:date="2023-10-06T20:02:00Z">
            <w:rPr>
              <w:rFonts w:ascii="Gill Sans MT" w:hAnsi="Gill Sans MT"/>
            </w:rPr>
          </w:rPrChange>
        </w:rPr>
        <w:t>scenarios correspond to variation i</w:t>
      </w:r>
      <w:r w:rsidR="009B3679" w:rsidRPr="00256197">
        <w:rPr>
          <w:rFonts w:cs="Times New Roman"/>
          <w:rPrChange w:id="718" w:author="Urfels, Anton (IRRI)" w:date="2023-10-06T20:02:00Z">
            <w:rPr>
              <w:rFonts w:ascii="Gill Sans MT" w:hAnsi="Gill Sans MT"/>
            </w:rPr>
          </w:rPrChange>
        </w:rPr>
        <w:t>n</w:t>
      </w:r>
      <w:r w:rsidR="009F6646" w:rsidRPr="00256197">
        <w:rPr>
          <w:rFonts w:cs="Times New Roman"/>
          <w:rPrChange w:id="719" w:author="Urfels, Anton (IRRI)" w:date="2023-10-06T20:02:00Z">
            <w:rPr>
              <w:rFonts w:ascii="Gill Sans MT" w:hAnsi="Gill Sans MT"/>
            </w:rPr>
          </w:rPrChange>
        </w:rPr>
        <w:t xml:space="preserve"> irrigation, varietal duration and the planting </w:t>
      </w:r>
      <w:r w:rsidR="004F64A0" w:rsidRPr="00256197">
        <w:rPr>
          <w:rFonts w:cs="Times New Roman"/>
          <w:rPrChange w:id="720" w:author="Urfels, Anton (IRRI)" w:date="2023-10-06T20:02:00Z">
            <w:rPr>
              <w:rFonts w:ascii="Gill Sans MT" w:hAnsi="Gill Sans MT"/>
            </w:rPr>
          </w:rPrChange>
        </w:rPr>
        <w:t xml:space="preserve">of rice at the onset of the monsoon. </w:t>
      </w:r>
      <w:r w:rsidR="002474D5" w:rsidRPr="00256197">
        <w:rPr>
          <w:rFonts w:cs="Times New Roman"/>
          <w:rPrChange w:id="721" w:author="Urfels, Anton (IRRI)" w:date="2023-10-06T20:02:00Z">
            <w:rPr>
              <w:rFonts w:ascii="Gill Sans MT" w:hAnsi="Gill Sans MT"/>
            </w:rPr>
          </w:rPrChange>
        </w:rPr>
        <w:t>Table 1 shows the details fo</w:t>
      </w:r>
      <w:r w:rsidR="007556DA" w:rsidRPr="00256197">
        <w:rPr>
          <w:rFonts w:cs="Times New Roman"/>
          <w:rPrChange w:id="722" w:author="Urfels, Anton (IRRI)" w:date="2023-10-06T20:02:00Z">
            <w:rPr>
              <w:rFonts w:ascii="Gill Sans MT" w:hAnsi="Gill Sans MT"/>
            </w:rPr>
          </w:rPrChange>
        </w:rPr>
        <w:t>r</w:t>
      </w:r>
      <w:r w:rsidR="002474D5" w:rsidRPr="00256197">
        <w:rPr>
          <w:rFonts w:cs="Times New Roman"/>
          <w:rPrChange w:id="723" w:author="Urfels, Anton (IRRI)" w:date="2023-10-06T20:02:00Z">
            <w:rPr>
              <w:rFonts w:ascii="Gill Sans MT" w:hAnsi="Gill Sans MT"/>
            </w:rPr>
          </w:rPrChange>
        </w:rPr>
        <w:t xml:space="preserve"> the scenari</w:t>
      </w:r>
      <w:r w:rsidR="007556DA" w:rsidRPr="00256197">
        <w:rPr>
          <w:rFonts w:cs="Times New Roman"/>
          <w:rPrChange w:id="724" w:author="Urfels, Anton (IRRI)" w:date="2023-10-06T20:02:00Z">
            <w:rPr>
              <w:rFonts w:ascii="Gill Sans MT" w:hAnsi="Gill Sans MT"/>
            </w:rPr>
          </w:rPrChange>
        </w:rPr>
        <w:t xml:space="preserve">os. </w:t>
      </w:r>
    </w:p>
    <w:p w14:paraId="2FFF0244" w14:textId="7B121F68" w:rsidR="00E668AD" w:rsidRPr="00256197" w:rsidRDefault="00E668AD">
      <w:pPr>
        <w:rPr>
          <w:rFonts w:cs="Times New Roman"/>
          <w:rPrChange w:id="725" w:author="Urfels, Anton (IRRI)" w:date="2023-10-06T20:02:00Z">
            <w:rPr>
              <w:rFonts w:ascii="Gill Sans MT" w:hAnsi="Gill Sans MT"/>
            </w:rPr>
          </w:rPrChange>
        </w:rPr>
      </w:pPr>
      <w:r w:rsidRPr="00256197">
        <w:rPr>
          <w:rFonts w:cs="Times New Roman"/>
          <w:rPrChange w:id="726" w:author="Urfels, Anton (IRRI)" w:date="2023-10-06T20:02:00Z">
            <w:rPr>
              <w:rFonts w:ascii="Gill Sans MT" w:hAnsi="Gill Sans MT"/>
            </w:rPr>
          </w:rPrChange>
        </w:rPr>
        <w:t>Table</w:t>
      </w:r>
      <w:r w:rsidR="003F509D" w:rsidRPr="00256197">
        <w:rPr>
          <w:rFonts w:cs="Times New Roman"/>
          <w:rPrChange w:id="727" w:author="Urfels, Anton (IRRI)" w:date="2023-10-06T20:02:00Z">
            <w:rPr>
              <w:rFonts w:ascii="Gill Sans MT" w:hAnsi="Gill Sans MT"/>
            </w:rPr>
          </w:rPrChange>
        </w:rPr>
        <w:t xml:space="preserve"> 1</w:t>
      </w:r>
      <w:r w:rsidR="001E4CFD" w:rsidRPr="00256197">
        <w:rPr>
          <w:rFonts w:cs="Times New Roman"/>
          <w:rPrChange w:id="728" w:author="Urfels, Anton (IRRI)" w:date="2023-10-06T20:02:00Z">
            <w:rPr>
              <w:rFonts w:ascii="Gill Sans MT" w:hAnsi="Gill Sans MT"/>
            </w:rPr>
          </w:rPrChange>
        </w:rPr>
        <w:t>: S</w:t>
      </w:r>
      <w:r w:rsidR="0042319F" w:rsidRPr="00256197">
        <w:rPr>
          <w:rFonts w:cs="Times New Roman"/>
          <w:rPrChange w:id="729" w:author="Urfels, Anton (IRRI)" w:date="2023-10-06T20:02:00Z">
            <w:rPr>
              <w:rFonts w:ascii="Gill Sans MT" w:hAnsi="Gill Sans MT"/>
            </w:rPr>
          </w:rPrChange>
        </w:rPr>
        <w:t>cenarios</w:t>
      </w:r>
    </w:p>
    <w:tbl>
      <w:tblPr>
        <w:tblStyle w:val="PlainTable2"/>
        <w:tblW w:w="5000" w:type="pct"/>
        <w:jc w:val="center"/>
        <w:tblLook w:val="0620" w:firstRow="1" w:lastRow="0" w:firstColumn="0" w:lastColumn="0" w:noHBand="1" w:noVBand="1"/>
      </w:tblPr>
      <w:tblGrid>
        <w:gridCol w:w="2465"/>
        <w:gridCol w:w="2275"/>
        <w:gridCol w:w="4286"/>
      </w:tblGrid>
      <w:tr w:rsidR="002474D5" w:rsidRPr="00256197" w14:paraId="21747F9C" w14:textId="77777777" w:rsidTr="002474D5">
        <w:trPr>
          <w:cnfStyle w:val="100000000000" w:firstRow="1" w:lastRow="0" w:firstColumn="0" w:lastColumn="0" w:oddVBand="0" w:evenVBand="0" w:oddHBand="0" w:evenHBand="0" w:firstRowFirstColumn="0" w:firstRowLastColumn="0" w:lastRowFirstColumn="0" w:lastRowLastColumn="0"/>
          <w:jc w:val="center"/>
        </w:trPr>
        <w:tc>
          <w:tcPr>
            <w:tcW w:w="1366" w:type="pct"/>
          </w:tcPr>
          <w:p w14:paraId="3E0CD1C4" w14:textId="32BAAEC7" w:rsidR="002474D5" w:rsidRPr="00256197" w:rsidRDefault="002474D5" w:rsidP="008E73ED">
            <w:pPr>
              <w:spacing w:line="240" w:lineRule="auto"/>
              <w:rPr>
                <w:rFonts w:cs="Times New Roman"/>
                <w:rPrChange w:id="730" w:author="Urfels, Anton (IRRI)" w:date="2023-10-06T20:02:00Z">
                  <w:rPr>
                    <w:rFonts w:ascii="Gill Sans MT" w:hAnsi="Gill Sans MT"/>
                  </w:rPr>
                </w:rPrChange>
              </w:rPr>
            </w:pPr>
            <w:r w:rsidRPr="00256197">
              <w:rPr>
                <w:rFonts w:cs="Times New Roman"/>
                <w:rPrChange w:id="731" w:author="Urfels, Anton (IRRI)" w:date="2023-10-06T20:02:00Z">
                  <w:rPr>
                    <w:rFonts w:ascii="Gill Sans MT" w:hAnsi="Gill Sans MT"/>
                  </w:rPr>
                </w:rPrChange>
              </w:rPr>
              <w:t>Scenario number</w:t>
            </w:r>
          </w:p>
        </w:tc>
        <w:tc>
          <w:tcPr>
            <w:tcW w:w="1260" w:type="pct"/>
          </w:tcPr>
          <w:p w14:paraId="4E6F6041" w14:textId="60C26864" w:rsidR="002474D5" w:rsidRPr="00256197" w:rsidRDefault="002474D5" w:rsidP="008E73ED">
            <w:pPr>
              <w:spacing w:line="240" w:lineRule="auto"/>
              <w:rPr>
                <w:rFonts w:cs="Times New Roman"/>
                <w:rPrChange w:id="732" w:author="Urfels, Anton (IRRI)" w:date="2023-10-06T20:02:00Z">
                  <w:rPr>
                    <w:rFonts w:ascii="Gill Sans MT" w:hAnsi="Gill Sans MT"/>
                  </w:rPr>
                </w:rPrChange>
              </w:rPr>
            </w:pPr>
            <w:r w:rsidRPr="00256197">
              <w:rPr>
                <w:rFonts w:cs="Times New Roman"/>
                <w:rPrChange w:id="733" w:author="Urfels, Anton (IRRI)" w:date="2023-10-06T20:02:00Z">
                  <w:rPr>
                    <w:rFonts w:ascii="Gill Sans MT" w:hAnsi="Gill Sans MT"/>
                  </w:rPr>
                </w:rPrChange>
              </w:rPr>
              <w:t>Rice planting strategy</w:t>
            </w:r>
          </w:p>
        </w:tc>
        <w:tc>
          <w:tcPr>
            <w:tcW w:w="2374" w:type="pct"/>
          </w:tcPr>
          <w:p w14:paraId="3BFE2F97" w14:textId="7D6EF73C" w:rsidR="002474D5" w:rsidRPr="00256197" w:rsidRDefault="002474D5" w:rsidP="008E73ED">
            <w:pPr>
              <w:spacing w:line="240" w:lineRule="auto"/>
              <w:rPr>
                <w:rFonts w:cs="Times New Roman"/>
                <w:rPrChange w:id="734" w:author="Urfels, Anton (IRRI)" w:date="2023-10-06T20:02:00Z">
                  <w:rPr>
                    <w:rFonts w:ascii="Gill Sans MT" w:hAnsi="Gill Sans MT"/>
                  </w:rPr>
                </w:rPrChange>
              </w:rPr>
            </w:pPr>
            <w:r w:rsidRPr="00256197">
              <w:rPr>
                <w:rFonts w:cs="Times New Roman"/>
                <w:rPrChange w:id="735" w:author="Urfels, Anton (IRRI)" w:date="2023-10-06T20:02:00Z">
                  <w:rPr>
                    <w:rFonts w:ascii="Gill Sans MT" w:hAnsi="Gill Sans MT"/>
                  </w:rPr>
                </w:rPrChange>
              </w:rPr>
              <w:t>Description</w:t>
            </w:r>
          </w:p>
        </w:tc>
      </w:tr>
      <w:tr w:rsidR="002474D5" w:rsidRPr="00256197" w14:paraId="4434B862" w14:textId="77777777" w:rsidTr="002474D5">
        <w:trPr>
          <w:jc w:val="center"/>
        </w:trPr>
        <w:tc>
          <w:tcPr>
            <w:tcW w:w="1366" w:type="pct"/>
          </w:tcPr>
          <w:p w14:paraId="4E2DD28D" w14:textId="0940BEF3" w:rsidR="002474D5" w:rsidRPr="00256197" w:rsidRDefault="002474D5" w:rsidP="008E73ED">
            <w:pPr>
              <w:spacing w:line="240" w:lineRule="auto"/>
              <w:rPr>
                <w:rFonts w:cs="Times New Roman"/>
                <w:rPrChange w:id="736" w:author="Urfels, Anton (IRRI)" w:date="2023-10-06T20:02:00Z">
                  <w:rPr>
                    <w:rFonts w:ascii="Gill Sans MT" w:hAnsi="Gill Sans MT"/>
                  </w:rPr>
                </w:rPrChange>
              </w:rPr>
            </w:pPr>
            <w:r w:rsidRPr="00256197">
              <w:rPr>
                <w:rFonts w:cs="Times New Roman"/>
                <w:rPrChange w:id="737" w:author="Urfels, Anton (IRRI)" w:date="2023-10-06T20:02:00Z">
                  <w:rPr>
                    <w:rFonts w:ascii="Gill Sans MT" w:hAnsi="Gill Sans MT"/>
                  </w:rPr>
                </w:rPrChange>
              </w:rPr>
              <w:t>S0</w:t>
            </w:r>
          </w:p>
        </w:tc>
        <w:tc>
          <w:tcPr>
            <w:tcW w:w="1260" w:type="pct"/>
          </w:tcPr>
          <w:p w14:paraId="5D0C742F" w14:textId="0C144508" w:rsidR="002474D5" w:rsidRPr="00256197" w:rsidRDefault="002474D5" w:rsidP="008E73ED">
            <w:pPr>
              <w:spacing w:line="240" w:lineRule="auto"/>
              <w:rPr>
                <w:rFonts w:cs="Times New Roman"/>
                <w:rPrChange w:id="738" w:author="Urfels, Anton (IRRI)" w:date="2023-10-06T20:02:00Z">
                  <w:rPr>
                    <w:rFonts w:ascii="Gill Sans MT" w:hAnsi="Gill Sans MT"/>
                  </w:rPr>
                </w:rPrChange>
              </w:rPr>
            </w:pPr>
            <w:r w:rsidRPr="00256197">
              <w:rPr>
                <w:rFonts w:cs="Times New Roman"/>
                <w:rPrChange w:id="739" w:author="Urfels, Anton (IRRI)" w:date="2023-10-06T20:02:00Z">
                  <w:rPr>
                    <w:rFonts w:ascii="Gill Sans MT" w:hAnsi="Gill Sans MT"/>
                  </w:rPr>
                </w:rPrChange>
              </w:rPr>
              <w:t>Farmer practice</w:t>
            </w:r>
          </w:p>
        </w:tc>
        <w:tc>
          <w:tcPr>
            <w:tcW w:w="2374" w:type="pct"/>
          </w:tcPr>
          <w:p w14:paraId="36A071A6" w14:textId="1974E6B2" w:rsidR="002474D5" w:rsidRPr="00256197" w:rsidRDefault="002474D5" w:rsidP="008E73ED">
            <w:pPr>
              <w:spacing w:line="240" w:lineRule="auto"/>
              <w:rPr>
                <w:rFonts w:cs="Times New Roman"/>
                <w:rPrChange w:id="740" w:author="Urfels, Anton (IRRI)" w:date="2023-10-06T20:02:00Z">
                  <w:rPr>
                    <w:rFonts w:ascii="Gill Sans MT" w:hAnsi="Gill Sans MT"/>
                  </w:rPr>
                </w:rPrChange>
              </w:rPr>
            </w:pPr>
            <w:r w:rsidRPr="00256197">
              <w:rPr>
                <w:rFonts w:cs="Times New Roman"/>
                <w:rPrChange w:id="741" w:author="Urfels, Anton (IRRI)" w:date="2023-10-06T20:02:00Z">
                  <w:rPr>
                    <w:rFonts w:ascii="Gill Sans MT" w:hAnsi="Gill Sans MT"/>
                  </w:rPr>
                </w:rPrChange>
              </w:rPr>
              <w:t>Farmers’ practice baseline without nutrient and water limitations to understand current limits</w:t>
            </w:r>
          </w:p>
        </w:tc>
      </w:tr>
      <w:tr w:rsidR="002474D5" w:rsidRPr="00256197" w14:paraId="4DEC01B0" w14:textId="77777777" w:rsidTr="002474D5">
        <w:trPr>
          <w:jc w:val="center"/>
        </w:trPr>
        <w:tc>
          <w:tcPr>
            <w:tcW w:w="1366" w:type="pct"/>
          </w:tcPr>
          <w:p w14:paraId="68CDF14C" w14:textId="57C2E08B" w:rsidR="002474D5" w:rsidRPr="00256197" w:rsidRDefault="002474D5" w:rsidP="008E73ED">
            <w:pPr>
              <w:spacing w:line="240" w:lineRule="auto"/>
              <w:rPr>
                <w:rFonts w:cs="Times New Roman"/>
                <w:rPrChange w:id="742" w:author="Urfels, Anton (IRRI)" w:date="2023-10-06T20:02:00Z">
                  <w:rPr>
                    <w:rFonts w:ascii="Gill Sans MT" w:hAnsi="Gill Sans MT"/>
                  </w:rPr>
                </w:rPrChange>
              </w:rPr>
            </w:pPr>
            <w:r w:rsidRPr="00256197">
              <w:rPr>
                <w:rFonts w:cs="Times New Roman"/>
                <w:rPrChange w:id="743" w:author="Urfels, Anton (IRRI)" w:date="2023-10-06T20:02:00Z">
                  <w:rPr>
                    <w:rFonts w:ascii="Gill Sans MT" w:hAnsi="Gill Sans MT"/>
                  </w:rPr>
                </w:rPrChange>
              </w:rPr>
              <w:t>S1</w:t>
            </w:r>
          </w:p>
        </w:tc>
        <w:tc>
          <w:tcPr>
            <w:tcW w:w="1260" w:type="pct"/>
          </w:tcPr>
          <w:p w14:paraId="4BB6BD77" w14:textId="2F7F1497" w:rsidR="002474D5" w:rsidRPr="00256197" w:rsidRDefault="002474D5" w:rsidP="008E73ED">
            <w:pPr>
              <w:spacing w:line="240" w:lineRule="auto"/>
              <w:rPr>
                <w:rFonts w:cs="Times New Roman"/>
                <w:rPrChange w:id="744" w:author="Urfels, Anton (IRRI)" w:date="2023-10-06T20:02:00Z">
                  <w:rPr>
                    <w:rFonts w:ascii="Gill Sans MT" w:hAnsi="Gill Sans MT"/>
                  </w:rPr>
                </w:rPrChange>
              </w:rPr>
            </w:pPr>
            <w:r w:rsidRPr="00256197">
              <w:rPr>
                <w:rFonts w:cs="Times New Roman"/>
                <w:rPrChange w:id="745" w:author="Urfels, Anton (IRRI)" w:date="2023-10-06T20:02:00Z">
                  <w:rPr>
                    <w:rFonts w:ascii="Gill Sans MT" w:hAnsi="Gill Sans MT"/>
                  </w:rPr>
                </w:rPrChange>
              </w:rPr>
              <w:t>Fixed long (baseline)</w:t>
            </w:r>
          </w:p>
        </w:tc>
        <w:tc>
          <w:tcPr>
            <w:tcW w:w="2374" w:type="pct"/>
          </w:tcPr>
          <w:p w14:paraId="60E50B36" w14:textId="130F893F" w:rsidR="002474D5" w:rsidRPr="00256197" w:rsidRDefault="002474D5" w:rsidP="008E73ED">
            <w:pPr>
              <w:spacing w:line="240" w:lineRule="auto"/>
              <w:rPr>
                <w:rFonts w:cs="Times New Roman"/>
                <w:rPrChange w:id="746" w:author="Urfels, Anton (IRRI)" w:date="2023-10-06T20:02:00Z">
                  <w:rPr>
                    <w:rFonts w:ascii="Gill Sans MT" w:hAnsi="Gill Sans MT"/>
                  </w:rPr>
                </w:rPrChange>
              </w:rPr>
            </w:pPr>
            <w:r w:rsidRPr="00256197">
              <w:rPr>
                <w:rFonts w:cs="Times New Roman"/>
                <w:rPrChange w:id="747" w:author="Urfels, Anton (IRRI)" w:date="2023-10-06T20:02:00Z">
                  <w:rPr>
                    <w:rFonts w:ascii="Gill Sans MT" w:hAnsi="Gill Sans MT"/>
                  </w:rPr>
                </w:rPrChange>
              </w:rPr>
              <w:t>Planting long duration variety at a fixed recommended date (state recommendation)</w:t>
            </w:r>
          </w:p>
        </w:tc>
      </w:tr>
      <w:tr w:rsidR="002474D5" w:rsidRPr="00256197" w14:paraId="640EE390" w14:textId="77777777" w:rsidTr="002474D5">
        <w:trPr>
          <w:jc w:val="center"/>
        </w:trPr>
        <w:tc>
          <w:tcPr>
            <w:tcW w:w="1366" w:type="pct"/>
          </w:tcPr>
          <w:p w14:paraId="0AC758F5" w14:textId="60A52738" w:rsidR="002474D5" w:rsidRPr="00256197" w:rsidRDefault="002474D5" w:rsidP="008E73ED">
            <w:pPr>
              <w:spacing w:line="240" w:lineRule="auto"/>
              <w:rPr>
                <w:rFonts w:cs="Times New Roman"/>
                <w:rPrChange w:id="748" w:author="Urfels, Anton (IRRI)" w:date="2023-10-06T20:02:00Z">
                  <w:rPr>
                    <w:rFonts w:ascii="Gill Sans MT" w:hAnsi="Gill Sans MT"/>
                  </w:rPr>
                </w:rPrChange>
              </w:rPr>
            </w:pPr>
            <w:r w:rsidRPr="00256197">
              <w:rPr>
                <w:rFonts w:cs="Times New Roman"/>
                <w:rPrChange w:id="749" w:author="Urfels, Anton (IRRI)" w:date="2023-10-06T20:02:00Z">
                  <w:rPr>
                    <w:rFonts w:ascii="Gill Sans MT" w:hAnsi="Gill Sans MT"/>
                  </w:rPr>
                </w:rPrChange>
              </w:rPr>
              <w:t>S2</w:t>
            </w:r>
          </w:p>
        </w:tc>
        <w:tc>
          <w:tcPr>
            <w:tcW w:w="1260" w:type="pct"/>
          </w:tcPr>
          <w:p w14:paraId="7828DC96" w14:textId="7A5ADC6E" w:rsidR="002474D5" w:rsidRPr="00256197" w:rsidRDefault="002474D5" w:rsidP="008E73ED">
            <w:pPr>
              <w:spacing w:line="240" w:lineRule="auto"/>
              <w:rPr>
                <w:rFonts w:cs="Times New Roman"/>
                <w:rPrChange w:id="750" w:author="Urfels, Anton (IRRI)" w:date="2023-10-06T20:02:00Z">
                  <w:rPr>
                    <w:rFonts w:ascii="Gill Sans MT" w:hAnsi="Gill Sans MT"/>
                  </w:rPr>
                </w:rPrChange>
              </w:rPr>
            </w:pPr>
            <w:r w:rsidRPr="00256197">
              <w:rPr>
                <w:rFonts w:cs="Times New Roman"/>
                <w:rPrChange w:id="751" w:author="Urfels, Anton (IRRI)" w:date="2023-10-06T20:02:00Z">
                  <w:rPr>
                    <w:rFonts w:ascii="Gill Sans MT" w:hAnsi="Gill Sans MT"/>
                  </w:rPr>
                </w:rPrChange>
              </w:rPr>
              <w:t>Fixed medium</w:t>
            </w:r>
          </w:p>
        </w:tc>
        <w:tc>
          <w:tcPr>
            <w:tcW w:w="2374" w:type="pct"/>
          </w:tcPr>
          <w:p w14:paraId="61571008" w14:textId="56C8ADE7" w:rsidR="002474D5" w:rsidRPr="00256197" w:rsidRDefault="002474D5" w:rsidP="008E73ED">
            <w:pPr>
              <w:spacing w:line="240" w:lineRule="auto"/>
              <w:rPr>
                <w:rFonts w:cs="Times New Roman"/>
                <w:rPrChange w:id="752" w:author="Urfels, Anton (IRRI)" w:date="2023-10-06T20:02:00Z">
                  <w:rPr>
                    <w:rFonts w:ascii="Gill Sans MT" w:hAnsi="Gill Sans MT"/>
                  </w:rPr>
                </w:rPrChange>
              </w:rPr>
            </w:pPr>
            <w:r w:rsidRPr="00256197">
              <w:rPr>
                <w:rFonts w:cs="Times New Roman"/>
                <w:rPrChange w:id="753" w:author="Urfels, Anton (IRRI)" w:date="2023-10-06T20:02:00Z">
                  <w:rPr>
                    <w:rFonts w:ascii="Gill Sans MT" w:hAnsi="Gill Sans MT"/>
                  </w:rPr>
                </w:rPrChange>
              </w:rPr>
              <w:t xml:space="preserve">Planting medium duration variety at a fixed recommended date </w:t>
            </w:r>
          </w:p>
        </w:tc>
      </w:tr>
      <w:tr w:rsidR="002474D5" w:rsidRPr="00256197" w14:paraId="2E693E43" w14:textId="77777777" w:rsidTr="002474D5">
        <w:trPr>
          <w:jc w:val="center"/>
        </w:trPr>
        <w:tc>
          <w:tcPr>
            <w:tcW w:w="1366" w:type="pct"/>
          </w:tcPr>
          <w:p w14:paraId="70BE7714" w14:textId="036A2B3F" w:rsidR="002474D5" w:rsidRPr="00256197" w:rsidRDefault="002474D5" w:rsidP="008E73ED">
            <w:pPr>
              <w:spacing w:line="240" w:lineRule="auto"/>
              <w:rPr>
                <w:rFonts w:cs="Times New Roman"/>
                <w:rPrChange w:id="754" w:author="Urfels, Anton (IRRI)" w:date="2023-10-06T20:02:00Z">
                  <w:rPr>
                    <w:rFonts w:ascii="Gill Sans MT" w:hAnsi="Gill Sans MT"/>
                  </w:rPr>
                </w:rPrChange>
              </w:rPr>
            </w:pPr>
            <w:r w:rsidRPr="00256197">
              <w:rPr>
                <w:rFonts w:cs="Times New Roman"/>
                <w:rPrChange w:id="755" w:author="Urfels, Anton (IRRI)" w:date="2023-10-06T20:02:00Z">
                  <w:rPr>
                    <w:rFonts w:ascii="Gill Sans MT" w:hAnsi="Gill Sans MT"/>
                  </w:rPr>
                </w:rPrChange>
              </w:rPr>
              <w:t>S3</w:t>
            </w:r>
          </w:p>
        </w:tc>
        <w:tc>
          <w:tcPr>
            <w:tcW w:w="1260" w:type="pct"/>
          </w:tcPr>
          <w:p w14:paraId="7F0185E3" w14:textId="0A8D7B43" w:rsidR="002474D5" w:rsidRPr="00256197" w:rsidRDefault="002474D5" w:rsidP="008E73ED">
            <w:pPr>
              <w:spacing w:line="240" w:lineRule="auto"/>
              <w:rPr>
                <w:rFonts w:cs="Times New Roman"/>
                <w:rPrChange w:id="756" w:author="Urfels, Anton (IRRI)" w:date="2023-10-06T20:02:00Z">
                  <w:rPr>
                    <w:rFonts w:ascii="Gill Sans MT" w:hAnsi="Gill Sans MT"/>
                  </w:rPr>
                </w:rPrChange>
              </w:rPr>
            </w:pPr>
            <w:r w:rsidRPr="00256197">
              <w:rPr>
                <w:rFonts w:cs="Times New Roman"/>
                <w:rPrChange w:id="757" w:author="Urfels, Anton (IRRI)" w:date="2023-10-06T20:02:00Z">
                  <w:rPr>
                    <w:rFonts w:ascii="Gill Sans MT" w:hAnsi="Gill Sans MT"/>
                  </w:rPr>
                </w:rPrChange>
              </w:rPr>
              <w:t>Onset long</w:t>
            </w:r>
          </w:p>
        </w:tc>
        <w:tc>
          <w:tcPr>
            <w:tcW w:w="2374" w:type="pct"/>
          </w:tcPr>
          <w:p w14:paraId="05D3EE4A" w14:textId="27D9468B" w:rsidR="002474D5" w:rsidRPr="00256197" w:rsidRDefault="002474D5" w:rsidP="008E73ED">
            <w:pPr>
              <w:spacing w:line="240" w:lineRule="auto"/>
              <w:rPr>
                <w:rFonts w:cs="Times New Roman"/>
                <w:rPrChange w:id="758" w:author="Urfels, Anton (IRRI)" w:date="2023-10-06T20:02:00Z">
                  <w:rPr>
                    <w:rFonts w:ascii="Gill Sans MT" w:hAnsi="Gill Sans MT"/>
                  </w:rPr>
                </w:rPrChange>
              </w:rPr>
            </w:pPr>
            <w:r w:rsidRPr="00256197">
              <w:rPr>
                <w:rFonts w:cs="Times New Roman"/>
                <w:rPrChange w:id="759" w:author="Urfels, Anton (IRRI)" w:date="2023-10-06T20:02:00Z">
                  <w:rPr>
                    <w:rFonts w:ascii="Gill Sans MT" w:hAnsi="Gill Sans MT"/>
                  </w:rPr>
                </w:rPrChange>
              </w:rPr>
              <w:t xml:space="preserve">Planting long duration rice variety at the onset of monsoon </w:t>
            </w:r>
          </w:p>
        </w:tc>
      </w:tr>
      <w:tr w:rsidR="002474D5" w:rsidRPr="00256197" w14:paraId="73DA4752" w14:textId="77777777" w:rsidTr="002474D5">
        <w:trPr>
          <w:jc w:val="center"/>
        </w:trPr>
        <w:tc>
          <w:tcPr>
            <w:tcW w:w="1366" w:type="pct"/>
          </w:tcPr>
          <w:p w14:paraId="5E8CE7C5" w14:textId="624D84CC" w:rsidR="002474D5" w:rsidRPr="00256197" w:rsidRDefault="002474D5" w:rsidP="008E73ED">
            <w:pPr>
              <w:spacing w:line="240" w:lineRule="auto"/>
              <w:rPr>
                <w:rFonts w:cs="Times New Roman"/>
                <w:rPrChange w:id="760" w:author="Urfels, Anton (IRRI)" w:date="2023-10-06T20:02:00Z">
                  <w:rPr>
                    <w:rFonts w:ascii="Gill Sans MT" w:hAnsi="Gill Sans MT"/>
                  </w:rPr>
                </w:rPrChange>
              </w:rPr>
            </w:pPr>
            <w:r w:rsidRPr="00256197">
              <w:rPr>
                <w:rFonts w:cs="Times New Roman"/>
                <w:rPrChange w:id="761" w:author="Urfels, Anton (IRRI)" w:date="2023-10-06T20:02:00Z">
                  <w:rPr>
                    <w:rFonts w:ascii="Gill Sans MT" w:hAnsi="Gill Sans MT"/>
                  </w:rPr>
                </w:rPrChange>
              </w:rPr>
              <w:t>S4</w:t>
            </w:r>
          </w:p>
        </w:tc>
        <w:tc>
          <w:tcPr>
            <w:tcW w:w="1260" w:type="pct"/>
          </w:tcPr>
          <w:p w14:paraId="6154423C" w14:textId="0F056F56" w:rsidR="002474D5" w:rsidRPr="00256197" w:rsidRDefault="002474D5" w:rsidP="008E73ED">
            <w:pPr>
              <w:spacing w:line="240" w:lineRule="auto"/>
              <w:rPr>
                <w:rFonts w:cs="Times New Roman"/>
                <w:rPrChange w:id="762" w:author="Urfels, Anton (IRRI)" w:date="2023-10-06T20:02:00Z">
                  <w:rPr>
                    <w:rFonts w:ascii="Gill Sans MT" w:hAnsi="Gill Sans MT"/>
                  </w:rPr>
                </w:rPrChange>
              </w:rPr>
            </w:pPr>
            <w:r w:rsidRPr="00256197">
              <w:rPr>
                <w:rFonts w:cs="Times New Roman"/>
                <w:rPrChange w:id="763" w:author="Urfels, Anton (IRRI)" w:date="2023-10-06T20:02:00Z">
                  <w:rPr>
                    <w:rFonts w:ascii="Gill Sans MT" w:hAnsi="Gill Sans MT"/>
                  </w:rPr>
                </w:rPrChange>
              </w:rPr>
              <w:t>Onset long supp</w:t>
            </w:r>
          </w:p>
        </w:tc>
        <w:tc>
          <w:tcPr>
            <w:tcW w:w="2374" w:type="pct"/>
          </w:tcPr>
          <w:p w14:paraId="0E086A14" w14:textId="41EFF0AD" w:rsidR="002474D5" w:rsidRPr="00256197" w:rsidRDefault="00E8562B" w:rsidP="008E73ED">
            <w:pPr>
              <w:spacing w:line="240" w:lineRule="auto"/>
              <w:rPr>
                <w:rFonts w:cs="Times New Roman"/>
                <w:rPrChange w:id="764" w:author="Urfels, Anton (IRRI)" w:date="2023-10-06T20:02:00Z">
                  <w:rPr>
                    <w:rFonts w:ascii="Gill Sans MT" w:hAnsi="Gill Sans MT"/>
                  </w:rPr>
                </w:rPrChange>
              </w:rPr>
            </w:pPr>
            <w:ins w:id="765" w:author="Urfels, Anton (IRRI)" w:date="2023-10-07T09:58:00Z">
              <w:r>
                <w:rPr>
                  <w:rFonts w:cs="Times New Roman"/>
                </w:rPr>
                <w:t>Only providing s</w:t>
              </w:r>
            </w:ins>
            <w:del w:id="766" w:author="Urfels, Anton (IRRI)" w:date="2023-10-07T09:58:00Z">
              <w:r w:rsidR="002474D5" w:rsidRPr="00256197" w:rsidDel="00E8562B">
                <w:rPr>
                  <w:rFonts w:cs="Times New Roman"/>
                  <w:rPrChange w:id="767" w:author="Urfels, Anton (IRRI)" w:date="2023-10-06T20:02:00Z">
                    <w:rPr>
                      <w:rFonts w:ascii="Gill Sans MT" w:hAnsi="Gill Sans MT"/>
                    </w:rPr>
                  </w:rPrChange>
                </w:rPr>
                <w:delText>S</w:delText>
              </w:r>
            </w:del>
            <w:r w:rsidR="002474D5" w:rsidRPr="00256197">
              <w:rPr>
                <w:rFonts w:cs="Times New Roman"/>
                <w:rPrChange w:id="768" w:author="Urfels, Anton (IRRI)" w:date="2023-10-06T20:02:00Z">
                  <w:rPr>
                    <w:rFonts w:ascii="Gill Sans MT" w:hAnsi="Gill Sans MT"/>
                  </w:rPr>
                </w:rPrChange>
              </w:rPr>
              <w:t>upplementary irrigation for planting long duration varieties at monsoon onset</w:t>
            </w:r>
          </w:p>
        </w:tc>
      </w:tr>
      <w:tr w:rsidR="002474D5" w:rsidRPr="00256197" w14:paraId="42B25533" w14:textId="77777777" w:rsidTr="002474D5">
        <w:trPr>
          <w:jc w:val="center"/>
        </w:trPr>
        <w:tc>
          <w:tcPr>
            <w:tcW w:w="1366" w:type="pct"/>
          </w:tcPr>
          <w:p w14:paraId="2A124653" w14:textId="54F5533C" w:rsidR="002474D5" w:rsidRPr="00256197" w:rsidRDefault="002474D5" w:rsidP="008E73ED">
            <w:pPr>
              <w:spacing w:line="240" w:lineRule="auto"/>
              <w:rPr>
                <w:rFonts w:cs="Times New Roman"/>
                <w:rPrChange w:id="769" w:author="Urfels, Anton (IRRI)" w:date="2023-10-06T20:02:00Z">
                  <w:rPr>
                    <w:rFonts w:ascii="Gill Sans MT" w:hAnsi="Gill Sans MT"/>
                  </w:rPr>
                </w:rPrChange>
              </w:rPr>
            </w:pPr>
            <w:r w:rsidRPr="00256197">
              <w:rPr>
                <w:rFonts w:cs="Times New Roman"/>
                <w:rPrChange w:id="770" w:author="Urfels, Anton (IRRI)" w:date="2023-10-06T20:02:00Z">
                  <w:rPr>
                    <w:rFonts w:ascii="Gill Sans MT" w:hAnsi="Gill Sans MT"/>
                  </w:rPr>
                </w:rPrChange>
              </w:rPr>
              <w:t>S5</w:t>
            </w:r>
          </w:p>
        </w:tc>
        <w:tc>
          <w:tcPr>
            <w:tcW w:w="1260" w:type="pct"/>
          </w:tcPr>
          <w:p w14:paraId="5F0E63D8" w14:textId="326D66EC" w:rsidR="002474D5" w:rsidRPr="00256197" w:rsidRDefault="002474D5" w:rsidP="008E73ED">
            <w:pPr>
              <w:spacing w:line="240" w:lineRule="auto"/>
              <w:rPr>
                <w:rFonts w:cs="Times New Roman"/>
                <w:rPrChange w:id="771" w:author="Urfels, Anton (IRRI)" w:date="2023-10-06T20:02:00Z">
                  <w:rPr>
                    <w:rFonts w:ascii="Gill Sans MT" w:hAnsi="Gill Sans MT"/>
                  </w:rPr>
                </w:rPrChange>
              </w:rPr>
            </w:pPr>
            <w:r w:rsidRPr="00256197">
              <w:rPr>
                <w:rFonts w:cs="Times New Roman"/>
                <w:rPrChange w:id="772" w:author="Urfels, Anton (IRRI)" w:date="2023-10-06T20:02:00Z">
                  <w:rPr>
                    <w:rFonts w:ascii="Gill Sans MT" w:hAnsi="Gill Sans MT"/>
                  </w:rPr>
                </w:rPrChange>
              </w:rPr>
              <w:t>Onset medium</w:t>
            </w:r>
          </w:p>
        </w:tc>
        <w:tc>
          <w:tcPr>
            <w:tcW w:w="2374" w:type="pct"/>
          </w:tcPr>
          <w:p w14:paraId="4EFC5E16" w14:textId="2BE5F4DE" w:rsidR="002474D5" w:rsidRPr="00256197" w:rsidRDefault="00D7787E" w:rsidP="008E73ED">
            <w:pPr>
              <w:spacing w:line="240" w:lineRule="auto"/>
              <w:rPr>
                <w:rFonts w:cs="Times New Roman"/>
                <w:rPrChange w:id="773" w:author="Urfels, Anton (IRRI)" w:date="2023-10-06T20:02:00Z">
                  <w:rPr>
                    <w:rFonts w:ascii="Gill Sans MT" w:hAnsi="Gill Sans MT"/>
                  </w:rPr>
                </w:rPrChange>
              </w:rPr>
            </w:pPr>
            <w:r w:rsidRPr="00256197">
              <w:rPr>
                <w:rFonts w:cs="Times New Roman"/>
                <w:rPrChange w:id="774" w:author="Urfels, Anton (IRRI)" w:date="2023-10-06T20:02:00Z">
                  <w:rPr>
                    <w:rFonts w:ascii="Gill Sans MT" w:hAnsi="Gill Sans MT"/>
                  </w:rPr>
                </w:rPrChange>
              </w:rPr>
              <w:t>Plant</w:t>
            </w:r>
            <w:r w:rsidR="004B3B1A" w:rsidRPr="00256197">
              <w:rPr>
                <w:rFonts w:cs="Times New Roman"/>
                <w:rPrChange w:id="775" w:author="Urfels, Anton (IRRI)" w:date="2023-10-06T20:02:00Z">
                  <w:rPr>
                    <w:rFonts w:ascii="Gill Sans MT" w:hAnsi="Gill Sans MT"/>
                  </w:rPr>
                </w:rPrChange>
              </w:rPr>
              <w:t>ing medium duration variety at monsoon onset</w:t>
            </w:r>
          </w:p>
        </w:tc>
      </w:tr>
      <w:tr w:rsidR="002474D5" w:rsidRPr="00256197" w14:paraId="75D3EE02" w14:textId="77777777" w:rsidTr="002474D5">
        <w:trPr>
          <w:jc w:val="center"/>
        </w:trPr>
        <w:tc>
          <w:tcPr>
            <w:tcW w:w="1366" w:type="pct"/>
          </w:tcPr>
          <w:p w14:paraId="5965AA8C" w14:textId="73CBD7E1" w:rsidR="002474D5" w:rsidRPr="00256197" w:rsidRDefault="002474D5" w:rsidP="008E73ED">
            <w:pPr>
              <w:spacing w:line="240" w:lineRule="auto"/>
              <w:rPr>
                <w:rFonts w:cs="Times New Roman"/>
                <w:rPrChange w:id="776" w:author="Urfels, Anton (IRRI)" w:date="2023-10-06T20:02:00Z">
                  <w:rPr>
                    <w:rFonts w:ascii="Gill Sans MT" w:hAnsi="Gill Sans MT"/>
                  </w:rPr>
                </w:rPrChange>
              </w:rPr>
            </w:pPr>
            <w:r w:rsidRPr="00256197">
              <w:rPr>
                <w:rFonts w:cs="Times New Roman"/>
                <w:rPrChange w:id="777" w:author="Urfels, Anton (IRRI)" w:date="2023-10-06T20:02:00Z">
                  <w:rPr>
                    <w:rFonts w:ascii="Gill Sans MT" w:hAnsi="Gill Sans MT"/>
                  </w:rPr>
                </w:rPrChange>
              </w:rPr>
              <w:t>S6</w:t>
            </w:r>
          </w:p>
        </w:tc>
        <w:tc>
          <w:tcPr>
            <w:tcW w:w="1260" w:type="pct"/>
          </w:tcPr>
          <w:p w14:paraId="35EABD3F" w14:textId="4C079180" w:rsidR="002474D5" w:rsidRPr="00256197" w:rsidRDefault="002474D5" w:rsidP="008E73ED">
            <w:pPr>
              <w:spacing w:line="240" w:lineRule="auto"/>
              <w:rPr>
                <w:rFonts w:cs="Times New Roman"/>
                <w:rPrChange w:id="778" w:author="Urfels, Anton (IRRI)" w:date="2023-10-06T20:02:00Z">
                  <w:rPr>
                    <w:rFonts w:ascii="Gill Sans MT" w:hAnsi="Gill Sans MT"/>
                  </w:rPr>
                </w:rPrChange>
              </w:rPr>
            </w:pPr>
            <w:r w:rsidRPr="00256197">
              <w:rPr>
                <w:rFonts w:cs="Times New Roman"/>
                <w:rPrChange w:id="779" w:author="Urfels, Anton (IRRI)" w:date="2023-10-06T20:02:00Z">
                  <w:rPr>
                    <w:rFonts w:ascii="Gill Sans MT" w:hAnsi="Gill Sans MT"/>
                  </w:rPr>
                </w:rPrChange>
              </w:rPr>
              <w:t>Onset medium supp</w:t>
            </w:r>
          </w:p>
        </w:tc>
        <w:tc>
          <w:tcPr>
            <w:tcW w:w="2374" w:type="pct"/>
          </w:tcPr>
          <w:p w14:paraId="6432397A" w14:textId="33CBE4FD" w:rsidR="00ED18B4" w:rsidRPr="00256197" w:rsidRDefault="002474D5" w:rsidP="008E73ED">
            <w:pPr>
              <w:spacing w:line="240" w:lineRule="auto"/>
              <w:rPr>
                <w:rFonts w:cs="Times New Roman"/>
                <w:rPrChange w:id="780" w:author="Urfels, Anton (IRRI)" w:date="2023-10-06T20:02:00Z">
                  <w:rPr>
                    <w:rFonts w:ascii="Gill Sans MT" w:hAnsi="Gill Sans MT"/>
                  </w:rPr>
                </w:rPrChange>
              </w:rPr>
            </w:pPr>
            <w:r w:rsidRPr="00256197">
              <w:rPr>
                <w:rFonts w:cs="Times New Roman"/>
                <w:rPrChange w:id="781" w:author="Urfels, Anton (IRRI)" w:date="2023-10-06T20:02:00Z">
                  <w:rPr>
                    <w:rFonts w:ascii="Gill Sans MT" w:hAnsi="Gill Sans MT"/>
                  </w:rPr>
                </w:rPrChange>
              </w:rPr>
              <w:t xml:space="preserve">Supplementary irrigation for planting medium varieties at monsoon onset </w:t>
            </w:r>
          </w:p>
        </w:tc>
      </w:tr>
    </w:tbl>
    <w:p w14:paraId="5425CF44" w14:textId="77777777" w:rsidR="00292D18" w:rsidRPr="00256197" w:rsidRDefault="00292D18" w:rsidP="00F60227">
      <w:pPr>
        <w:pStyle w:val="Heading2"/>
        <w:rPr>
          <w:rFonts w:cs="Times New Roman"/>
        </w:rPr>
      </w:pPr>
    </w:p>
    <w:p w14:paraId="6261818F" w14:textId="3EAF0A59" w:rsidR="00292D18" w:rsidRPr="00256197" w:rsidRDefault="00837873" w:rsidP="00292D18">
      <w:pPr>
        <w:rPr>
          <w:rFonts w:cs="Times New Roman"/>
        </w:rPr>
      </w:pPr>
      <w:r w:rsidRPr="00256197">
        <w:rPr>
          <w:rFonts w:cs="Times New Roman"/>
        </w:rPr>
        <w:t xml:space="preserve">We supplement the APSIM model results with spatially gridded rice and wheat </w:t>
      </w:r>
      <w:r w:rsidR="00944085" w:rsidRPr="00256197">
        <w:rPr>
          <w:rFonts w:cs="Times New Roman"/>
        </w:rPr>
        <w:t>prices</w:t>
      </w:r>
      <w:r w:rsidR="008C6226" w:rsidRPr="00256197">
        <w:rPr>
          <w:rFonts w:cs="Times New Roman"/>
        </w:rPr>
        <w:t xml:space="preserve"> from the </w:t>
      </w:r>
      <w:del w:id="782" w:author="Urfels, Anton (IRRI)" w:date="2023-10-06T23:55:00Z">
        <w:r w:rsidR="008C6226" w:rsidRPr="00256197" w:rsidDel="0006346B">
          <w:rPr>
            <w:rFonts w:cs="Times New Roman"/>
          </w:rPr>
          <w:delText>Landscape Diagnostic Survey</w:delText>
        </w:r>
      </w:del>
      <w:ins w:id="783" w:author="Urfels, Anton (IRRI)" w:date="2023-10-06T23:55:00Z">
        <w:r w:rsidR="0006346B">
          <w:rPr>
            <w:rFonts w:cs="Times New Roman"/>
          </w:rPr>
          <w:t>Landscape Crop Assessment Survey</w:t>
        </w:r>
      </w:ins>
      <w:ins w:id="784" w:author="Urfels, Anton (IRRI)" w:date="2023-10-06T23:56:00Z">
        <w:r w:rsidR="0006346B">
          <w:rPr>
            <w:rFonts w:cs="Times New Roman"/>
          </w:rPr>
          <w:t xml:space="preserve"> (LCAS; </w:t>
        </w:r>
        <w:r w:rsidR="0006346B">
          <w:rPr>
            <w:rFonts w:cs="Times New Roman"/>
          </w:rPr>
          <w:fldChar w:fldCharType="begin"/>
        </w:r>
        <w:r w:rsidR="0006346B">
          <w:rPr>
            <w:rFonts w:cs="Times New Roman"/>
          </w:rPr>
          <w:instrText>HYPERLINK "</w:instrText>
        </w:r>
        <w:r w:rsidR="0006346B" w:rsidRPr="0006346B">
          <w:rPr>
            <w:rFonts w:cs="Times New Roman"/>
          </w:rPr>
          <w:instrText>https://systems-agronomy.github.io/lcas/</w:instrText>
        </w:r>
        <w:r w:rsidR="0006346B">
          <w:rPr>
            <w:rFonts w:cs="Times New Roman"/>
          </w:rPr>
          <w:instrText>"</w:instrText>
        </w:r>
        <w:r w:rsidR="0006346B">
          <w:rPr>
            <w:rFonts w:cs="Times New Roman"/>
          </w:rPr>
          <w:fldChar w:fldCharType="separate"/>
        </w:r>
        <w:r w:rsidR="0006346B" w:rsidRPr="001A4D3F">
          <w:rPr>
            <w:rStyle w:val="Hyperlink"/>
            <w:rFonts w:cs="Times New Roman"/>
          </w:rPr>
          <w:t>https://systems-agronomy.github.io/lcas/</w:t>
        </w:r>
        <w:r w:rsidR="0006346B">
          <w:rPr>
            <w:rFonts w:cs="Times New Roman"/>
          </w:rPr>
          <w:fldChar w:fldCharType="end"/>
        </w:r>
        <w:r w:rsidR="0006346B">
          <w:rPr>
            <w:rFonts w:cs="Times New Roman"/>
          </w:rPr>
          <w:t>)</w:t>
        </w:r>
      </w:ins>
      <w:r w:rsidR="008C6226" w:rsidRPr="00256197">
        <w:rPr>
          <w:rFonts w:cs="Times New Roman"/>
        </w:rPr>
        <w:t xml:space="preserve"> data</w:t>
      </w:r>
      <w:r w:rsidR="00944085" w:rsidRPr="00256197">
        <w:rPr>
          <w:rFonts w:cs="Times New Roman"/>
        </w:rPr>
        <w:t xml:space="preserve"> interpolated using a random forest model </w:t>
      </w:r>
      <w:commentRangeStart w:id="785"/>
      <w:r w:rsidR="00E14B7E" w:rsidRPr="00256197">
        <w:rPr>
          <w:rFonts w:cs="Times New Roman"/>
        </w:rPr>
        <w:t xml:space="preserve">and </w:t>
      </w:r>
      <w:r w:rsidR="004203D5" w:rsidRPr="00256197">
        <w:rPr>
          <w:rFonts w:cs="Times New Roman"/>
        </w:rPr>
        <w:t xml:space="preserve">back of the envelope </w:t>
      </w:r>
      <w:r w:rsidR="00E14B7E" w:rsidRPr="00256197">
        <w:rPr>
          <w:rFonts w:cs="Times New Roman"/>
        </w:rPr>
        <w:t xml:space="preserve">spatially gridded irrigation </w:t>
      </w:r>
      <w:commentRangeEnd w:id="785"/>
      <w:r w:rsidR="0006346B">
        <w:rPr>
          <w:rStyle w:val="CommentReference"/>
          <w:lang w:val="en-US"/>
        </w:rPr>
        <w:commentReference w:id="785"/>
      </w:r>
      <w:r w:rsidR="00E14B7E" w:rsidRPr="00256197">
        <w:rPr>
          <w:rFonts w:cs="Times New Roman"/>
        </w:rPr>
        <w:t xml:space="preserve">costs. </w:t>
      </w:r>
    </w:p>
    <w:p w14:paraId="582431B9" w14:textId="29EF15D8" w:rsidR="00066CE6" w:rsidRDefault="0076486E" w:rsidP="00F60227">
      <w:pPr>
        <w:pStyle w:val="Heading2"/>
        <w:rPr>
          <w:ins w:id="786" w:author="Urfels, Anton (IRRI)" w:date="2023-10-07T00:04:00Z"/>
          <w:rFonts w:cs="Times New Roman"/>
        </w:rPr>
      </w:pPr>
      <w:r w:rsidRPr="00256197">
        <w:rPr>
          <w:rFonts w:cs="Times New Roman"/>
        </w:rPr>
        <w:t>2.</w:t>
      </w:r>
      <w:r w:rsidR="00D42692" w:rsidRPr="00256197">
        <w:rPr>
          <w:rFonts w:cs="Times New Roman"/>
        </w:rPr>
        <w:t>2.</w:t>
      </w:r>
      <w:r w:rsidRPr="00256197">
        <w:rPr>
          <w:rFonts w:cs="Times New Roman"/>
        </w:rPr>
        <w:t xml:space="preserve"> </w:t>
      </w:r>
      <w:r w:rsidR="00FD17C2" w:rsidRPr="00256197">
        <w:rPr>
          <w:rFonts w:cs="Times New Roman"/>
        </w:rPr>
        <w:t>Computational spatial ex</w:t>
      </w:r>
      <w:r w:rsidR="003A2ECA" w:rsidRPr="00256197">
        <w:rPr>
          <w:rFonts w:cs="Times New Roman"/>
        </w:rPr>
        <w:t>-</w:t>
      </w:r>
      <w:r w:rsidR="00FD17C2" w:rsidRPr="00256197">
        <w:rPr>
          <w:rFonts w:cs="Times New Roman"/>
        </w:rPr>
        <w:t xml:space="preserve">ante economic </w:t>
      </w:r>
      <w:r w:rsidR="003D59F3" w:rsidRPr="00256197">
        <w:rPr>
          <w:rFonts w:cs="Times New Roman"/>
        </w:rPr>
        <w:t>model</w:t>
      </w:r>
      <w:r w:rsidR="00FD17C2" w:rsidRPr="00256197">
        <w:rPr>
          <w:rFonts w:cs="Times New Roman"/>
        </w:rPr>
        <w:t xml:space="preserve"> under risk aversion</w:t>
      </w:r>
    </w:p>
    <w:p w14:paraId="4CC0AEA2" w14:textId="74536537" w:rsidR="00954B78" w:rsidRPr="00954B78" w:rsidRDefault="00954B78" w:rsidP="00954B78">
      <w:pPr>
        <w:pPrChange w:id="787" w:author="Urfels, Anton (IRRI)" w:date="2023-10-07T00:04:00Z">
          <w:pPr>
            <w:pStyle w:val="Heading2"/>
          </w:pPr>
        </w:pPrChange>
      </w:pPr>
      <w:ins w:id="788" w:author="Urfels, Anton (IRRI)" w:date="2023-10-07T00:04:00Z">
        <w:r>
          <w:t>Our framework uses a two-step approach, first evaluating systems-level yield risks and subsequently systems level e</w:t>
        </w:r>
      </w:ins>
      <w:ins w:id="789" w:author="Urfels, Anton (IRRI)" w:date="2023-10-07T00:05:00Z">
        <w:r>
          <w:t xml:space="preserve">conomic risks. </w:t>
        </w:r>
      </w:ins>
      <w:ins w:id="790" w:author="Urfels, Anton (IRRI)" w:date="2023-10-07T00:09:00Z">
        <w:r>
          <w:t xml:space="preserve">For both yield </w:t>
        </w:r>
      </w:ins>
      <w:ins w:id="791" w:author="Urfels, Anton (IRRI)" w:date="2023-10-07T00:16:00Z">
        <w:r w:rsidR="001C73F0">
          <w:t xml:space="preserve">risks </w:t>
        </w:r>
      </w:ins>
      <w:ins w:id="792" w:author="Urfels, Anton (IRRI)" w:date="2023-10-07T00:09:00Z">
        <w:r>
          <w:t>and economic risks,</w:t>
        </w:r>
      </w:ins>
      <w:ins w:id="793" w:author="Urfels, Anton (IRRI)" w:date="2023-10-07T00:10:00Z">
        <w:r w:rsidR="001C73F0">
          <w:t xml:space="preserve"> we assess </w:t>
        </w:r>
      </w:ins>
      <w:ins w:id="794" w:author="Urfels, Anton (IRRI)" w:date="2023-10-07T00:17:00Z">
        <w:r w:rsidR="001C73F0">
          <w:t xml:space="preserve">adaptation options </w:t>
        </w:r>
      </w:ins>
      <w:ins w:id="795" w:author="Urfels, Anton (IRRI)" w:date="2023-10-07T00:11:00Z">
        <w:r w:rsidR="001C73F0">
          <w:t>through</w:t>
        </w:r>
      </w:ins>
      <w:ins w:id="796" w:author="Urfels, Anton (IRRI)" w:date="2023-10-07T00:16:00Z">
        <w:r w:rsidR="001C73F0">
          <w:t xml:space="preserve"> </w:t>
        </w:r>
      </w:ins>
      <w:ins w:id="797" w:author="Urfels, Anton (IRRI)" w:date="2023-10-07T00:25:00Z">
        <w:r w:rsidR="001C7775">
          <w:t xml:space="preserve">a </w:t>
        </w:r>
      </w:ins>
      <w:ins w:id="798" w:author="Urfels, Anton (IRRI)" w:date="2023-10-07T00:16:00Z">
        <w:r w:rsidR="001C73F0">
          <w:t>willingness to pay (WTP)</w:t>
        </w:r>
      </w:ins>
      <w:ins w:id="799" w:author="Urfels, Anton (IRRI)" w:date="2023-10-07T00:25:00Z">
        <w:r w:rsidR="001C7775">
          <w:t xml:space="preserve"> lens</w:t>
        </w:r>
      </w:ins>
      <w:ins w:id="800" w:author="Urfels, Anton (IRRI)" w:date="2023-10-07T13:52:00Z">
        <w:r w:rsidR="00E36C30">
          <w:t xml:space="preserve"> that considers both economic performance and riskiness</w:t>
        </w:r>
      </w:ins>
      <w:ins w:id="801" w:author="Urfels, Anton (IRRI)" w:date="2023-10-07T13:46:00Z">
        <w:r w:rsidR="00FA7FCD">
          <w:t>.</w:t>
        </w:r>
      </w:ins>
      <w:ins w:id="802" w:author="Urfels, Anton (IRRI)" w:date="2023-10-07T13:48:00Z">
        <w:r w:rsidR="00FA7FCD">
          <w:t xml:space="preserve"> The </w:t>
        </w:r>
      </w:ins>
      <w:ins w:id="803" w:author="Urfels, Anton (IRRI)" w:date="2023-10-07T13:49:00Z">
        <w:r w:rsidR="00FA7FCD">
          <w:t>guiding</w:t>
        </w:r>
      </w:ins>
      <w:ins w:id="804" w:author="Urfels, Anton (IRRI)" w:date="2023-10-07T13:48:00Z">
        <w:r w:rsidR="00FA7FCD">
          <w:t xml:space="preserve"> question is:</w:t>
        </w:r>
      </w:ins>
      <w:ins w:id="805" w:author="Urfels, Anton (IRRI)" w:date="2023-10-07T13:49:00Z">
        <w:r w:rsidR="00FA7FCD">
          <w:t xml:space="preserve"> How much would a farmer be willing to pay for an adaptation option</w:t>
        </w:r>
      </w:ins>
      <w:ins w:id="806" w:author="Urfels, Anton (IRRI)" w:date="2023-10-07T13:51:00Z">
        <w:r w:rsidR="00FA7FCD">
          <w:t xml:space="preserve"> and still be clearly better off than with the baseline</w:t>
        </w:r>
      </w:ins>
      <w:ins w:id="807" w:author="Urfels, Anton (IRRI)" w:date="2023-10-07T13:52:00Z">
        <w:r w:rsidR="00E36C30">
          <w:t>?</w:t>
        </w:r>
      </w:ins>
      <w:ins w:id="808" w:author="Urfels, Anton (IRRI)" w:date="2023-10-07T13:49:00Z">
        <w:r w:rsidR="00FA7FCD">
          <w:t xml:space="preserve"> </w:t>
        </w:r>
      </w:ins>
      <w:ins w:id="809" w:author="Urfels, Anton (IRRI)" w:date="2023-10-07T13:48:00Z">
        <w:r w:rsidR="00FA7FCD">
          <w:t xml:space="preserve"> </w:t>
        </w:r>
      </w:ins>
      <w:ins w:id="810" w:author="Urfels, Anton (IRRI)" w:date="2023-10-07T13:54:00Z">
        <w:r w:rsidR="00E36C30">
          <w:t>To assess this, w</w:t>
        </w:r>
      </w:ins>
      <w:ins w:id="811" w:author="Urfels, Anton (IRRI)" w:date="2023-10-07T00:30:00Z">
        <w:r w:rsidR="00EA2915">
          <w:t xml:space="preserve">e assume that </w:t>
        </w:r>
      </w:ins>
      <w:ins w:id="812" w:author="Urfels, Anton (IRRI)" w:date="2023-10-07T00:29:00Z">
        <w:r w:rsidR="001C7775">
          <w:t xml:space="preserve">an adaptation option is suitable for risk averse farmers if </w:t>
        </w:r>
      </w:ins>
      <w:ins w:id="813" w:author="Urfels, Anton (IRRI)" w:date="2023-10-07T00:30:00Z">
        <w:r w:rsidR="00EA2915">
          <w:t>the distribution (not just the average) of yield and economic outcomes supersedes the baseline</w:t>
        </w:r>
      </w:ins>
      <w:ins w:id="814" w:author="Urfels, Anton (IRRI)" w:date="2023-10-07T09:13:00Z">
        <w:r w:rsidR="004877DF">
          <w:t>. Using the so called ‘second order stochastic dominance’</w:t>
        </w:r>
      </w:ins>
      <w:ins w:id="815" w:author="Urfels, Anton (IRRI)" w:date="2023-10-07T09:24:00Z">
        <w:r w:rsidR="000E4BC9">
          <w:t xml:space="preserve"> (SOSD)</w:t>
        </w:r>
      </w:ins>
      <w:ins w:id="816" w:author="Urfels, Anton (IRRI)" w:date="2023-10-07T09:15:00Z">
        <w:r w:rsidR="0066475C">
          <w:t xml:space="preserve"> – a well-established measure </w:t>
        </w:r>
      </w:ins>
      <w:ins w:id="817" w:author="Urfels, Anton (IRRI)" w:date="2023-10-07T09:24:00Z">
        <w:r w:rsidR="000E4BC9">
          <w:t xml:space="preserve">in decision theory </w:t>
        </w:r>
      </w:ins>
      <w:ins w:id="818" w:author="Urfels, Anton (IRRI)" w:date="2023-10-07T09:15:00Z">
        <w:r w:rsidR="0066475C">
          <w:t>for comparing the risk</w:t>
        </w:r>
      </w:ins>
      <w:ins w:id="819" w:author="Urfels, Anton (IRRI)" w:date="2023-10-07T11:43:00Z">
        <w:r w:rsidR="00693E6C">
          <w:t xml:space="preserve">iness </w:t>
        </w:r>
      </w:ins>
      <w:ins w:id="820" w:author="Urfels, Anton (IRRI)" w:date="2023-10-07T09:15:00Z">
        <w:r w:rsidR="0066475C">
          <w:t xml:space="preserve">inherent in two distributions </w:t>
        </w:r>
        <w:r w:rsidR="0066475C">
          <w:lastRenderedPageBreak/>
          <w:t xml:space="preserve">– </w:t>
        </w:r>
      </w:ins>
      <w:ins w:id="821" w:author="Urfels, Anton (IRRI)" w:date="2023-10-07T09:13:00Z">
        <w:r w:rsidR="004877DF">
          <w:t xml:space="preserve"> we </w:t>
        </w:r>
        <w:r w:rsidR="0066475C">
          <w:t>assess</w:t>
        </w:r>
        <w:r w:rsidR="004877DF">
          <w:t xml:space="preserve"> whether </w:t>
        </w:r>
        <w:r w:rsidR="0066475C">
          <w:t>t</w:t>
        </w:r>
      </w:ins>
      <w:ins w:id="822" w:author="Urfels, Anton (IRRI)" w:date="2023-10-07T09:14:00Z">
        <w:r w:rsidR="0066475C">
          <w:t>he adaptation option is less risky than the baseline</w:t>
        </w:r>
      </w:ins>
      <w:ins w:id="823" w:author="Urfels, Anton (IRRI)" w:date="2023-10-07T13:45:00Z">
        <w:r w:rsidR="00FA7FCD">
          <w:t xml:space="preserve"> </w:t>
        </w:r>
        <w:r w:rsidR="00FA7FCD">
          <w:t>(i.e. negative outcomes less likely)</w:t>
        </w:r>
      </w:ins>
      <w:ins w:id="824" w:author="Urfels, Anton (IRRI)" w:date="2023-10-07T09:19:00Z">
        <w:r w:rsidR="0066475C">
          <w:t>.</w:t>
        </w:r>
      </w:ins>
      <w:ins w:id="825" w:author="Urfels, Anton (IRRI)" w:date="2023-10-07T09:24:00Z">
        <w:r w:rsidR="000E4BC9">
          <w:t xml:space="preserve">Below we provide an overview of how SOSD works for our case. For more </w:t>
        </w:r>
      </w:ins>
      <w:ins w:id="826" w:author="Urfels, Anton (IRRI)" w:date="2023-10-07T09:25:00Z">
        <w:r w:rsidR="000E4BC9">
          <w:t>details regarding SOSD and risk aversion,</w:t>
        </w:r>
      </w:ins>
      <w:ins w:id="827" w:author="Urfels, Anton (IRRI)" w:date="2023-10-07T09:24:00Z">
        <w:r w:rsidR="000E4BC9">
          <w:t xml:space="preserve"> </w:t>
        </w:r>
      </w:ins>
      <w:ins w:id="828" w:author="Urfels, Anton (IRRI)" w:date="2023-10-07T09:25:00Z">
        <w:r w:rsidR="000E4BC9">
          <w:t>p</w:t>
        </w:r>
      </w:ins>
      <w:ins w:id="829" w:author="Urfels, Anton (IRRI)" w:date="2023-10-07T09:14:00Z">
        <w:r w:rsidR="0066475C">
          <w:t xml:space="preserve">lease see </w:t>
        </w:r>
      </w:ins>
      <w:ins w:id="830" w:author="Urfels, Anton (IRRI)" w:date="2023-10-07T09:18:00Z">
        <w:r w:rsidR="0066475C" w:rsidRPr="00450E8D">
          <w:rPr>
            <w:rFonts w:cs="Times New Roman"/>
          </w:rPr>
          <w:t xml:space="preserve">Levy </w:t>
        </w:r>
      </w:ins>
      <w:ins w:id="831" w:author="Urfels, Anton (IRRI)" w:date="2023-10-07T09:23:00Z">
        <w:r w:rsidR="0066475C">
          <w:rPr>
            <w:rFonts w:cs="Times New Roman"/>
          </w:rPr>
          <w:t>(</w:t>
        </w:r>
      </w:ins>
      <w:ins w:id="832" w:author="Urfels, Anton (IRRI)" w:date="2023-10-07T09:18:00Z">
        <w:r w:rsidR="0066475C" w:rsidRPr="00450E8D">
          <w:rPr>
            <w:rFonts w:cs="Times New Roman"/>
          </w:rPr>
          <w:t>2016)</w:t>
        </w:r>
        <w:r w:rsidR="0066475C">
          <w:rPr>
            <w:rFonts w:cs="Times New Roman"/>
          </w:rPr>
          <w:t xml:space="preserve"> and</w:t>
        </w:r>
        <w:r w:rsidR="0066475C" w:rsidRPr="00450E8D">
          <w:rPr>
            <w:rFonts w:cs="Times New Roman"/>
          </w:rPr>
          <w:t xml:space="preserve"> Meyer (1977)</w:t>
        </w:r>
      </w:ins>
      <w:ins w:id="833" w:author="Urfels, Anton (IRRI)" w:date="2023-10-07T09:15:00Z">
        <w:r w:rsidR="0066475C">
          <w:t xml:space="preserve"> f</w:t>
        </w:r>
      </w:ins>
      <w:ins w:id="834" w:author="Urfels, Anton (IRRI)" w:date="2023-10-07T09:14:00Z">
        <w:r w:rsidR="0066475C">
          <w:t>or a detailed explanation</w:t>
        </w:r>
      </w:ins>
      <w:ins w:id="835" w:author="Urfels, Anton (IRRI)" w:date="2023-10-07T09:25:00Z">
        <w:r w:rsidR="000E4BC9">
          <w:t xml:space="preserve">. </w:t>
        </w:r>
      </w:ins>
    </w:p>
    <w:p w14:paraId="26A76174" w14:textId="593FE0D1" w:rsidR="00DF06AE" w:rsidRPr="00256197" w:rsidDel="00E36C30" w:rsidRDefault="008304F2" w:rsidP="00FA7FCD">
      <w:pPr>
        <w:pStyle w:val="Heading3"/>
        <w:rPr>
          <w:del w:id="836" w:author="Urfels, Anton (IRRI)" w:date="2023-10-07T13:55:00Z"/>
        </w:rPr>
      </w:pPr>
      <w:r w:rsidRPr="00256197">
        <w:t>2.2.</w:t>
      </w:r>
      <w:r w:rsidR="00D76ACE" w:rsidRPr="00256197">
        <w:t>1</w:t>
      </w:r>
      <w:r w:rsidRPr="00256197">
        <w:t xml:space="preserve">. </w:t>
      </w:r>
      <w:del w:id="837" w:author="Urfels, Anton (IRRI)" w:date="2023-10-07T13:45:00Z">
        <w:r w:rsidR="00DF06AE" w:rsidRPr="00256197" w:rsidDel="00FA7FCD">
          <w:delText>Yield risk</w:delText>
        </w:r>
      </w:del>
      <w:ins w:id="838" w:author="Urfels, Anton (IRRI)" w:date="2023-10-07T13:45:00Z">
        <w:r w:rsidR="00FA7FCD">
          <w:t>Comparing the riskiness of two</w:t>
        </w:r>
      </w:ins>
      <w:ins w:id="839" w:author="Urfels, Anton (IRRI)" w:date="2023-10-07T13:55:00Z">
        <w:r w:rsidR="00E36C30">
          <w:t xml:space="preserve"> agronomic adaptation options</w:t>
        </w:r>
      </w:ins>
      <w:del w:id="840" w:author="Urfels, Anton (IRRI)" w:date="2023-10-07T13:56:00Z">
        <w:r w:rsidR="00A21A95" w:rsidRPr="00256197" w:rsidDel="00E36C30">
          <w:delText xml:space="preserve"> </w:delText>
        </w:r>
      </w:del>
    </w:p>
    <w:p w14:paraId="3BD303B8" w14:textId="77777777" w:rsidR="00E36C30" w:rsidRDefault="00E36C30" w:rsidP="00E36C30">
      <w:pPr>
        <w:pStyle w:val="Heading3"/>
        <w:rPr>
          <w:ins w:id="841" w:author="Urfels, Anton (IRRI)" w:date="2023-10-07T13:55:00Z"/>
        </w:rPr>
        <w:pPrChange w:id="842" w:author="Urfels, Anton (IRRI)" w:date="2023-10-07T13:55:00Z">
          <w:pPr>
            <w:jc w:val="both"/>
          </w:pPr>
        </w:pPrChange>
      </w:pPr>
    </w:p>
    <w:p w14:paraId="6E91253F" w14:textId="4A8231BE" w:rsidR="00E36C30" w:rsidRDefault="00954B78" w:rsidP="000E4BC9">
      <w:pPr>
        <w:jc w:val="both"/>
        <w:rPr>
          <w:ins w:id="843" w:author="Urfels, Anton (IRRI)" w:date="2023-10-07T13:57:00Z"/>
          <w:rFonts w:cs="Times New Roman"/>
        </w:rPr>
      </w:pPr>
      <w:ins w:id="844" w:author="Urfels, Anton (IRRI)" w:date="2023-10-06T23:58:00Z">
        <w:r>
          <w:rPr>
            <w:rFonts w:cs="Times New Roman"/>
          </w:rPr>
          <w:t xml:space="preserve">To evaluate </w:t>
        </w:r>
      </w:ins>
      <w:ins w:id="845" w:author="Urfels, Anton (IRRI)" w:date="2023-10-07T13:56:00Z">
        <w:r w:rsidR="00E36C30">
          <w:rPr>
            <w:rFonts w:cs="Times New Roman"/>
          </w:rPr>
          <w:t xml:space="preserve">the </w:t>
        </w:r>
      </w:ins>
      <w:ins w:id="846" w:author="Urfels, Anton (IRRI)" w:date="2023-10-06T23:58:00Z">
        <w:r>
          <w:rPr>
            <w:rFonts w:cs="Times New Roman"/>
          </w:rPr>
          <w:t>risk</w:t>
        </w:r>
      </w:ins>
      <w:ins w:id="847" w:author="Urfels, Anton (IRRI)" w:date="2023-10-07T13:57:00Z">
        <w:r w:rsidR="00E36C30">
          <w:rPr>
            <w:rFonts w:cs="Times New Roman"/>
          </w:rPr>
          <w:t>iness</w:t>
        </w:r>
      </w:ins>
      <w:ins w:id="848" w:author="Urfels, Anton (IRRI)" w:date="2023-10-07T13:56:00Z">
        <w:r w:rsidR="00E36C30">
          <w:rPr>
            <w:rFonts w:cs="Times New Roman"/>
          </w:rPr>
          <w:t xml:space="preserve"> of an adaptation option regarding either yield or economic </w:t>
        </w:r>
      </w:ins>
      <w:ins w:id="849" w:author="Urfels, Anton (IRRI)" w:date="2023-10-07T13:57:00Z">
        <w:r w:rsidR="00E36C30">
          <w:rPr>
            <w:rFonts w:cs="Times New Roman"/>
          </w:rPr>
          <w:t>returns</w:t>
        </w:r>
      </w:ins>
      <w:ins w:id="850" w:author="Urfels, Anton (IRRI)" w:date="2023-10-06T23:58:00Z">
        <w:r>
          <w:rPr>
            <w:rFonts w:cs="Times New Roman"/>
          </w:rPr>
          <w:t>, w</w:t>
        </w:r>
      </w:ins>
      <w:del w:id="851" w:author="Urfels, Anton (IRRI)" w:date="2023-10-06T23:58:00Z">
        <w:r w:rsidR="0020186E" w:rsidRPr="00256197" w:rsidDel="00954B78">
          <w:rPr>
            <w:rFonts w:cs="Times New Roman"/>
            <w:rPrChange w:id="852" w:author="Urfels, Anton (IRRI)" w:date="2023-10-06T20:02:00Z">
              <w:rPr>
                <w:rFonts w:ascii="Gill Sans MT" w:hAnsi="Gill Sans MT" w:cs="Times New Roman"/>
              </w:rPr>
            </w:rPrChange>
          </w:rPr>
          <w:delText>W</w:delText>
        </w:r>
      </w:del>
      <w:r w:rsidR="0020186E" w:rsidRPr="00256197">
        <w:rPr>
          <w:rFonts w:cs="Times New Roman"/>
          <w:rPrChange w:id="853" w:author="Urfels, Anton (IRRI)" w:date="2023-10-06T20:02:00Z">
            <w:rPr>
              <w:rFonts w:ascii="Gill Sans MT" w:hAnsi="Gill Sans MT" w:cs="Times New Roman"/>
            </w:rPr>
          </w:rPrChange>
        </w:rPr>
        <w:t>e c</w:t>
      </w:r>
      <w:r w:rsidR="00285F22" w:rsidRPr="00256197">
        <w:rPr>
          <w:rFonts w:cs="Times New Roman"/>
          <w:rPrChange w:id="854" w:author="Urfels, Anton (IRRI)" w:date="2023-10-06T20:02:00Z">
            <w:rPr>
              <w:rFonts w:ascii="Gill Sans MT" w:hAnsi="Gill Sans MT" w:cs="Times New Roman"/>
            </w:rPr>
          </w:rPrChange>
        </w:rPr>
        <w:t>ompute spatially explicit willingness to pay</w:t>
      </w:r>
      <w:r w:rsidR="00F66409" w:rsidRPr="00256197">
        <w:rPr>
          <w:rFonts w:cs="Times New Roman"/>
          <w:rPrChange w:id="855" w:author="Urfels, Anton (IRRI)" w:date="2023-10-06T20:02:00Z">
            <w:rPr>
              <w:rFonts w:ascii="Gill Sans MT" w:hAnsi="Gill Sans MT" w:cs="Times New Roman"/>
            </w:rPr>
          </w:rPrChange>
        </w:rPr>
        <w:t xml:space="preserve"> bounds</w:t>
      </w:r>
      <w:r w:rsidR="00285F22" w:rsidRPr="00256197">
        <w:rPr>
          <w:rFonts w:cs="Times New Roman"/>
          <w:rPrChange w:id="856" w:author="Urfels, Anton (IRRI)" w:date="2023-10-06T20:02:00Z">
            <w:rPr>
              <w:rFonts w:ascii="Gill Sans MT" w:hAnsi="Gill Sans MT" w:cs="Times New Roman"/>
            </w:rPr>
          </w:rPrChange>
        </w:rPr>
        <w:t xml:space="preserve"> in </w:t>
      </w:r>
      <w:r w:rsidR="00517D62" w:rsidRPr="00256197">
        <w:rPr>
          <w:rFonts w:cs="Times New Roman"/>
          <w:rPrChange w:id="857" w:author="Urfels, Anton (IRRI)" w:date="2023-10-06T20:02:00Z">
            <w:rPr>
              <w:rFonts w:ascii="Gill Sans MT" w:hAnsi="Gill Sans MT" w:cs="Times New Roman"/>
            </w:rPr>
          </w:rPrChange>
        </w:rPr>
        <w:t xml:space="preserve">rice and </w:t>
      </w:r>
      <w:r w:rsidR="00285F22" w:rsidRPr="00256197">
        <w:rPr>
          <w:rFonts w:cs="Times New Roman"/>
          <w:rPrChange w:id="858" w:author="Urfels, Anton (IRRI)" w:date="2023-10-06T20:02:00Z">
            <w:rPr>
              <w:rFonts w:ascii="Gill Sans MT" w:hAnsi="Gill Sans MT" w:cs="Times New Roman"/>
            </w:rPr>
          </w:rPrChange>
        </w:rPr>
        <w:t xml:space="preserve">wheat yield equivalents </w:t>
      </w:r>
      <w:ins w:id="859" w:author="Urfels, Anton (IRRI)" w:date="2023-10-06T23:58:00Z">
        <w:r>
          <w:rPr>
            <w:rFonts w:cs="Times New Roman"/>
          </w:rPr>
          <w:t>that define</w:t>
        </w:r>
      </w:ins>
      <w:ins w:id="860" w:author="Urfels, Anton (IRRI)" w:date="2023-10-07T09:19:00Z">
        <w:r w:rsidR="0066475C">
          <w:rPr>
            <w:rFonts w:cs="Times New Roman"/>
          </w:rPr>
          <w:t>,</w:t>
        </w:r>
      </w:ins>
      <w:ins w:id="861" w:author="Urfels, Anton (IRRI)" w:date="2023-10-06T23:58:00Z">
        <w:r>
          <w:rPr>
            <w:rFonts w:cs="Times New Roman"/>
          </w:rPr>
          <w:t xml:space="preserve"> </w:t>
        </w:r>
      </w:ins>
      <w:r w:rsidR="00285F22" w:rsidRPr="00256197">
        <w:rPr>
          <w:rFonts w:cs="Times New Roman"/>
          <w:rPrChange w:id="862" w:author="Urfels, Anton (IRRI)" w:date="2023-10-06T20:02:00Z">
            <w:rPr>
              <w:rFonts w:ascii="Gill Sans MT" w:hAnsi="Gill Sans MT" w:cs="Times New Roman"/>
            </w:rPr>
          </w:rPrChange>
        </w:rPr>
        <w:t>for a risk averse farmer</w:t>
      </w:r>
      <w:ins w:id="863" w:author="Urfels, Anton (IRRI)" w:date="2023-10-07T09:19:00Z">
        <w:r w:rsidR="0066475C">
          <w:rPr>
            <w:rFonts w:cs="Times New Roman"/>
          </w:rPr>
          <w:t xml:space="preserve">, whether that farmer would </w:t>
        </w:r>
      </w:ins>
      <w:del w:id="864" w:author="Urfels, Anton (IRRI)" w:date="2023-10-07T09:19:00Z">
        <w:r w:rsidR="00285F22" w:rsidRPr="00256197" w:rsidDel="0066475C">
          <w:rPr>
            <w:rFonts w:cs="Times New Roman"/>
            <w:rPrChange w:id="865" w:author="Urfels, Anton (IRRI)" w:date="2023-10-06T20:02:00Z">
              <w:rPr>
                <w:rFonts w:ascii="Gill Sans MT" w:hAnsi="Gill Sans MT" w:cs="Times New Roman"/>
              </w:rPr>
            </w:rPrChange>
          </w:rPr>
          <w:delText xml:space="preserve"> to definitely </w:delText>
        </w:r>
      </w:del>
      <w:r w:rsidR="00285F22" w:rsidRPr="00256197">
        <w:rPr>
          <w:rFonts w:cs="Times New Roman"/>
          <w:rPrChange w:id="866" w:author="Urfels, Anton (IRRI)" w:date="2023-10-06T20:02:00Z">
            <w:rPr>
              <w:rFonts w:ascii="Gill Sans MT" w:hAnsi="Gill Sans MT" w:cs="Times New Roman"/>
            </w:rPr>
          </w:rPrChange>
        </w:rPr>
        <w:t>adopt</w:t>
      </w:r>
      <w:ins w:id="867" w:author="Urfels, Anton (IRRI)" w:date="2023-10-07T09:19:00Z">
        <w:r w:rsidR="0066475C">
          <w:rPr>
            <w:rFonts w:cs="Times New Roman"/>
          </w:rPr>
          <w:t xml:space="preserve"> a technology</w:t>
        </w:r>
      </w:ins>
      <w:r w:rsidR="00285F22" w:rsidRPr="00256197">
        <w:rPr>
          <w:rFonts w:cs="Times New Roman"/>
          <w:rPrChange w:id="868" w:author="Urfels, Anton (IRRI)" w:date="2023-10-06T20:02:00Z">
            <w:rPr>
              <w:rFonts w:ascii="Gill Sans MT" w:hAnsi="Gill Sans MT" w:cs="Times New Roman"/>
            </w:rPr>
          </w:rPrChange>
        </w:rPr>
        <w:t xml:space="preserve"> or not</w:t>
      </w:r>
      <w:del w:id="869" w:author="Urfels, Anton (IRRI)" w:date="2023-10-07T09:19:00Z">
        <w:r w:rsidR="00285F22" w:rsidRPr="00256197" w:rsidDel="0066475C">
          <w:rPr>
            <w:rFonts w:cs="Times New Roman"/>
            <w:rPrChange w:id="870" w:author="Urfels, Anton (IRRI)" w:date="2023-10-06T20:02:00Z">
              <w:rPr>
                <w:rFonts w:ascii="Gill Sans MT" w:hAnsi="Gill Sans MT" w:cs="Times New Roman"/>
              </w:rPr>
            </w:rPrChange>
          </w:rPr>
          <w:delText xml:space="preserve"> adopt the interventions using second order stochastic dominance</w:delText>
        </w:r>
      </w:del>
      <w:ins w:id="871" w:author="Urfels, Anton (IRRI)" w:date="2023-10-07T09:32:00Z">
        <w:r w:rsidR="000E4BC9">
          <w:rPr>
            <w:rFonts w:cs="Times New Roman"/>
          </w:rPr>
          <w:t xml:space="preserve">. </w:t>
        </w:r>
      </w:ins>
      <w:ins w:id="872" w:author="Urfels, Anton (IRRI)" w:date="2023-10-07T13:57:00Z">
        <w:r w:rsidR="00E36C30">
          <w:rPr>
            <w:rFonts w:cs="Times New Roman"/>
          </w:rPr>
          <w:t xml:space="preserve">While SOSD provides an estimate of which option is risker </w:t>
        </w:r>
      </w:ins>
      <w:ins w:id="873" w:author="Urfels, Anton (IRRI)" w:date="2023-10-07T13:58:00Z">
        <w:r w:rsidR="00E36C30">
          <w:rPr>
            <w:rFonts w:cs="Times New Roman"/>
          </w:rPr>
          <w:t>–</w:t>
        </w:r>
      </w:ins>
      <w:ins w:id="874" w:author="Urfels, Anton (IRRI)" w:date="2023-10-07T13:57:00Z">
        <w:r w:rsidR="00E36C30">
          <w:rPr>
            <w:rFonts w:cs="Times New Roman"/>
          </w:rPr>
          <w:t xml:space="preserve"> </w:t>
        </w:r>
      </w:ins>
      <w:ins w:id="875" w:author="Urfels, Anton (IRRI)" w:date="2023-10-07T13:58:00Z">
        <w:r w:rsidR="00E36C30">
          <w:rPr>
            <w:rFonts w:cs="Times New Roman"/>
          </w:rPr>
          <w:t>we use Hurley et al.’s</w:t>
        </w:r>
      </w:ins>
      <w:ins w:id="876" w:author="Urfels, Anton (IRRI)" w:date="2023-10-07T14:07:00Z">
        <w:r w:rsidR="004C5B41">
          <w:rPr>
            <w:rFonts w:cs="Times New Roman"/>
          </w:rPr>
          <w:t xml:space="preserve"> (2018)</w:t>
        </w:r>
      </w:ins>
      <w:ins w:id="877" w:author="Urfels, Anton (IRRI)" w:date="2023-10-07T13:58:00Z">
        <w:r w:rsidR="00E36C30">
          <w:rPr>
            <w:rFonts w:cs="Times New Roman"/>
          </w:rPr>
          <w:t xml:space="preserve"> approach to further asses how much better it is. In principle, the </w:t>
        </w:r>
      </w:ins>
      <w:ins w:id="878" w:author="Urfels, Anton (IRRI)" w:date="2023-10-07T13:59:00Z">
        <w:r w:rsidR="00E36C30">
          <w:rPr>
            <w:rFonts w:cs="Times New Roman"/>
          </w:rPr>
          <w:t>WTP bounds indicate (</w:t>
        </w:r>
        <w:proofErr w:type="spellStart"/>
        <w:r w:rsidR="00E36C30">
          <w:rPr>
            <w:rFonts w:cs="Times New Roman"/>
          </w:rPr>
          <w:t>i</w:t>
        </w:r>
        <w:proofErr w:type="spellEnd"/>
        <w:r w:rsidR="00E36C30">
          <w:rPr>
            <w:rFonts w:cs="Times New Roman"/>
          </w:rPr>
          <w:t>) how much the cumulative distribution of the adaptation option can be shifted to the left</w:t>
        </w:r>
      </w:ins>
      <w:ins w:id="879" w:author="Urfels, Anton (IRRI)" w:date="2023-10-07T14:13:00Z">
        <w:r w:rsidR="00FC0348">
          <w:rPr>
            <w:rFonts w:cs="Times New Roman"/>
          </w:rPr>
          <w:t xml:space="preserve"> (i.e. the benefits</w:t>
        </w:r>
      </w:ins>
      <w:ins w:id="880" w:author="Urfels, Anton (IRRI)" w:date="2023-10-07T14:14:00Z">
        <w:r w:rsidR="00FC0348">
          <w:rPr>
            <w:rFonts w:cs="Times New Roman"/>
          </w:rPr>
          <w:t xml:space="preserve"> uniformly</w:t>
        </w:r>
      </w:ins>
      <w:ins w:id="881" w:author="Urfels, Anton (IRRI)" w:date="2023-10-07T14:13:00Z">
        <w:r w:rsidR="00FC0348">
          <w:rPr>
            <w:rFonts w:cs="Times New Roman"/>
          </w:rPr>
          <w:t xml:space="preserve"> reduced)</w:t>
        </w:r>
      </w:ins>
      <w:ins w:id="882" w:author="Urfels, Anton (IRRI)" w:date="2023-10-07T13:59:00Z">
        <w:r w:rsidR="00E36C30">
          <w:rPr>
            <w:rFonts w:cs="Times New Roman"/>
          </w:rPr>
          <w:t xml:space="preserve"> and still outperform the baseline (</w:t>
        </w:r>
      </w:ins>
      <w:ins w:id="883" w:author="Urfels, Anton (IRRI)" w:date="2023-10-07T14:00:00Z">
        <w:r w:rsidR="00E36C30">
          <w:rPr>
            <w:rFonts w:cs="Times New Roman"/>
          </w:rPr>
          <w:t>lower bound), and (ii) how much the cumulative distribution function can be moved to the right</w:t>
        </w:r>
      </w:ins>
      <w:ins w:id="884" w:author="Urfels, Anton (IRRI)" w:date="2023-10-07T14:13:00Z">
        <w:r w:rsidR="00FC0348">
          <w:rPr>
            <w:rFonts w:cs="Times New Roman"/>
          </w:rPr>
          <w:t xml:space="preserve"> (i.e. </w:t>
        </w:r>
      </w:ins>
      <w:ins w:id="885" w:author="Urfels, Anton (IRRI)" w:date="2023-10-07T14:14:00Z">
        <w:r w:rsidR="00FC0348">
          <w:rPr>
            <w:rFonts w:cs="Times New Roman"/>
          </w:rPr>
          <w:t>the benefits uniformly increased)</w:t>
        </w:r>
      </w:ins>
      <w:ins w:id="886" w:author="Urfels, Anton (IRRI)" w:date="2023-10-07T14:00:00Z">
        <w:r w:rsidR="00E36C30">
          <w:rPr>
            <w:rFonts w:cs="Times New Roman"/>
          </w:rPr>
          <w:t xml:space="preserve"> before it is entirely </w:t>
        </w:r>
      </w:ins>
      <w:ins w:id="887" w:author="Urfels, Anton (IRRI)" w:date="2023-10-07T14:14:00Z">
        <w:r w:rsidR="00FC0348">
          <w:rPr>
            <w:rFonts w:cs="Times New Roman"/>
          </w:rPr>
          <w:t>on th</w:t>
        </w:r>
      </w:ins>
      <w:ins w:id="888" w:author="Urfels, Anton (IRRI)" w:date="2023-10-07T14:00:00Z">
        <w:r w:rsidR="00E36C30">
          <w:rPr>
            <w:rFonts w:cs="Times New Roman"/>
          </w:rPr>
          <w:t>e righ</w:t>
        </w:r>
      </w:ins>
      <w:ins w:id="889" w:author="Urfels, Anton (IRRI)" w:date="2023-10-07T14:01:00Z">
        <w:r w:rsidR="00E36C30">
          <w:rPr>
            <w:rFonts w:cs="Times New Roman"/>
          </w:rPr>
          <w:t>t side of the baseline (upper bound).</w:t>
        </w:r>
      </w:ins>
      <w:ins w:id="890" w:author="Urfels, Anton (IRRI)" w:date="2023-10-07T14:05:00Z">
        <w:r w:rsidR="004C5B41">
          <w:rPr>
            <w:rFonts w:cs="Times New Roman"/>
          </w:rPr>
          <w:t xml:space="preserve"> That is, the lower bound provides a measure of how</w:t>
        </w:r>
      </w:ins>
      <w:ins w:id="891" w:author="Urfels, Anton (IRRI)" w:date="2023-10-07T14:06:00Z">
        <w:r w:rsidR="004C5B41">
          <w:rPr>
            <w:rFonts w:cs="Times New Roman"/>
          </w:rPr>
          <w:t xml:space="preserve"> distant the two</w:t>
        </w:r>
      </w:ins>
      <w:ins w:id="892" w:author="Urfels, Anton (IRRI)" w:date="2023-10-07T14:14:00Z">
        <w:r w:rsidR="00FC0348">
          <w:rPr>
            <w:rFonts w:cs="Times New Roman"/>
          </w:rPr>
          <w:t xml:space="preserve"> adaptation</w:t>
        </w:r>
      </w:ins>
      <w:ins w:id="893" w:author="Urfels, Anton (IRRI)" w:date="2023-10-07T14:06:00Z">
        <w:r w:rsidR="004C5B41">
          <w:rPr>
            <w:rFonts w:cs="Times New Roman"/>
          </w:rPr>
          <w:t xml:space="preserve"> options are in terms of riskiness, while the upper bound provide</w:t>
        </w:r>
      </w:ins>
      <w:ins w:id="894" w:author="Urfels, Anton (IRRI)" w:date="2023-10-07T14:14:00Z">
        <w:r w:rsidR="00FC0348">
          <w:rPr>
            <w:rFonts w:cs="Times New Roman"/>
          </w:rPr>
          <w:t>s</w:t>
        </w:r>
      </w:ins>
      <w:ins w:id="895" w:author="Urfels, Anton (IRRI)" w:date="2023-10-07T14:06:00Z">
        <w:r w:rsidR="004C5B41">
          <w:rPr>
            <w:rFonts w:cs="Times New Roman"/>
          </w:rPr>
          <w:t xml:space="preserve"> a measure of how close the option is to fully superseding the baseline</w:t>
        </w:r>
      </w:ins>
      <w:ins w:id="896" w:author="Urfels, Anton (IRRI)" w:date="2023-10-07T14:09:00Z">
        <w:r w:rsidR="004C5B41">
          <w:rPr>
            <w:rFonts w:cs="Times New Roman"/>
          </w:rPr>
          <w:t xml:space="preserve"> </w:t>
        </w:r>
      </w:ins>
      <w:ins w:id="897" w:author="Urfels, Anton (IRRI)" w:date="2023-10-07T14:07:00Z">
        <w:r w:rsidR="004C5B41">
          <w:rPr>
            <w:rFonts w:cs="Times New Roman"/>
          </w:rPr>
          <w:t>(zero risk)</w:t>
        </w:r>
      </w:ins>
      <w:ins w:id="898" w:author="Urfels, Anton (IRRI)" w:date="2023-10-07T14:06:00Z">
        <w:r w:rsidR="004C5B41">
          <w:rPr>
            <w:rFonts w:cs="Times New Roman"/>
          </w:rPr>
          <w:t>.</w:t>
        </w:r>
      </w:ins>
      <w:ins w:id="899" w:author="Urfels, Anton (IRRI)" w:date="2023-10-07T14:14:00Z">
        <w:r w:rsidR="00FC0348">
          <w:rPr>
            <w:rFonts w:cs="Times New Roman"/>
          </w:rPr>
          <w:t xml:space="preserve"> </w:t>
        </w:r>
      </w:ins>
    </w:p>
    <w:p w14:paraId="3C86718D" w14:textId="38791BCA" w:rsidR="00671FE7" w:rsidRPr="00256197" w:rsidDel="000E4BC9" w:rsidRDefault="004C5B41" w:rsidP="000E4BC9">
      <w:pPr>
        <w:jc w:val="both"/>
        <w:rPr>
          <w:del w:id="900" w:author="Urfels, Anton (IRRI)" w:date="2023-10-07T09:34:00Z"/>
          <w:rFonts w:cs="Times New Roman"/>
          <w:rPrChange w:id="901" w:author="Urfels, Anton (IRRI)" w:date="2023-10-06T20:02:00Z">
            <w:rPr>
              <w:del w:id="902" w:author="Urfels, Anton (IRRI)" w:date="2023-10-07T09:34:00Z"/>
              <w:rFonts w:ascii="Gill Sans MT" w:hAnsi="Gill Sans MT" w:cs="Times New Roman"/>
            </w:rPr>
          </w:rPrChange>
        </w:rPr>
        <w:pPrChange w:id="903" w:author="Urfels, Anton (IRRI)" w:date="2023-10-07T09:34:00Z">
          <w:pPr>
            <w:jc w:val="both"/>
          </w:pPr>
        </w:pPrChange>
      </w:pPr>
      <w:ins w:id="904" w:author="Urfels, Anton (IRRI)" w:date="2023-10-07T14:07:00Z">
        <w:r>
          <w:rPr>
            <w:rFonts w:cs="Times New Roman"/>
          </w:rPr>
          <w:t xml:space="preserve">To demonstrate this approach, </w:t>
        </w:r>
      </w:ins>
      <w:del w:id="905" w:author="Urfels, Anton (IRRI)" w:date="2023-10-07T09:20:00Z">
        <w:r w:rsidR="00285F22" w:rsidRPr="00256197" w:rsidDel="0066475C">
          <w:rPr>
            <w:rFonts w:cs="Times New Roman"/>
            <w:rPrChange w:id="906" w:author="Urfels, Anton (IRRI)" w:date="2023-10-06T20:02:00Z">
              <w:rPr>
                <w:rFonts w:ascii="Gill Sans MT" w:hAnsi="Gill Sans MT" w:cs="Times New Roman"/>
              </w:rPr>
            </w:rPrChange>
          </w:rPr>
          <w:delText>.</w:delText>
        </w:r>
      </w:del>
      <w:del w:id="907" w:author="Urfels, Anton (IRRI)" w:date="2023-10-07T09:26:00Z">
        <w:r w:rsidR="00285F22" w:rsidRPr="00256197" w:rsidDel="000E4BC9">
          <w:rPr>
            <w:rFonts w:cs="Times New Roman"/>
            <w:rPrChange w:id="908" w:author="Urfels, Anton (IRRI)" w:date="2023-10-06T20:02:00Z">
              <w:rPr>
                <w:rFonts w:ascii="Gill Sans MT" w:hAnsi="Gill Sans MT" w:cs="Times New Roman"/>
              </w:rPr>
            </w:rPrChange>
          </w:rPr>
          <w:delText xml:space="preserve"> </w:delText>
        </w:r>
        <w:r w:rsidR="002A56EC" w:rsidRPr="00256197" w:rsidDel="000E4BC9">
          <w:rPr>
            <w:rFonts w:cs="Times New Roman"/>
            <w:rPrChange w:id="909" w:author="Urfels, Anton (IRRI)" w:date="2023-10-06T20:02:00Z">
              <w:rPr>
                <w:rFonts w:ascii="Gill Sans MT" w:hAnsi="Gill Sans MT" w:cs="Times New Roman"/>
              </w:rPr>
            </w:rPrChange>
          </w:rPr>
          <w:delText xml:space="preserve"> </w:delText>
        </w:r>
        <w:r w:rsidR="00AC3B9C" w:rsidRPr="00256197" w:rsidDel="000E4BC9">
          <w:rPr>
            <w:rFonts w:cs="Times New Roman"/>
            <w:rPrChange w:id="910" w:author="Urfels, Anton (IRRI)" w:date="2023-10-06T20:02:00Z">
              <w:rPr>
                <w:rFonts w:ascii="Gill Sans MT" w:hAnsi="Gill Sans MT" w:cs="Times New Roman"/>
              </w:rPr>
            </w:rPrChange>
          </w:rPr>
          <w:delText>Theoretically</w:delText>
        </w:r>
        <w:r w:rsidR="003F2486" w:rsidRPr="00256197" w:rsidDel="000E4BC9">
          <w:rPr>
            <w:rFonts w:cs="Times New Roman"/>
            <w:rPrChange w:id="911" w:author="Urfels, Anton (IRRI)" w:date="2023-10-06T20:02:00Z">
              <w:rPr>
                <w:rFonts w:ascii="Gill Sans MT" w:hAnsi="Gill Sans MT" w:cs="Times New Roman"/>
              </w:rPr>
            </w:rPrChange>
          </w:rPr>
          <w:delText xml:space="preserve">, second order stochastic dominance is related to the Arrow-Pratt measure </w:delText>
        </w:r>
        <w:r w:rsidR="000142FE" w:rsidRPr="00256197" w:rsidDel="000E4BC9">
          <w:rPr>
            <w:rFonts w:cs="Times New Roman"/>
            <w:rPrChange w:id="912" w:author="Urfels, Anton (IRRI)" w:date="2023-10-06T20:02:00Z">
              <w:rPr>
                <w:rFonts w:ascii="Gill Sans MT" w:hAnsi="Gill Sans MT" w:cs="Times New Roman"/>
              </w:rPr>
            </w:rPrChange>
          </w:rPr>
          <w:delText>risk aversion</w:delText>
        </w:r>
        <w:r w:rsidR="00A74925" w:rsidRPr="00256197" w:rsidDel="000E4BC9">
          <w:rPr>
            <w:rFonts w:cs="Times New Roman"/>
            <w:rPrChange w:id="913" w:author="Urfels, Anton (IRRI)" w:date="2023-10-06T20:02:00Z">
              <w:rPr>
                <w:rFonts w:ascii="Gill Sans MT" w:hAnsi="Gill Sans MT" w:cs="Times New Roman"/>
              </w:rPr>
            </w:rPrChange>
          </w:rPr>
          <w:delText xml:space="preserve"> </w:delText>
        </w:r>
      </w:del>
      <w:del w:id="914" w:author="Urfels, Anton (IRRI)" w:date="2023-10-07T09:18:00Z">
        <w:r w:rsidR="00A74925" w:rsidRPr="00256197" w:rsidDel="0066475C">
          <w:rPr>
            <w:rFonts w:cs="Times New Roman"/>
            <w:rPrChange w:id="915" w:author="Urfels, Anton (IRRI)" w:date="2023-10-06T20:02:00Z">
              <w:rPr>
                <w:rFonts w:ascii="Gill Sans MT" w:hAnsi="Gill Sans MT" w:cs="Times New Roman"/>
              </w:rPr>
            </w:rPrChange>
          </w:rPr>
          <w:delText>(Levy</w:delText>
        </w:r>
        <w:r w:rsidR="005B1C1D" w:rsidRPr="00256197" w:rsidDel="0066475C">
          <w:rPr>
            <w:rFonts w:cs="Times New Roman"/>
            <w:rPrChange w:id="916" w:author="Urfels, Anton (IRRI)" w:date="2023-10-06T20:02:00Z">
              <w:rPr>
                <w:rFonts w:ascii="Gill Sans MT" w:hAnsi="Gill Sans MT" w:cs="Times New Roman"/>
              </w:rPr>
            </w:rPrChange>
          </w:rPr>
          <w:delText xml:space="preserve"> 2016)</w:delText>
        </w:r>
        <w:r w:rsidR="000142FE" w:rsidRPr="00256197" w:rsidDel="0066475C">
          <w:rPr>
            <w:rFonts w:cs="Times New Roman"/>
            <w:rPrChange w:id="917" w:author="Urfels, Anton (IRRI)" w:date="2023-10-06T20:02:00Z">
              <w:rPr>
                <w:rFonts w:ascii="Gill Sans MT" w:hAnsi="Gill Sans MT" w:cs="Times New Roman"/>
              </w:rPr>
            </w:rPrChange>
          </w:rPr>
          <w:delText xml:space="preserve">. </w:delText>
        </w:r>
        <w:r w:rsidR="00671FE7" w:rsidRPr="00256197" w:rsidDel="0066475C">
          <w:rPr>
            <w:rFonts w:cs="Times New Roman"/>
            <w:rPrChange w:id="918" w:author="Urfels, Anton (IRRI)" w:date="2023-10-06T20:02:00Z">
              <w:rPr>
                <w:rFonts w:ascii="Gill Sans MT" w:hAnsi="Gill Sans MT" w:cs="Times New Roman"/>
              </w:rPr>
            </w:rPrChange>
          </w:rPr>
          <w:delText xml:space="preserve">Meyer (1977) </w:delText>
        </w:r>
      </w:del>
      <w:del w:id="919" w:author="Urfels, Anton (IRRI)" w:date="2023-10-07T09:26:00Z">
        <w:r w:rsidR="00ED6D34" w:rsidRPr="00256197" w:rsidDel="000E4BC9">
          <w:rPr>
            <w:rFonts w:cs="Times New Roman"/>
            <w:rPrChange w:id="920" w:author="Urfels, Anton (IRRI)" w:date="2023-10-06T20:02:00Z">
              <w:rPr>
                <w:rFonts w:ascii="Gill Sans MT" w:hAnsi="Gill Sans MT" w:cs="Times New Roman"/>
              </w:rPr>
            </w:rPrChange>
          </w:rPr>
          <w:delText xml:space="preserve">proved a theorem that </w:delText>
        </w:r>
        <w:r w:rsidR="00CB4F6F" w:rsidRPr="00256197" w:rsidDel="000E4BC9">
          <w:rPr>
            <w:rFonts w:cs="Times New Roman"/>
            <w:rPrChange w:id="921" w:author="Urfels, Anton (IRRI)" w:date="2023-10-06T20:02:00Z">
              <w:rPr>
                <w:rFonts w:ascii="Gill Sans MT" w:hAnsi="Gill Sans MT" w:cs="Times New Roman"/>
              </w:rPr>
            </w:rPrChange>
          </w:rPr>
          <w:delText xml:space="preserve">cumulative distribution function </w:delText>
        </w:r>
      </w:del>
      <m:oMath>
        <m:r>
          <w:del w:id="922" w:author="Urfels, Anton (IRRI)" w:date="2023-10-07T09:26:00Z">
            <w:rPr>
              <w:rFonts w:ascii="Cambria Math" w:hAnsi="Cambria Math" w:cs="Times New Roman"/>
            </w:rPr>
            <m:t>F(x)</m:t>
          </w:del>
        </m:r>
      </m:oMath>
      <w:del w:id="923" w:author="Urfels, Anton (IRRI)" w:date="2023-10-07T09:26:00Z">
        <w:r w:rsidR="00CB4F6F" w:rsidRPr="00256197" w:rsidDel="000E4BC9">
          <w:rPr>
            <w:rFonts w:eastAsiaTheme="minorEastAsia" w:cs="Times New Roman"/>
            <w:rPrChange w:id="924" w:author="Urfels, Anton (IRRI)" w:date="2023-10-06T20:02:00Z">
              <w:rPr>
                <w:rFonts w:ascii="Gill Sans MT" w:eastAsiaTheme="minorEastAsia" w:hAnsi="Gill Sans MT" w:cs="Times New Roman"/>
              </w:rPr>
            </w:rPrChange>
          </w:rPr>
          <w:delText xml:space="preserve"> stochastically dominat</w:delText>
        </w:r>
        <w:r w:rsidR="00400F5C" w:rsidRPr="00256197" w:rsidDel="000E4BC9">
          <w:rPr>
            <w:rFonts w:eastAsiaTheme="minorEastAsia" w:cs="Times New Roman"/>
            <w:rPrChange w:id="925" w:author="Urfels, Anton (IRRI)" w:date="2023-10-06T20:02:00Z">
              <w:rPr>
                <w:rFonts w:ascii="Gill Sans MT" w:eastAsiaTheme="minorEastAsia" w:hAnsi="Gill Sans MT" w:cs="Times New Roman"/>
              </w:rPr>
            </w:rPrChange>
          </w:rPr>
          <w:delText>ing</w:delText>
        </w:r>
        <w:r w:rsidR="00CB4F6F" w:rsidRPr="00256197" w:rsidDel="000E4BC9">
          <w:rPr>
            <w:rFonts w:eastAsiaTheme="minorEastAsia" w:cs="Times New Roman"/>
            <w:rPrChange w:id="926" w:author="Urfels, Anton (IRRI)" w:date="2023-10-06T20:02:00Z">
              <w:rPr>
                <w:rFonts w:ascii="Gill Sans MT" w:eastAsiaTheme="minorEastAsia" w:hAnsi="Gill Sans MT" w:cs="Times New Roman"/>
              </w:rPr>
            </w:rPrChange>
          </w:rPr>
          <w:delText xml:space="preserve"> </w:delText>
        </w:r>
      </w:del>
      <m:oMath>
        <m:r>
          <w:del w:id="927" w:author="Urfels, Anton (IRRI)" w:date="2023-10-07T09:26:00Z">
            <w:rPr>
              <w:rFonts w:ascii="Cambria Math" w:eastAsiaTheme="minorEastAsia" w:hAnsi="Cambria Math" w:cs="Times New Roman"/>
            </w:rPr>
            <m:t>G(x)</m:t>
          </w:del>
        </m:r>
      </m:oMath>
      <w:del w:id="928" w:author="Urfels, Anton (IRRI)" w:date="2023-10-07T09:26:00Z">
        <w:r w:rsidR="009F2BFE" w:rsidRPr="00256197" w:rsidDel="000E4BC9">
          <w:rPr>
            <w:rFonts w:eastAsiaTheme="minorEastAsia" w:cs="Times New Roman"/>
            <w:rPrChange w:id="929" w:author="Urfels, Anton (IRRI)" w:date="2023-10-06T20:02:00Z">
              <w:rPr>
                <w:rFonts w:ascii="Gill Sans MT" w:eastAsiaTheme="minorEastAsia" w:hAnsi="Gill Sans MT" w:cs="Times New Roman"/>
              </w:rPr>
            </w:rPrChange>
          </w:rPr>
          <w:delText xml:space="preserve"> in the second order</w:delText>
        </w:r>
        <w:r w:rsidR="0039022C" w:rsidRPr="00256197" w:rsidDel="000E4BC9">
          <w:rPr>
            <w:rFonts w:eastAsiaTheme="minorEastAsia" w:cs="Times New Roman"/>
            <w:rPrChange w:id="930" w:author="Urfels, Anton (IRRI)" w:date="2023-10-06T20:02:00Z">
              <w:rPr>
                <w:rFonts w:ascii="Gill Sans MT" w:eastAsiaTheme="minorEastAsia" w:hAnsi="Gill Sans MT" w:cs="Times New Roman"/>
              </w:rPr>
            </w:rPrChange>
          </w:rPr>
          <w:delText xml:space="preserve"> with respect to utility function </w:delText>
        </w:r>
      </w:del>
      <m:oMath>
        <m:r>
          <w:del w:id="931" w:author="Urfels, Anton (IRRI)" w:date="2023-10-07T09:26:00Z">
            <w:rPr>
              <w:rFonts w:ascii="Cambria Math" w:eastAsiaTheme="minorEastAsia" w:hAnsi="Cambria Math" w:cs="Times New Roman"/>
            </w:rPr>
            <m:t>k(x)</m:t>
          </w:del>
        </m:r>
      </m:oMath>
      <w:del w:id="932" w:author="Urfels, Anton (IRRI)" w:date="2023-10-07T09:26:00Z">
        <w:r w:rsidR="009F2BFE" w:rsidRPr="00256197" w:rsidDel="000E4BC9">
          <w:rPr>
            <w:rFonts w:eastAsiaTheme="minorEastAsia" w:cs="Times New Roman"/>
            <w:rPrChange w:id="933" w:author="Urfels, Anton (IRRI)" w:date="2023-10-06T20:02:00Z">
              <w:rPr>
                <w:rFonts w:ascii="Gill Sans MT" w:eastAsiaTheme="minorEastAsia" w:hAnsi="Gill Sans MT" w:cs="Times New Roman"/>
              </w:rPr>
            </w:rPrChange>
          </w:rPr>
          <w:delText xml:space="preserve"> </w:delText>
        </w:r>
        <w:r w:rsidR="00C6686B" w:rsidRPr="00256197" w:rsidDel="000E4BC9">
          <w:rPr>
            <w:rFonts w:eastAsiaTheme="minorEastAsia" w:cs="Times New Roman"/>
            <w:rPrChange w:id="934" w:author="Urfels, Anton (IRRI)" w:date="2023-10-06T20:02:00Z">
              <w:rPr>
                <w:rFonts w:ascii="Gill Sans MT" w:eastAsiaTheme="minorEastAsia" w:hAnsi="Gill Sans MT" w:cs="Times New Roman"/>
              </w:rPr>
            </w:rPrChange>
          </w:rPr>
          <w:delText xml:space="preserve">is equivalent to </w:delText>
        </w:r>
      </w:del>
      <m:oMath>
        <m:r>
          <w:del w:id="935" w:author="Urfels, Anton (IRRI)" w:date="2023-10-07T09:26:00Z">
            <w:rPr>
              <w:rFonts w:ascii="Cambria Math" w:eastAsiaTheme="minorEastAsia" w:hAnsi="Cambria Math" w:cs="Times New Roman"/>
            </w:rPr>
            <m:t>F</m:t>
          </w:del>
        </m:r>
        <m:d>
          <m:dPr>
            <m:ctrlPr>
              <w:del w:id="936" w:author="Urfels, Anton (IRRI)" w:date="2023-10-07T09:26:00Z">
                <w:rPr>
                  <w:rFonts w:ascii="Cambria Math" w:eastAsiaTheme="minorEastAsia" w:hAnsi="Cambria Math" w:cs="Times New Roman"/>
                  <w:i/>
                </w:rPr>
              </w:del>
            </m:ctrlPr>
          </m:dPr>
          <m:e>
            <m:r>
              <w:del w:id="937" w:author="Urfels, Anton (IRRI)" w:date="2023-10-07T09:26:00Z">
                <w:rPr>
                  <w:rFonts w:ascii="Cambria Math" w:eastAsiaTheme="minorEastAsia" w:hAnsi="Cambria Math" w:cs="Times New Roman"/>
                </w:rPr>
                <m:t>x</m:t>
              </w:del>
            </m:r>
          </m:e>
        </m:d>
      </m:oMath>
      <w:del w:id="938" w:author="Urfels, Anton (IRRI)" w:date="2023-10-07T09:26:00Z">
        <w:r w:rsidR="00C6686B" w:rsidRPr="00256197" w:rsidDel="000E4BC9">
          <w:rPr>
            <w:rFonts w:eastAsiaTheme="minorEastAsia" w:cs="Times New Roman"/>
            <w:rPrChange w:id="939" w:author="Urfels, Anton (IRRI)" w:date="2023-10-06T20:02:00Z">
              <w:rPr>
                <w:rFonts w:ascii="Gill Sans MT" w:eastAsiaTheme="minorEastAsia" w:hAnsi="Gill Sans MT" w:cs="Times New Roman"/>
              </w:rPr>
            </w:rPrChange>
          </w:rPr>
          <w:delText xml:space="preserve"> </w:delText>
        </w:r>
        <w:r w:rsidR="00ED2874" w:rsidRPr="00256197" w:rsidDel="000E4BC9">
          <w:rPr>
            <w:rFonts w:eastAsiaTheme="minorEastAsia" w:cs="Times New Roman"/>
            <w:rPrChange w:id="940" w:author="Urfels, Anton (IRRI)" w:date="2023-10-06T20:02:00Z">
              <w:rPr>
                <w:rFonts w:ascii="Gill Sans MT" w:eastAsiaTheme="minorEastAsia" w:hAnsi="Gill Sans MT" w:cs="Times New Roman"/>
              </w:rPr>
            </w:rPrChange>
          </w:rPr>
          <w:delText xml:space="preserve">being preferred or indifferent to </w:delText>
        </w:r>
      </w:del>
      <m:oMath>
        <m:r>
          <w:del w:id="941" w:author="Urfels, Anton (IRRI)" w:date="2023-10-07T09:26:00Z">
            <w:rPr>
              <w:rFonts w:ascii="Cambria Math" w:eastAsiaTheme="minorEastAsia" w:hAnsi="Cambria Math" w:cs="Times New Roman"/>
            </w:rPr>
            <m:t>G(x)</m:t>
          </w:del>
        </m:r>
      </m:oMath>
      <w:del w:id="942" w:author="Urfels, Anton (IRRI)" w:date="2023-10-07T09:26:00Z">
        <w:r w:rsidR="00ED2874" w:rsidRPr="00256197" w:rsidDel="000E4BC9">
          <w:rPr>
            <w:rFonts w:eastAsiaTheme="minorEastAsia" w:cs="Times New Roman"/>
            <w:rPrChange w:id="943" w:author="Urfels, Anton (IRRI)" w:date="2023-10-06T20:02:00Z">
              <w:rPr>
                <w:rFonts w:ascii="Gill Sans MT" w:eastAsiaTheme="minorEastAsia" w:hAnsi="Gill Sans MT" w:cs="Times New Roman"/>
              </w:rPr>
            </w:rPrChange>
          </w:rPr>
          <w:delText xml:space="preserve"> by all agents </w:delText>
        </w:r>
        <w:r w:rsidR="004F3243" w:rsidRPr="00256197" w:rsidDel="000E4BC9">
          <w:rPr>
            <w:rFonts w:eastAsiaTheme="minorEastAsia" w:cs="Times New Roman"/>
            <w:rPrChange w:id="944" w:author="Urfels, Anton (IRRI)" w:date="2023-10-06T20:02:00Z">
              <w:rPr>
                <w:rFonts w:ascii="Gill Sans MT" w:eastAsiaTheme="minorEastAsia" w:hAnsi="Gill Sans MT" w:cs="Times New Roman"/>
              </w:rPr>
            </w:rPrChange>
          </w:rPr>
          <w:delText xml:space="preserve">who are risk averse than an agent with utility function </w:delText>
        </w:r>
      </w:del>
      <m:oMath>
        <m:r>
          <w:del w:id="945" w:author="Urfels, Anton (IRRI)" w:date="2023-10-07T09:26:00Z">
            <w:rPr>
              <w:rFonts w:ascii="Cambria Math" w:eastAsiaTheme="minorEastAsia" w:hAnsi="Cambria Math" w:cs="Times New Roman"/>
            </w:rPr>
            <m:t>k(x)</m:t>
          </w:del>
        </m:r>
      </m:oMath>
      <w:del w:id="946" w:author="Urfels, Anton (IRRI)" w:date="2023-10-07T09:26:00Z">
        <w:r w:rsidR="004F3243" w:rsidRPr="00256197" w:rsidDel="000E4BC9">
          <w:rPr>
            <w:rFonts w:eastAsiaTheme="minorEastAsia" w:cs="Times New Roman"/>
            <w:rPrChange w:id="947" w:author="Urfels, Anton (IRRI)" w:date="2023-10-06T20:02:00Z">
              <w:rPr>
                <w:rFonts w:ascii="Gill Sans MT" w:eastAsiaTheme="minorEastAsia" w:hAnsi="Gill Sans MT" w:cs="Times New Roman"/>
              </w:rPr>
            </w:rPrChange>
          </w:rPr>
          <w:delText xml:space="preserve">. </w:delText>
        </w:r>
      </w:del>
    </w:p>
    <w:p w14:paraId="0C1D727E" w14:textId="5E21A7BD" w:rsidR="00C456FD" w:rsidRDefault="000142FE" w:rsidP="000E4BC9">
      <w:pPr>
        <w:jc w:val="both"/>
        <w:rPr>
          <w:ins w:id="948" w:author="Urfels, Anton (IRRI)" w:date="2023-10-07T09:38:00Z"/>
          <w:rFonts w:cs="Times New Roman"/>
        </w:rPr>
      </w:pPr>
      <w:del w:id="949" w:author="Urfels, Anton (IRRI)" w:date="2023-10-07T09:34:00Z">
        <w:r w:rsidRPr="00256197" w:rsidDel="000E4BC9">
          <w:rPr>
            <w:rFonts w:cs="Times New Roman"/>
            <w:rPrChange w:id="950" w:author="Urfels, Anton (IRRI)" w:date="2023-10-06T20:02:00Z">
              <w:rPr>
                <w:rFonts w:ascii="Gill Sans MT" w:hAnsi="Gill Sans MT" w:cs="Times New Roman"/>
              </w:rPr>
            </w:rPrChange>
          </w:rPr>
          <w:delText>This implies</w:delText>
        </w:r>
      </w:del>
      <w:del w:id="951" w:author="Urfels, Anton (IRRI)" w:date="2023-10-07T13:57:00Z">
        <w:r w:rsidRPr="00256197" w:rsidDel="00E36C30">
          <w:rPr>
            <w:rFonts w:cs="Times New Roman"/>
            <w:rPrChange w:id="952" w:author="Urfels, Anton (IRRI)" w:date="2023-10-06T20:02:00Z">
              <w:rPr>
                <w:rFonts w:ascii="Gill Sans MT" w:hAnsi="Gill Sans MT" w:cs="Times New Roman"/>
              </w:rPr>
            </w:rPrChange>
          </w:rPr>
          <w:delText xml:space="preserve"> that any risk</w:delText>
        </w:r>
        <w:r w:rsidR="00AC3B9C" w:rsidRPr="00256197" w:rsidDel="00E36C30">
          <w:rPr>
            <w:rFonts w:cs="Times New Roman"/>
            <w:rPrChange w:id="953" w:author="Urfels, Anton (IRRI)" w:date="2023-10-06T20:02:00Z">
              <w:rPr>
                <w:rFonts w:ascii="Gill Sans MT" w:hAnsi="Gill Sans MT" w:cs="Times New Roman"/>
              </w:rPr>
            </w:rPrChange>
          </w:rPr>
          <w:delText xml:space="preserve"> </w:delText>
        </w:r>
        <w:r w:rsidR="00A74925" w:rsidRPr="00256197" w:rsidDel="00E36C30">
          <w:rPr>
            <w:rFonts w:cs="Times New Roman"/>
            <w:rPrChange w:id="954" w:author="Urfels, Anton (IRRI)" w:date="2023-10-06T20:02:00Z">
              <w:rPr>
                <w:rFonts w:ascii="Gill Sans MT" w:hAnsi="Gill Sans MT" w:cs="Times New Roman"/>
              </w:rPr>
            </w:rPrChange>
          </w:rPr>
          <w:delText xml:space="preserve">averse farmer is likely </w:delText>
        </w:r>
        <w:r w:rsidR="00937177" w:rsidRPr="00256197" w:rsidDel="00E36C30">
          <w:rPr>
            <w:rFonts w:cs="Times New Roman"/>
            <w:rPrChange w:id="955" w:author="Urfels, Anton (IRRI)" w:date="2023-10-06T20:02:00Z">
              <w:rPr>
                <w:rFonts w:ascii="Gill Sans MT" w:hAnsi="Gill Sans MT" w:cs="Times New Roman"/>
              </w:rPr>
            </w:rPrChange>
          </w:rPr>
          <w:delText xml:space="preserve">to adopt </w:delText>
        </w:r>
        <w:r w:rsidR="00A74925" w:rsidRPr="00256197" w:rsidDel="00E36C30">
          <w:rPr>
            <w:rFonts w:cs="Times New Roman"/>
            <w:rPrChange w:id="956" w:author="Urfels, Anton (IRRI)" w:date="2023-10-06T20:02:00Z">
              <w:rPr>
                <w:rFonts w:ascii="Gill Sans MT" w:hAnsi="Gill Sans MT" w:cs="Times New Roman"/>
              </w:rPr>
            </w:rPrChange>
          </w:rPr>
          <w:delText xml:space="preserve">if the yield advantage is such that the technology second order stochastically dominates </w:delText>
        </w:r>
      </w:del>
      <w:del w:id="957" w:author="Urfels, Anton (IRRI)" w:date="2023-10-07T09:34:00Z">
        <w:r w:rsidR="00A74925" w:rsidRPr="00256197" w:rsidDel="000E4BC9">
          <w:rPr>
            <w:rFonts w:cs="Times New Roman"/>
            <w:rPrChange w:id="958" w:author="Urfels, Anton (IRRI)" w:date="2023-10-06T20:02:00Z">
              <w:rPr>
                <w:rFonts w:ascii="Gill Sans MT" w:hAnsi="Gill Sans MT" w:cs="Times New Roman"/>
              </w:rPr>
            </w:rPrChange>
          </w:rPr>
          <w:delText>another technology</w:delText>
        </w:r>
      </w:del>
      <w:del w:id="959" w:author="Urfels, Anton (IRRI)" w:date="2023-10-07T13:57:00Z">
        <w:r w:rsidR="00A74925" w:rsidRPr="00256197" w:rsidDel="00E36C30">
          <w:rPr>
            <w:rFonts w:cs="Times New Roman"/>
            <w:rPrChange w:id="960" w:author="Urfels, Anton (IRRI)" w:date="2023-10-06T20:02:00Z">
              <w:rPr>
                <w:rFonts w:ascii="Gill Sans MT" w:hAnsi="Gill Sans MT" w:cs="Times New Roman"/>
              </w:rPr>
            </w:rPrChange>
          </w:rPr>
          <w:delText xml:space="preserve">. </w:delText>
        </w:r>
      </w:del>
      <w:ins w:id="961" w:author="Urfels, Anton (IRRI)" w:date="2023-10-07T14:07:00Z">
        <w:r w:rsidR="004C5B41">
          <w:rPr>
            <w:rFonts w:cs="Times New Roman"/>
          </w:rPr>
          <w:t>w</w:t>
        </w:r>
      </w:ins>
      <w:del w:id="962" w:author="Urfels, Anton (IRRI)" w:date="2023-10-07T14:07:00Z">
        <w:r w:rsidR="004F23D7" w:rsidRPr="00256197" w:rsidDel="004C5B41">
          <w:rPr>
            <w:rFonts w:cs="Times New Roman"/>
            <w:rPrChange w:id="963" w:author="Urfels, Anton (IRRI)" w:date="2023-10-06T20:02:00Z">
              <w:rPr>
                <w:rFonts w:ascii="Gill Sans MT" w:hAnsi="Gill Sans MT" w:cs="Times New Roman"/>
              </w:rPr>
            </w:rPrChange>
          </w:rPr>
          <w:delText>W</w:delText>
        </w:r>
      </w:del>
      <w:r w:rsidR="004F23D7" w:rsidRPr="00256197">
        <w:rPr>
          <w:rFonts w:cs="Times New Roman"/>
          <w:rPrChange w:id="964" w:author="Urfels, Anton (IRRI)" w:date="2023-10-06T20:02:00Z">
            <w:rPr>
              <w:rFonts w:ascii="Gill Sans MT" w:hAnsi="Gill Sans MT" w:cs="Times New Roman"/>
            </w:rPr>
          </w:rPrChange>
        </w:rPr>
        <w:t xml:space="preserve">e use a hypothetical experiment </w:t>
      </w:r>
      <w:del w:id="965" w:author="Urfels, Anton (IRRI)" w:date="2023-10-07T14:07:00Z">
        <w:r w:rsidR="004F23D7" w:rsidRPr="00256197" w:rsidDel="004C5B41">
          <w:rPr>
            <w:rFonts w:cs="Times New Roman"/>
            <w:rPrChange w:id="966" w:author="Urfels, Anton (IRRI)" w:date="2023-10-06T20:02:00Z">
              <w:rPr>
                <w:rFonts w:ascii="Gill Sans MT" w:hAnsi="Gill Sans MT" w:cs="Times New Roman"/>
              </w:rPr>
            </w:rPrChange>
          </w:rPr>
          <w:delText>to demonstrate the approach</w:delText>
        </w:r>
        <w:r w:rsidR="00226FF5" w:rsidRPr="00256197" w:rsidDel="004C5B41">
          <w:rPr>
            <w:rFonts w:cs="Times New Roman"/>
            <w:rPrChange w:id="967" w:author="Urfels, Anton (IRRI)" w:date="2023-10-06T20:02:00Z">
              <w:rPr>
                <w:rFonts w:ascii="Gill Sans MT" w:hAnsi="Gill Sans MT" w:cs="Times New Roman"/>
              </w:rPr>
            </w:rPrChange>
          </w:rPr>
          <w:delText xml:space="preserve"> </w:delText>
        </w:r>
      </w:del>
      <w:ins w:id="968" w:author="Urfels, Anton (IRRI)" w:date="2023-10-07T14:07:00Z">
        <w:r w:rsidR="004C5B41">
          <w:rPr>
            <w:rFonts w:cs="Times New Roman"/>
          </w:rPr>
          <w:t xml:space="preserve">shown in </w:t>
        </w:r>
      </w:ins>
      <w:del w:id="969" w:author="Urfels, Anton (IRRI)" w:date="2023-10-07T14:07:00Z">
        <w:r w:rsidR="00226FF5" w:rsidRPr="00256197" w:rsidDel="004C5B41">
          <w:rPr>
            <w:rFonts w:cs="Times New Roman"/>
            <w:rPrChange w:id="970" w:author="Urfels, Anton (IRRI)" w:date="2023-10-06T20:02:00Z">
              <w:rPr>
                <w:rFonts w:ascii="Gill Sans MT" w:hAnsi="Gill Sans MT" w:cs="Times New Roman"/>
              </w:rPr>
            </w:rPrChange>
          </w:rPr>
          <w:delText>(</w:delText>
        </w:r>
      </w:del>
      <w:r w:rsidR="00226FF5" w:rsidRPr="00256197">
        <w:rPr>
          <w:rFonts w:cs="Times New Roman"/>
          <w:rPrChange w:id="971" w:author="Urfels, Anton (IRRI)" w:date="2023-10-06T20:02:00Z">
            <w:rPr>
              <w:rFonts w:ascii="Gill Sans MT" w:hAnsi="Gill Sans MT" w:cs="Times New Roman"/>
            </w:rPr>
          </w:rPrChange>
        </w:rPr>
        <w:t xml:space="preserve">Figure </w:t>
      </w:r>
      <w:r w:rsidR="00A1331B" w:rsidRPr="00256197">
        <w:rPr>
          <w:rFonts w:cs="Times New Roman"/>
          <w:rPrChange w:id="972" w:author="Urfels, Anton (IRRI)" w:date="2023-10-06T20:02:00Z">
            <w:rPr>
              <w:rFonts w:ascii="Gill Sans MT" w:hAnsi="Gill Sans MT" w:cs="Times New Roman"/>
            </w:rPr>
          </w:rPrChange>
        </w:rPr>
        <w:t>1</w:t>
      </w:r>
      <w:del w:id="973" w:author="Urfels, Anton (IRRI)" w:date="2023-10-07T14:07:00Z">
        <w:r w:rsidR="00226FF5" w:rsidRPr="00256197" w:rsidDel="004C5B41">
          <w:rPr>
            <w:rFonts w:cs="Times New Roman"/>
            <w:rPrChange w:id="974" w:author="Urfels, Anton (IRRI)" w:date="2023-10-06T20:02:00Z">
              <w:rPr>
                <w:rFonts w:ascii="Gill Sans MT" w:hAnsi="Gill Sans MT" w:cs="Times New Roman"/>
              </w:rPr>
            </w:rPrChange>
          </w:rPr>
          <w:delText>)</w:delText>
        </w:r>
      </w:del>
      <w:r w:rsidR="004F23D7" w:rsidRPr="00256197">
        <w:rPr>
          <w:rFonts w:cs="Times New Roman"/>
          <w:rPrChange w:id="975" w:author="Urfels, Anton (IRRI)" w:date="2023-10-06T20:02:00Z">
            <w:rPr>
              <w:rFonts w:ascii="Gill Sans MT" w:hAnsi="Gill Sans MT" w:cs="Times New Roman"/>
            </w:rPr>
          </w:rPrChange>
        </w:rPr>
        <w:t>.</w:t>
      </w:r>
      <w:r w:rsidR="00DD5F70" w:rsidRPr="00256197">
        <w:rPr>
          <w:rFonts w:cs="Times New Roman"/>
          <w:rPrChange w:id="976" w:author="Urfels, Anton (IRRI)" w:date="2023-10-06T20:02:00Z">
            <w:rPr>
              <w:rFonts w:ascii="Gill Sans MT" w:hAnsi="Gill Sans MT" w:cs="Times New Roman"/>
            </w:rPr>
          </w:rPrChange>
        </w:rPr>
        <w:t xml:space="preserve"> Based on mean comparison</w:t>
      </w:r>
      <w:r w:rsidR="00226FF5" w:rsidRPr="00256197">
        <w:rPr>
          <w:rFonts w:cs="Times New Roman"/>
          <w:rPrChange w:id="977" w:author="Urfels, Anton (IRRI)" w:date="2023-10-06T20:02:00Z">
            <w:rPr>
              <w:rFonts w:ascii="Gill Sans MT" w:hAnsi="Gill Sans MT" w:cs="Times New Roman"/>
            </w:rPr>
          </w:rPrChange>
        </w:rPr>
        <w:t>s</w:t>
      </w:r>
      <w:r w:rsidR="00DD5F70" w:rsidRPr="00256197">
        <w:rPr>
          <w:rFonts w:cs="Times New Roman"/>
          <w:rPrChange w:id="978" w:author="Urfels, Anton (IRRI)" w:date="2023-10-06T20:02:00Z">
            <w:rPr>
              <w:rFonts w:ascii="Gill Sans MT" w:hAnsi="Gill Sans MT" w:cs="Times New Roman"/>
            </w:rPr>
          </w:rPrChange>
        </w:rPr>
        <w:t xml:space="preserve">, </w:t>
      </w:r>
      <m:oMath>
        <m:r>
          <w:rPr>
            <w:rFonts w:ascii="Cambria Math" w:hAnsi="Cambria Math" w:cs="Times New Roman"/>
          </w:rPr>
          <m:t>G</m:t>
        </m:r>
      </m:oMath>
      <w:r w:rsidR="00B30992" w:rsidRPr="00256197">
        <w:rPr>
          <w:rFonts w:cs="Times New Roman"/>
          <w:rPrChange w:id="979" w:author="Urfels, Anton (IRRI)" w:date="2023-10-06T20:02:00Z">
            <w:rPr>
              <w:rFonts w:ascii="Gill Sans MT" w:hAnsi="Gill Sans MT" w:cs="Times New Roman"/>
            </w:rPr>
          </w:rPrChange>
        </w:rPr>
        <w:t xml:space="preserve"> is </w:t>
      </w:r>
      <w:r w:rsidR="00226FF5" w:rsidRPr="00256197">
        <w:rPr>
          <w:rFonts w:cs="Times New Roman"/>
          <w:rPrChange w:id="980" w:author="Urfels, Anton (IRRI)" w:date="2023-10-06T20:02:00Z">
            <w:rPr>
              <w:rFonts w:ascii="Gill Sans MT" w:hAnsi="Gill Sans MT" w:cs="Times New Roman"/>
            </w:rPr>
          </w:rPrChange>
        </w:rPr>
        <w:t xml:space="preserve">clearly </w:t>
      </w:r>
      <w:r w:rsidR="00B30992" w:rsidRPr="00256197">
        <w:rPr>
          <w:rFonts w:cs="Times New Roman"/>
          <w:rPrChange w:id="981" w:author="Urfels, Anton (IRRI)" w:date="2023-10-06T20:02:00Z">
            <w:rPr>
              <w:rFonts w:ascii="Gill Sans MT" w:hAnsi="Gill Sans MT" w:cs="Times New Roman"/>
            </w:rPr>
          </w:rPrChange>
        </w:rPr>
        <w:t xml:space="preserve">better than </w:t>
      </w:r>
      <m:oMath>
        <m:r>
          <w:rPr>
            <w:rFonts w:ascii="Cambria Math" w:hAnsi="Cambria Math" w:cs="Times New Roman"/>
          </w:rPr>
          <m:t>F</m:t>
        </m:r>
      </m:oMath>
      <w:r w:rsidR="00357770" w:rsidRPr="00256197">
        <w:rPr>
          <w:rFonts w:cs="Times New Roman"/>
          <w:rPrChange w:id="982" w:author="Urfels, Anton (IRRI)" w:date="2023-10-06T20:02:00Z">
            <w:rPr>
              <w:rFonts w:ascii="Gill Sans MT" w:hAnsi="Gill Sans MT" w:cs="Times New Roman"/>
            </w:rPr>
          </w:rPrChange>
        </w:rPr>
        <w:t xml:space="preserve"> and </w:t>
      </w:r>
      <m:oMath>
        <m:r>
          <w:rPr>
            <w:rFonts w:ascii="Cambria Math" w:hAnsi="Cambria Math" w:cs="Times New Roman"/>
          </w:rPr>
          <m:t>Q</m:t>
        </m:r>
      </m:oMath>
      <w:r w:rsidR="00357770" w:rsidRPr="00256197">
        <w:rPr>
          <w:rFonts w:cs="Times New Roman"/>
          <w:rPrChange w:id="983" w:author="Urfels, Anton (IRRI)" w:date="2023-10-06T20:02:00Z">
            <w:rPr>
              <w:rFonts w:ascii="Gill Sans MT" w:hAnsi="Gill Sans MT" w:cs="Times New Roman"/>
            </w:rPr>
          </w:rPrChange>
        </w:rPr>
        <w:t xml:space="preserve">. </w:t>
      </w:r>
      <w:r w:rsidR="00752252" w:rsidRPr="00256197">
        <w:rPr>
          <w:rFonts w:cs="Times New Roman"/>
          <w:rPrChange w:id="984" w:author="Urfels, Anton (IRRI)" w:date="2023-10-06T20:02:00Z">
            <w:rPr>
              <w:rFonts w:ascii="Gill Sans MT" w:hAnsi="Gill Sans MT" w:cs="Times New Roman"/>
            </w:rPr>
          </w:rPrChange>
        </w:rPr>
        <w:t>If we think in terms of distributional differences</w:t>
      </w:r>
      <w:del w:id="985" w:author="Urfels, Anton (IRRI)" w:date="2023-10-07T09:35:00Z">
        <w:r w:rsidR="00752252" w:rsidRPr="00256197" w:rsidDel="00C456FD">
          <w:rPr>
            <w:rFonts w:cs="Times New Roman"/>
            <w:rPrChange w:id="986" w:author="Urfels, Anton (IRRI)" w:date="2023-10-06T20:02:00Z">
              <w:rPr>
                <w:rFonts w:ascii="Gill Sans MT" w:hAnsi="Gill Sans MT" w:cs="Times New Roman"/>
              </w:rPr>
            </w:rPrChange>
          </w:rPr>
          <w:delText xml:space="preserve"> using first order stochastic dominance (</w:delText>
        </w:r>
        <w:r w:rsidR="00A1331B" w:rsidRPr="00256197" w:rsidDel="00C456FD">
          <w:rPr>
            <w:rFonts w:cs="Times New Roman"/>
            <w:rPrChange w:id="987" w:author="Urfels, Anton (IRRI)" w:date="2023-10-06T20:02:00Z">
              <w:rPr>
                <w:rFonts w:ascii="Gill Sans MT" w:hAnsi="Gill Sans MT" w:cs="Times New Roman"/>
              </w:rPr>
            </w:rPrChange>
          </w:rPr>
          <w:delText>L</w:delText>
        </w:r>
        <w:r w:rsidR="00A97DD9" w:rsidRPr="00256197" w:rsidDel="00C456FD">
          <w:rPr>
            <w:rFonts w:cs="Times New Roman"/>
            <w:rPrChange w:id="988" w:author="Urfels, Anton (IRRI)" w:date="2023-10-06T20:02:00Z">
              <w:rPr>
                <w:rFonts w:ascii="Gill Sans MT" w:hAnsi="Gill Sans MT" w:cs="Times New Roman"/>
              </w:rPr>
            </w:rPrChange>
          </w:rPr>
          <w:delText>evy 2016</w:delText>
        </w:r>
        <w:r w:rsidR="00752252" w:rsidRPr="00256197" w:rsidDel="00C456FD">
          <w:rPr>
            <w:rFonts w:cs="Times New Roman"/>
            <w:rPrChange w:id="989" w:author="Urfels, Anton (IRRI)" w:date="2023-10-06T20:02:00Z">
              <w:rPr>
                <w:rFonts w:ascii="Gill Sans MT" w:hAnsi="Gill Sans MT" w:cs="Times New Roman"/>
              </w:rPr>
            </w:rPrChange>
          </w:rPr>
          <w:delText>)</w:delText>
        </w:r>
      </w:del>
      <w:r w:rsidR="00752252" w:rsidRPr="00256197">
        <w:rPr>
          <w:rFonts w:cs="Times New Roman"/>
          <w:rPrChange w:id="990" w:author="Urfels, Anton (IRRI)" w:date="2023-10-06T20:02:00Z">
            <w:rPr>
              <w:rFonts w:ascii="Gill Sans MT" w:hAnsi="Gill Sans MT" w:cs="Times New Roman"/>
            </w:rPr>
          </w:rPrChange>
        </w:rPr>
        <w:t xml:space="preserve">, </w:t>
      </w:r>
      <m:oMath>
        <m:r>
          <w:rPr>
            <w:rFonts w:ascii="Cambria Math" w:hAnsi="Cambria Math" w:cs="Times New Roman"/>
          </w:rPr>
          <m:t>G</m:t>
        </m:r>
      </m:oMath>
      <w:r w:rsidR="00E162A2" w:rsidRPr="00256197">
        <w:rPr>
          <w:rFonts w:cs="Times New Roman"/>
          <w:rPrChange w:id="991" w:author="Urfels, Anton (IRRI)" w:date="2023-10-06T20:02:00Z">
            <w:rPr>
              <w:rFonts w:ascii="Gill Sans MT" w:hAnsi="Gill Sans MT" w:cs="Times New Roman"/>
            </w:rPr>
          </w:rPrChange>
        </w:rPr>
        <w:t xml:space="preserve"> is clearly better than </w:t>
      </w:r>
      <m:oMath>
        <m:r>
          <w:rPr>
            <w:rFonts w:ascii="Cambria Math" w:hAnsi="Cambria Math" w:cs="Times New Roman"/>
          </w:rPr>
          <m:t>Q</m:t>
        </m:r>
      </m:oMath>
      <w:r w:rsidR="00E162A2" w:rsidRPr="00256197">
        <w:rPr>
          <w:rFonts w:cs="Times New Roman"/>
          <w:rPrChange w:id="992" w:author="Urfels, Anton (IRRI)" w:date="2023-10-06T20:02:00Z">
            <w:rPr>
              <w:rFonts w:ascii="Gill Sans MT" w:hAnsi="Gill Sans MT" w:cs="Times New Roman"/>
            </w:rPr>
          </w:rPrChange>
        </w:rPr>
        <w:t xml:space="preserve"> </w:t>
      </w:r>
      <w:r w:rsidR="00EC515F" w:rsidRPr="00256197">
        <w:rPr>
          <w:rFonts w:cs="Times New Roman"/>
          <w:rPrChange w:id="993" w:author="Urfels, Anton (IRRI)" w:date="2023-10-06T20:02:00Z">
            <w:rPr>
              <w:rFonts w:ascii="Gill Sans MT" w:hAnsi="Gill Sans MT" w:cs="Times New Roman"/>
            </w:rPr>
          </w:rPrChange>
        </w:rPr>
        <w:t xml:space="preserve">because the </w:t>
      </w:r>
      <w:r w:rsidR="00E162A2" w:rsidRPr="00256197">
        <w:rPr>
          <w:rFonts w:cs="Times New Roman"/>
          <w:rPrChange w:id="994" w:author="Urfels, Anton (IRRI)" w:date="2023-10-06T20:02:00Z">
            <w:rPr>
              <w:rFonts w:ascii="Gill Sans MT" w:hAnsi="Gill Sans MT" w:cs="Times New Roman"/>
            </w:rPr>
          </w:rPrChange>
        </w:rPr>
        <w:t xml:space="preserve">cumulative </w:t>
      </w:r>
      <w:r w:rsidR="003561F2" w:rsidRPr="00256197">
        <w:rPr>
          <w:rFonts w:cs="Times New Roman"/>
          <w:rPrChange w:id="995" w:author="Urfels, Anton (IRRI)" w:date="2023-10-06T20:02:00Z">
            <w:rPr>
              <w:rFonts w:ascii="Gill Sans MT" w:hAnsi="Gill Sans MT" w:cs="Times New Roman"/>
            </w:rPr>
          </w:rPrChange>
        </w:rPr>
        <w:t>distribution</w:t>
      </w:r>
      <w:r w:rsidR="00E162A2" w:rsidRPr="00256197">
        <w:rPr>
          <w:rFonts w:cs="Times New Roman"/>
          <w:rPrChange w:id="996" w:author="Urfels, Anton (IRRI)" w:date="2023-10-06T20:02:00Z">
            <w:rPr>
              <w:rFonts w:ascii="Gill Sans MT" w:hAnsi="Gill Sans MT" w:cs="Times New Roman"/>
            </w:rPr>
          </w:rPrChange>
        </w:rPr>
        <w:t xml:space="preserve"> curve </w:t>
      </w:r>
      <w:r w:rsidR="003561F2" w:rsidRPr="00256197">
        <w:rPr>
          <w:rFonts w:cs="Times New Roman"/>
          <w:rPrChange w:id="997" w:author="Urfels, Anton (IRRI)" w:date="2023-10-06T20:02:00Z">
            <w:rPr>
              <w:rFonts w:ascii="Gill Sans MT" w:hAnsi="Gill Sans MT" w:cs="Times New Roman"/>
            </w:rPr>
          </w:rPrChange>
        </w:rPr>
        <w:t xml:space="preserve">of </w:t>
      </w:r>
      <m:oMath>
        <m:r>
          <w:rPr>
            <w:rFonts w:ascii="Cambria Math" w:hAnsi="Cambria Math" w:cs="Times New Roman"/>
          </w:rPr>
          <m:t>G</m:t>
        </m:r>
      </m:oMath>
      <w:r w:rsidR="003561F2" w:rsidRPr="00256197">
        <w:rPr>
          <w:rFonts w:cs="Times New Roman"/>
          <w:rPrChange w:id="998" w:author="Urfels, Anton (IRRI)" w:date="2023-10-06T20:02:00Z">
            <w:rPr>
              <w:rFonts w:ascii="Gill Sans MT" w:hAnsi="Gill Sans MT" w:cs="Times New Roman"/>
            </w:rPr>
          </w:rPrChange>
        </w:rPr>
        <w:t xml:space="preserve"> </w:t>
      </w:r>
      <w:r w:rsidR="00E162A2" w:rsidRPr="00256197">
        <w:rPr>
          <w:rFonts w:cs="Times New Roman"/>
          <w:rPrChange w:id="999" w:author="Urfels, Anton (IRRI)" w:date="2023-10-06T20:02:00Z">
            <w:rPr>
              <w:rFonts w:ascii="Gill Sans MT" w:hAnsi="Gill Sans MT" w:cs="Times New Roman"/>
            </w:rPr>
          </w:rPrChange>
        </w:rPr>
        <w:t>is wholly to the right</w:t>
      </w:r>
      <w:r w:rsidR="003561F2" w:rsidRPr="00256197">
        <w:rPr>
          <w:rFonts w:cs="Times New Roman"/>
          <w:rPrChange w:id="1000" w:author="Urfels, Anton (IRRI)" w:date="2023-10-06T20:02:00Z">
            <w:rPr>
              <w:rFonts w:ascii="Gill Sans MT" w:hAnsi="Gill Sans MT" w:cs="Times New Roman"/>
            </w:rPr>
          </w:rPrChange>
        </w:rPr>
        <w:t xml:space="preserve"> </w:t>
      </w:r>
      <w:r w:rsidR="00E16690" w:rsidRPr="00256197">
        <w:rPr>
          <w:rFonts w:cs="Times New Roman"/>
          <w:rPrChange w:id="1001" w:author="Urfels, Anton (IRRI)" w:date="2023-10-06T20:02:00Z">
            <w:rPr>
              <w:rFonts w:ascii="Gill Sans MT" w:hAnsi="Gill Sans MT" w:cs="Times New Roman"/>
            </w:rPr>
          </w:rPrChange>
        </w:rPr>
        <w:t xml:space="preserve">of </w:t>
      </w:r>
      <m:oMath>
        <m:r>
          <w:rPr>
            <w:rFonts w:ascii="Cambria Math" w:hAnsi="Cambria Math" w:cs="Times New Roman"/>
          </w:rPr>
          <m:t>Q</m:t>
        </m:r>
      </m:oMath>
      <w:r w:rsidR="003561F2" w:rsidRPr="00256197">
        <w:rPr>
          <w:rFonts w:cs="Times New Roman"/>
          <w:rPrChange w:id="1002" w:author="Urfels, Anton (IRRI)" w:date="2023-10-06T20:02:00Z">
            <w:rPr>
              <w:rFonts w:ascii="Gill Sans MT" w:hAnsi="Gill Sans MT" w:cs="Times New Roman"/>
            </w:rPr>
          </w:rPrChange>
        </w:rPr>
        <w:t>.</w:t>
      </w:r>
      <w:ins w:id="1003" w:author="Urfels, Anton (IRRI)" w:date="2023-10-07T09:35:00Z">
        <w:r w:rsidR="00C456FD">
          <w:rPr>
            <w:rFonts w:cs="Times New Roman"/>
          </w:rPr>
          <w:t xml:space="preserve"> This is also called first order stochastically dominance.</w:t>
        </w:r>
      </w:ins>
      <w:r w:rsidR="003561F2" w:rsidRPr="00256197">
        <w:rPr>
          <w:rFonts w:cs="Times New Roman"/>
          <w:rPrChange w:id="1004" w:author="Urfels, Anton (IRRI)" w:date="2023-10-06T20:02:00Z">
            <w:rPr>
              <w:rFonts w:ascii="Gill Sans MT" w:hAnsi="Gill Sans MT" w:cs="Times New Roman"/>
            </w:rPr>
          </w:rPrChange>
        </w:rPr>
        <w:t xml:space="preserve"> </w:t>
      </w:r>
      <w:r w:rsidR="009774E4" w:rsidRPr="00256197">
        <w:rPr>
          <w:rFonts w:cs="Times New Roman"/>
          <w:rPrChange w:id="1005" w:author="Urfels, Anton (IRRI)" w:date="2023-10-06T20:02:00Z">
            <w:rPr>
              <w:rFonts w:ascii="Gill Sans MT" w:hAnsi="Gill Sans MT" w:cs="Times New Roman"/>
            </w:rPr>
          </w:rPrChange>
        </w:rPr>
        <w:t>Consider</w:t>
      </w:r>
      <w:ins w:id="1006" w:author="Urfels, Anton (IRRI)" w:date="2023-10-07T09:35:00Z">
        <w:r w:rsidR="00C456FD">
          <w:rPr>
            <w:rFonts w:cs="Times New Roman"/>
          </w:rPr>
          <w:t xml:space="preserve"> </w:t>
        </w:r>
      </w:ins>
      <w:ins w:id="1007" w:author="Urfels, Anton (IRRI)" w:date="2023-10-07T09:36:00Z">
        <w:r w:rsidR="00C456FD">
          <w:rPr>
            <w:rFonts w:cs="Times New Roman"/>
          </w:rPr>
          <w:t>the</w:t>
        </w:r>
      </w:ins>
      <w:r w:rsidR="009774E4" w:rsidRPr="00256197">
        <w:rPr>
          <w:rFonts w:cs="Times New Roman"/>
          <w:rPrChange w:id="1008" w:author="Urfels, Anton (IRRI)" w:date="2023-10-06T20:02:00Z">
            <w:rPr>
              <w:rFonts w:ascii="Gill Sans MT" w:hAnsi="Gill Sans MT" w:cs="Times New Roman"/>
            </w:rPr>
          </w:rPrChange>
        </w:rPr>
        <w:t xml:space="preserve"> nex</w:t>
      </w:r>
      <w:ins w:id="1009" w:author="Urfels, Anton (IRRI)" w:date="2023-10-07T09:38:00Z">
        <w:r w:rsidR="00C456FD">
          <w:rPr>
            <w:rFonts w:cs="Times New Roman"/>
          </w:rPr>
          <w:t>t</w:t>
        </w:r>
      </w:ins>
      <w:del w:id="1010" w:author="Urfels, Anton (IRRI)" w:date="2023-10-07T09:36:00Z">
        <w:r w:rsidR="009774E4" w:rsidRPr="00256197" w:rsidDel="00C456FD">
          <w:rPr>
            <w:rFonts w:cs="Times New Roman"/>
            <w:rPrChange w:id="1011" w:author="Urfels, Anton (IRRI)" w:date="2023-10-06T20:02:00Z">
              <w:rPr>
                <w:rFonts w:ascii="Gill Sans MT" w:hAnsi="Gill Sans MT" w:cs="Times New Roman"/>
              </w:rPr>
            </w:rPrChange>
          </w:rPr>
          <w:delText xml:space="preserve">t </w:delText>
        </w:r>
        <w:r w:rsidR="00580D32" w:rsidRPr="00256197" w:rsidDel="00C456FD">
          <w:rPr>
            <w:rFonts w:cs="Times New Roman"/>
            <w:rPrChange w:id="1012" w:author="Urfels, Anton (IRRI)" w:date="2023-10-06T20:02:00Z">
              <w:rPr>
                <w:rFonts w:ascii="Gill Sans MT" w:hAnsi="Gill Sans MT" w:cs="Times New Roman"/>
              </w:rPr>
            </w:rPrChange>
          </w:rPr>
          <w:delText>the</w:delText>
        </w:r>
      </w:del>
      <w:r w:rsidR="00580D32" w:rsidRPr="00256197">
        <w:rPr>
          <w:rFonts w:cs="Times New Roman"/>
          <w:rPrChange w:id="1013" w:author="Urfels, Anton (IRRI)" w:date="2023-10-06T20:02:00Z">
            <w:rPr>
              <w:rFonts w:ascii="Gill Sans MT" w:hAnsi="Gill Sans MT" w:cs="Times New Roman"/>
            </w:rPr>
          </w:rPrChange>
        </w:rPr>
        <w:t xml:space="preserve"> case</w:t>
      </w:r>
      <w:ins w:id="1014" w:author="Urfels, Anton (IRRI)" w:date="2023-10-07T09:36:00Z">
        <w:r w:rsidR="00C456FD">
          <w:rPr>
            <w:rFonts w:cs="Times New Roman"/>
          </w:rPr>
          <w:t xml:space="preserve">, </w:t>
        </w:r>
      </w:ins>
      <w:del w:id="1015" w:author="Urfels, Anton (IRRI)" w:date="2023-10-07T09:36:00Z">
        <w:r w:rsidR="00580D32" w:rsidRPr="00256197" w:rsidDel="00C456FD">
          <w:rPr>
            <w:rFonts w:cs="Times New Roman"/>
            <w:rPrChange w:id="1016" w:author="Urfels, Anton (IRRI)" w:date="2023-10-06T20:02:00Z">
              <w:rPr>
                <w:rFonts w:ascii="Gill Sans MT" w:hAnsi="Gill Sans MT" w:cs="Times New Roman"/>
              </w:rPr>
            </w:rPrChange>
          </w:rPr>
          <w:delText xml:space="preserve"> of</w:delText>
        </w:r>
      </w:del>
      <w:ins w:id="1017" w:author="Urfels, Anton (IRRI)" w:date="2023-10-07T09:36:00Z">
        <w:r w:rsidR="00C456FD">
          <w:rPr>
            <w:rFonts w:cs="Times New Roman"/>
          </w:rPr>
          <w:t>where</w:t>
        </w:r>
      </w:ins>
      <w:r w:rsidR="00580D32" w:rsidRPr="00256197">
        <w:rPr>
          <w:rFonts w:cs="Times New Roman"/>
          <w:rPrChange w:id="1018" w:author="Urfels, Anton (IRRI)" w:date="2023-10-06T20:02:00Z">
            <w:rPr>
              <w:rFonts w:ascii="Gill Sans MT" w:hAnsi="Gill Sans MT" w:cs="Times New Roman"/>
            </w:rPr>
          </w:rPrChange>
        </w:rPr>
        <w:t xml:space="preserve"> </w:t>
      </w:r>
      <m:oMath>
        <m:r>
          <w:rPr>
            <w:rFonts w:ascii="Cambria Math" w:hAnsi="Cambria Math" w:cs="Times New Roman"/>
          </w:rPr>
          <m:t>G</m:t>
        </m:r>
      </m:oMath>
      <w:r w:rsidR="00580D32" w:rsidRPr="00256197">
        <w:rPr>
          <w:rFonts w:eastAsiaTheme="minorEastAsia" w:cs="Times New Roman"/>
          <w:rPrChange w:id="1019" w:author="Urfels, Anton (IRRI)" w:date="2023-10-06T20:02:00Z">
            <w:rPr>
              <w:rFonts w:ascii="Gill Sans MT" w:eastAsiaTheme="minorEastAsia" w:hAnsi="Gill Sans MT" w:cs="Times New Roman"/>
            </w:rPr>
          </w:rPrChange>
        </w:rPr>
        <w:t xml:space="preserve"> and </w:t>
      </w:r>
      <m:oMath>
        <m:r>
          <w:rPr>
            <w:rFonts w:ascii="Cambria Math" w:eastAsiaTheme="minorEastAsia" w:hAnsi="Cambria Math" w:cs="Times New Roman"/>
          </w:rPr>
          <m:t>F</m:t>
        </m:r>
      </m:oMath>
      <w:r w:rsidR="00466459" w:rsidRPr="00256197">
        <w:rPr>
          <w:rFonts w:eastAsiaTheme="minorEastAsia" w:cs="Times New Roman"/>
          <w:rPrChange w:id="1020" w:author="Urfels, Anton (IRRI)" w:date="2023-10-06T20:02:00Z">
            <w:rPr>
              <w:rFonts w:ascii="Gill Sans MT" w:eastAsiaTheme="minorEastAsia" w:hAnsi="Gill Sans MT" w:cs="Times New Roman"/>
            </w:rPr>
          </w:rPrChange>
        </w:rPr>
        <w:t xml:space="preserve"> </w:t>
      </w:r>
      <w:del w:id="1021" w:author="Urfels, Anton (IRRI)" w:date="2023-10-07T09:36:00Z">
        <w:r w:rsidR="00466459" w:rsidRPr="00256197" w:rsidDel="00C456FD">
          <w:rPr>
            <w:rFonts w:eastAsiaTheme="minorEastAsia" w:cs="Times New Roman"/>
            <w:rPrChange w:id="1022" w:author="Urfels, Anton (IRRI)" w:date="2023-10-06T20:02:00Z">
              <w:rPr>
                <w:rFonts w:ascii="Gill Sans MT" w:eastAsiaTheme="minorEastAsia" w:hAnsi="Gill Sans MT" w:cs="Times New Roman"/>
              </w:rPr>
            </w:rPrChange>
          </w:rPr>
          <w:delText>which have</w:delText>
        </w:r>
      </w:del>
      <w:ins w:id="1023" w:author="Urfels, Anton (IRRI)" w:date="2023-10-07T09:36:00Z">
        <w:r w:rsidR="00C456FD">
          <w:rPr>
            <w:rFonts w:eastAsiaTheme="minorEastAsia" w:cs="Times New Roman"/>
          </w:rPr>
          <w:t>are having</w:t>
        </w:r>
      </w:ins>
      <w:r w:rsidR="00466459" w:rsidRPr="00256197">
        <w:rPr>
          <w:rFonts w:eastAsiaTheme="minorEastAsia" w:cs="Times New Roman"/>
          <w:rPrChange w:id="1024" w:author="Urfels, Anton (IRRI)" w:date="2023-10-06T20:02:00Z">
            <w:rPr>
              <w:rFonts w:ascii="Gill Sans MT" w:eastAsiaTheme="minorEastAsia" w:hAnsi="Gill Sans MT" w:cs="Times New Roman"/>
            </w:rPr>
          </w:rPrChange>
        </w:rPr>
        <w:t xml:space="preserve"> crossing cumulative distribution functions.</w:t>
      </w:r>
      <w:del w:id="1025" w:author="Urfels, Anton (IRRI)" w:date="2023-10-07T09:36:00Z">
        <w:r w:rsidR="00466459" w:rsidRPr="00256197" w:rsidDel="00C456FD">
          <w:rPr>
            <w:rFonts w:eastAsiaTheme="minorEastAsia" w:cs="Times New Roman"/>
            <w:rPrChange w:id="1026" w:author="Urfels, Anton (IRRI)" w:date="2023-10-06T20:02:00Z">
              <w:rPr>
                <w:rFonts w:ascii="Gill Sans MT" w:eastAsiaTheme="minorEastAsia" w:hAnsi="Gill Sans MT" w:cs="Times New Roman"/>
              </w:rPr>
            </w:rPrChange>
          </w:rPr>
          <w:delText xml:space="preserve"> </w:delText>
        </w:r>
        <w:r w:rsidR="009774E4" w:rsidRPr="00256197" w:rsidDel="00C456FD">
          <w:rPr>
            <w:rFonts w:eastAsiaTheme="minorEastAsia" w:cs="Times New Roman"/>
            <w:rPrChange w:id="1027" w:author="Urfels, Anton (IRRI)" w:date="2023-10-06T20:02:00Z">
              <w:rPr>
                <w:rFonts w:ascii="Gill Sans MT" w:eastAsiaTheme="minorEastAsia" w:hAnsi="Gill Sans MT" w:cs="Times New Roman"/>
              </w:rPr>
            </w:rPrChange>
          </w:rPr>
          <w:delText>For that comparison, second order stochastic dominance is needed to compare the area below and above the intersections.</w:delText>
        </w:r>
      </w:del>
      <w:r w:rsidR="009774E4" w:rsidRPr="00256197">
        <w:rPr>
          <w:rFonts w:eastAsiaTheme="minorEastAsia" w:cs="Times New Roman"/>
          <w:rPrChange w:id="1028" w:author="Urfels, Anton (IRRI)" w:date="2023-10-06T20:02:00Z">
            <w:rPr>
              <w:rFonts w:ascii="Gill Sans MT" w:eastAsiaTheme="minorEastAsia" w:hAnsi="Gill Sans MT" w:cs="Times New Roman"/>
            </w:rPr>
          </w:rPrChange>
        </w:rPr>
        <w:t xml:space="preserve"> Visually, it can be </w:t>
      </w:r>
      <w:del w:id="1029" w:author="Urfels, Anton (IRRI)" w:date="2023-10-07T09:38:00Z">
        <w:r w:rsidR="009774E4" w:rsidRPr="00256197" w:rsidDel="00C456FD">
          <w:rPr>
            <w:rFonts w:eastAsiaTheme="minorEastAsia" w:cs="Times New Roman"/>
            <w:rPrChange w:id="1030" w:author="Urfels, Anton (IRRI)" w:date="2023-10-06T20:02:00Z">
              <w:rPr>
                <w:rFonts w:ascii="Gill Sans MT" w:eastAsiaTheme="minorEastAsia" w:hAnsi="Gill Sans MT" w:cs="Times New Roman"/>
              </w:rPr>
            </w:rPrChange>
          </w:rPr>
          <w:delText xml:space="preserve">deduced </w:delText>
        </w:r>
      </w:del>
      <w:ins w:id="1031" w:author="Urfels, Anton (IRRI)" w:date="2023-10-07T09:38:00Z">
        <w:r w:rsidR="00C456FD">
          <w:rPr>
            <w:rFonts w:eastAsiaTheme="minorEastAsia" w:cs="Times New Roman"/>
          </w:rPr>
          <w:t>assessed</w:t>
        </w:r>
        <w:r w:rsidR="00C456FD" w:rsidRPr="00256197">
          <w:rPr>
            <w:rFonts w:eastAsiaTheme="minorEastAsia" w:cs="Times New Roman"/>
            <w:rPrChange w:id="1032" w:author="Urfels, Anton (IRRI)" w:date="2023-10-06T20:02:00Z">
              <w:rPr>
                <w:rFonts w:ascii="Gill Sans MT" w:eastAsiaTheme="minorEastAsia" w:hAnsi="Gill Sans MT" w:cs="Times New Roman"/>
              </w:rPr>
            </w:rPrChange>
          </w:rPr>
          <w:t xml:space="preserve"> </w:t>
        </w:r>
      </w:ins>
      <w:r w:rsidR="009774E4" w:rsidRPr="00256197">
        <w:rPr>
          <w:rFonts w:eastAsiaTheme="minorEastAsia" w:cs="Times New Roman"/>
          <w:rPrChange w:id="1033" w:author="Urfels, Anton (IRRI)" w:date="2023-10-06T20:02:00Z">
            <w:rPr>
              <w:rFonts w:ascii="Gill Sans MT" w:eastAsiaTheme="minorEastAsia" w:hAnsi="Gill Sans MT" w:cs="Times New Roman"/>
            </w:rPr>
          </w:rPrChange>
        </w:rPr>
        <w:t xml:space="preserve">that </w:t>
      </w:r>
      <m:oMath>
        <m:r>
          <w:rPr>
            <w:rFonts w:ascii="Cambria Math" w:eastAsiaTheme="minorEastAsia" w:hAnsi="Cambria Math" w:cs="Times New Roman"/>
          </w:rPr>
          <m:t>G</m:t>
        </m:r>
      </m:oMath>
      <w:r w:rsidR="009774E4" w:rsidRPr="00256197">
        <w:rPr>
          <w:rFonts w:eastAsiaTheme="minorEastAsia" w:cs="Times New Roman"/>
          <w:rPrChange w:id="1034" w:author="Urfels, Anton (IRRI)" w:date="2023-10-06T20:02:00Z">
            <w:rPr>
              <w:rFonts w:ascii="Gill Sans MT" w:eastAsiaTheme="minorEastAsia" w:hAnsi="Gill Sans MT" w:cs="Times New Roman"/>
            </w:rPr>
          </w:rPrChange>
        </w:rPr>
        <w:t xml:space="preserve"> </w:t>
      </w:r>
      <w:ins w:id="1035" w:author="Urfels, Anton (IRRI)" w:date="2023-10-07T09:37:00Z">
        <w:r w:rsidR="00C456FD">
          <w:rPr>
            <w:rFonts w:eastAsiaTheme="minorEastAsia" w:cs="Times New Roman"/>
          </w:rPr>
          <w:t>has a higher mean and much lower likelihood of low performi</w:t>
        </w:r>
      </w:ins>
      <w:ins w:id="1036" w:author="Urfels, Anton (IRRI)" w:date="2023-10-07T09:38:00Z">
        <w:r w:rsidR="00C456FD">
          <w:rPr>
            <w:rFonts w:eastAsiaTheme="minorEastAsia" w:cs="Times New Roman"/>
          </w:rPr>
          <w:t xml:space="preserve">ng outcomes. G </w:t>
        </w:r>
      </w:ins>
      <w:ins w:id="1037" w:author="Urfels, Anton (IRRI)" w:date="2023-10-07T09:39:00Z">
        <w:r w:rsidR="00C456FD">
          <w:rPr>
            <w:rFonts w:eastAsiaTheme="minorEastAsia" w:cs="Times New Roman"/>
          </w:rPr>
          <w:t xml:space="preserve">has a higher mean and </w:t>
        </w:r>
      </w:ins>
      <w:ins w:id="1038" w:author="Urfels, Anton (IRRI)" w:date="2023-10-07T09:38:00Z">
        <w:r w:rsidR="00C456FD">
          <w:rPr>
            <w:rFonts w:eastAsiaTheme="minorEastAsia" w:cs="Times New Roman"/>
          </w:rPr>
          <w:t>is less risk</w:t>
        </w:r>
      </w:ins>
      <w:ins w:id="1039" w:author="Urfels, Anton (IRRI)" w:date="2023-10-07T09:39:00Z">
        <w:r w:rsidR="00C456FD">
          <w:rPr>
            <w:rFonts w:eastAsiaTheme="minorEastAsia" w:cs="Times New Roman"/>
          </w:rPr>
          <w:t xml:space="preserve">. This is, G </w:t>
        </w:r>
      </w:ins>
      <w:r w:rsidR="009774E4" w:rsidRPr="00256197">
        <w:rPr>
          <w:rFonts w:eastAsiaTheme="minorEastAsia" w:cs="Times New Roman"/>
          <w:rPrChange w:id="1040" w:author="Urfels, Anton (IRRI)" w:date="2023-10-06T20:02:00Z">
            <w:rPr>
              <w:rFonts w:ascii="Gill Sans MT" w:eastAsiaTheme="minorEastAsia" w:hAnsi="Gill Sans MT" w:cs="Times New Roman"/>
            </w:rPr>
          </w:rPrChange>
        </w:rPr>
        <w:t xml:space="preserve">second order stochastically dominates </w:t>
      </w:r>
      <m:oMath>
        <m:r>
          <w:rPr>
            <w:rFonts w:ascii="Cambria Math" w:eastAsiaTheme="minorEastAsia" w:hAnsi="Cambria Math" w:cs="Times New Roman"/>
          </w:rPr>
          <m:t>F</m:t>
        </m:r>
      </m:oMath>
      <w:r w:rsidR="009774E4" w:rsidRPr="00256197">
        <w:rPr>
          <w:rFonts w:eastAsiaTheme="minorEastAsia" w:cs="Times New Roman"/>
          <w:rPrChange w:id="1041" w:author="Urfels, Anton (IRRI)" w:date="2023-10-06T20:02:00Z">
            <w:rPr>
              <w:rFonts w:ascii="Gill Sans MT" w:eastAsiaTheme="minorEastAsia" w:hAnsi="Gill Sans MT" w:cs="Times New Roman"/>
            </w:rPr>
          </w:rPrChange>
        </w:rPr>
        <w:t>.</w:t>
      </w:r>
      <w:ins w:id="1042" w:author="Urfels, Anton (IRRI)" w:date="2023-10-07T09:39:00Z">
        <w:r w:rsidR="00C456FD">
          <w:rPr>
            <w:rFonts w:eastAsiaTheme="minorEastAsia" w:cs="Times New Roman"/>
          </w:rPr>
          <w:t xml:space="preserve"> Since the cumulative distribution function of G and F </w:t>
        </w:r>
      </w:ins>
      <w:ins w:id="1043" w:author="Urfels, Anton (IRRI)" w:date="2023-10-07T09:40:00Z">
        <w:r w:rsidR="00C456FD">
          <w:rPr>
            <w:rFonts w:eastAsiaTheme="minorEastAsia" w:cs="Times New Roman"/>
          </w:rPr>
          <w:t>are crossing each other, neither distribution first order stochastically dominates the other.</w:t>
        </w:r>
      </w:ins>
      <w:del w:id="1044" w:author="Urfels, Anton (IRRI)" w:date="2023-10-07T09:39:00Z">
        <w:r w:rsidR="00F17E42" w:rsidRPr="00256197" w:rsidDel="00C456FD">
          <w:rPr>
            <w:rFonts w:cs="Times New Roman"/>
            <w:rPrChange w:id="1045" w:author="Urfels, Anton (IRRI)" w:date="2023-10-06T20:02:00Z">
              <w:rPr>
                <w:rFonts w:ascii="Gill Sans MT" w:hAnsi="Gill Sans MT" w:cs="Times New Roman"/>
              </w:rPr>
            </w:rPrChange>
          </w:rPr>
          <w:delText xml:space="preserve"> </w:delText>
        </w:r>
      </w:del>
    </w:p>
    <w:p w14:paraId="7FF9C842" w14:textId="533E8D17" w:rsidR="004711F3" w:rsidRPr="00256197" w:rsidRDefault="00C456FD" w:rsidP="000E4BC9">
      <w:pPr>
        <w:jc w:val="both"/>
        <w:rPr>
          <w:rFonts w:eastAsiaTheme="minorEastAsia" w:cs="Times New Roman"/>
          <w:rPrChange w:id="1046" w:author="Urfels, Anton (IRRI)" w:date="2023-10-06T20:02:00Z">
            <w:rPr>
              <w:rFonts w:ascii="Gill Sans MT" w:eastAsiaTheme="minorEastAsia" w:hAnsi="Gill Sans MT" w:cs="Times New Roman"/>
            </w:rPr>
          </w:rPrChange>
        </w:rPr>
      </w:pPr>
      <w:ins w:id="1047" w:author="Urfels, Anton (IRRI)" w:date="2023-10-07T09:41:00Z">
        <w:r>
          <w:rPr>
            <w:rFonts w:cs="Times New Roman"/>
          </w:rPr>
          <w:t>Lastly, c</w:t>
        </w:r>
      </w:ins>
      <w:del w:id="1048" w:author="Urfels, Anton (IRRI)" w:date="2023-10-07T09:41:00Z">
        <w:r w:rsidR="005745FD" w:rsidRPr="00256197" w:rsidDel="00C456FD">
          <w:rPr>
            <w:rFonts w:cs="Times New Roman"/>
            <w:rPrChange w:id="1049" w:author="Urfels, Anton (IRRI)" w:date="2023-10-06T20:02:00Z">
              <w:rPr>
                <w:rFonts w:ascii="Gill Sans MT" w:hAnsi="Gill Sans MT" w:cs="Times New Roman"/>
              </w:rPr>
            </w:rPrChange>
          </w:rPr>
          <w:delText>C</w:delText>
        </w:r>
      </w:del>
      <w:r w:rsidR="005745FD" w:rsidRPr="00256197">
        <w:rPr>
          <w:rFonts w:cs="Times New Roman"/>
          <w:rPrChange w:id="1050" w:author="Urfels, Anton (IRRI)" w:date="2023-10-06T20:02:00Z">
            <w:rPr>
              <w:rFonts w:ascii="Gill Sans MT" w:hAnsi="Gill Sans MT" w:cs="Times New Roman"/>
            </w:rPr>
          </w:rPrChange>
        </w:rPr>
        <w:t xml:space="preserve">onsider the case of </w:t>
      </w:r>
      <m:oMath>
        <m:r>
          <w:rPr>
            <w:rFonts w:ascii="Cambria Math" w:hAnsi="Cambria Math" w:cs="Times New Roman"/>
          </w:rPr>
          <m:t>F</m:t>
        </m:r>
      </m:oMath>
      <w:r w:rsidR="005745FD" w:rsidRPr="00256197">
        <w:rPr>
          <w:rFonts w:eastAsiaTheme="minorEastAsia" w:cs="Times New Roman"/>
          <w:rPrChange w:id="1051" w:author="Urfels, Anton (IRRI)" w:date="2023-10-06T20:02:00Z">
            <w:rPr>
              <w:rFonts w:ascii="Gill Sans MT" w:eastAsiaTheme="minorEastAsia" w:hAnsi="Gill Sans MT" w:cs="Times New Roman"/>
            </w:rPr>
          </w:rPrChange>
        </w:rPr>
        <w:t xml:space="preserve"> and </w:t>
      </w:r>
      <m:oMath>
        <m:r>
          <w:rPr>
            <w:rFonts w:ascii="Cambria Math" w:eastAsiaTheme="minorEastAsia" w:hAnsi="Cambria Math" w:cs="Times New Roman"/>
          </w:rPr>
          <m:t>Q</m:t>
        </m:r>
      </m:oMath>
      <w:r w:rsidR="00747192" w:rsidRPr="00256197">
        <w:rPr>
          <w:rFonts w:eastAsiaTheme="minorEastAsia" w:cs="Times New Roman"/>
          <w:rPrChange w:id="1052" w:author="Urfels, Anton (IRRI)" w:date="2023-10-06T20:02:00Z">
            <w:rPr>
              <w:rFonts w:ascii="Gill Sans MT" w:eastAsiaTheme="minorEastAsia" w:hAnsi="Gill Sans MT" w:cs="Times New Roman"/>
            </w:rPr>
          </w:rPrChange>
        </w:rPr>
        <w:t>,</w:t>
      </w:r>
      <w:ins w:id="1053" w:author="Urfels, Anton (IRRI)" w:date="2023-10-07T09:41:00Z">
        <w:r>
          <w:rPr>
            <w:rFonts w:eastAsiaTheme="minorEastAsia" w:cs="Times New Roman"/>
          </w:rPr>
          <w:t xml:space="preserve"> they are crossing each other and </w:t>
        </w:r>
      </w:ins>
      <w:del w:id="1054" w:author="Urfels, Anton (IRRI)" w:date="2023-10-07T09:41:00Z">
        <w:r w:rsidR="00747192" w:rsidRPr="00256197" w:rsidDel="00C456FD">
          <w:rPr>
            <w:rFonts w:eastAsiaTheme="minorEastAsia" w:cs="Times New Roman"/>
            <w:rPrChange w:id="1055" w:author="Urfels, Anton (IRRI)" w:date="2023-10-06T20:02:00Z">
              <w:rPr>
                <w:rFonts w:ascii="Gill Sans MT" w:eastAsiaTheme="minorEastAsia" w:hAnsi="Gill Sans MT" w:cs="Times New Roman"/>
              </w:rPr>
            </w:rPrChange>
          </w:rPr>
          <w:delText xml:space="preserve"> </w:delText>
        </w:r>
        <w:r w:rsidR="008D3D7A" w:rsidRPr="00256197" w:rsidDel="00C456FD">
          <w:rPr>
            <w:rFonts w:eastAsiaTheme="minorEastAsia" w:cs="Times New Roman"/>
            <w:rPrChange w:id="1056" w:author="Urfels, Anton (IRRI)" w:date="2023-10-06T20:02:00Z">
              <w:rPr>
                <w:rFonts w:ascii="Gill Sans MT" w:eastAsiaTheme="minorEastAsia" w:hAnsi="Gill Sans MT" w:cs="Times New Roman"/>
              </w:rPr>
            </w:rPrChange>
          </w:rPr>
          <w:delText xml:space="preserve">even though </w:delText>
        </w:r>
        <w:r w:rsidR="00A35394" w:rsidRPr="00256197" w:rsidDel="00C456FD">
          <w:rPr>
            <w:rFonts w:eastAsiaTheme="minorEastAsia" w:cs="Times New Roman"/>
            <w:rPrChange w:id="1057" w:author="Urfels, Anton (IRRI)" w:date="2023-10-06T20:02:00Z">
              <w:rPr>
                <w:rFonts w:ascii="Gill Sans MT" w:eastAsiaTheme="minorEastAsia" w:hAnsi="Gill Sans MT" w:cs="Times New Roman"/>
              </w:rPr>
            </w:rPrChange>
          </w:rPr>
          <w:delText xml:space="preserve">these </w:delText>
        </w:r>
      </w:del>
      <w:r w:rsidR="00A35394" w:rsidRPr="00256197">
        <w:rPr>
          <w:rFonts w:eastAsiaTheme="minorEastAsia" w:cs="Times New Roman"/>
          <w:rPrChange w:id="1058" w:author="Urfels, Anton (IRRI)" w:date="2023-10-06T20:02:00Z">
            <w:rPr>
              <w:rFonts w:ascii="Gill Sans MT" w:eastAsiaTheme="minorEastAsia" w:hAnsi="Gill Sans MT" w:cs="Times New Roman"/>
            </w:rPr>
          </w:rPrChange>
        </w:rPr>
        <w:t>have the same mea</w:t>
      </w:r>
      <w:ins w:id="1059" w:author="Urfels, Anton (IRRI)" w:date="2023-10-07T09:41:00Z">
        <w:r>
          <w:rPr>
            <w:rFonts w:eastAsiaTheme="minorEastAsia" w:cs="Times New Roman"/>
          </w:rPr>
          <w:t>n</w:t>
        </w:r>
      </w:ins>
      <w:del w:id="1060" w:author="Urfels, Anton (IRRI)" w:date="2023-10-07T09:41:00Z">
        <w:r w:rsidR="00A35394" w:rsidRPr="00256197" w:rsidDel="00C456FD">
          <w:rPr>
            <w:rFonts w:eastAsiaTheme="minorEastAsia" w:cs="Times New Roman"/>
            <w:rPrChange w:id="1061" w:author="Urfels, Anton (IRRI)" w:date="2023-10-06T20:02:00Z">
              <w:rPr>
                <w:rFonts w:ascii="Gill Sans MT" w:eastAsiaTheme="minorEastAsia" w:hAnsi="Gill Sans MT" w:cs="Times New Roman"/>
              </w:rPr>
            </w:rPrChange>
          </w:rPr>
          <w:delText xml:space="preserve">n, one would </w:delText>
        </w:r>
        <w:r w:rsidR="003115A9" w:rsidRPr="00256197" w:rsidDel="00C456FD">
          <w:rPr>
            <w:rFonts w:eastAsiaTheme="minorEastAsia" w:cs="Times New Roman"/>
            <w:rPrChange w:id="1062" w:author="Urfels, Anton (IRRI)" w:date="2023-10-06T20:02:00Z">
              <w:rPr>
                <w:rFonts w:ascii="Gill Sans MT" w:eastAsiaTheme="minorEastAsia" w:hAnsi="Gill Sans MT" w:cs="Times New Roman"/>
              </w:rPr>
            </w:rPrChange>
          </w:rPr>
          <w:delText>want to choose which technology is better</w:delText>
        </w:r>
      </w:del>
      <w:r w:rsidR="003115A9" w:rsidRPr="00256197">
        <w:rPr>
          <w:rFonts w:eastAsiaTheme="minorEastAsia" w:cs="Times New Roman"/>
          <w:rPrChange w:id="1063" w:author="Urfels, Anton (IRRI)" w:date="2023-10-06T20:02:00Z">
            <w:rPr>
              <w:rFonts w:ascii="Gill Sans MT" w:eastAsiaTheme="minorEastAsia" w:hAnsi="Gill Sans MT" w:cs="Times New Roman"/>
            </w:rPr>
          </w:rPrChange>
        </w:rPr>
        <w:t xml:space="preserve">. </w:t>
      </w:r>
      <w:r w:rsidR="00687A68" w:rsidRPr="00256197">
        <w:rPr>
          <w:rFonts w:eastAsiaTheme="minorEastAsia" w:cs="Times New Roman"/>
          <w:rPrChange w:id="1064" w:author="Urfels, Anton (IRRI)" w:date="2023-10-06T20:02:00Z">
            <w:rPr>
              <w:rFonts w:ascii="Gill Sans MT" w:eastAsiaTheme="minorEastAsia" w:hAnsi="Gill Sans MT" w:cs="Times New Roman"/>
            </w:rPr>
          </w:rPrChange>
        </w:rPr>
        <w:t xml:space="preserve">It is difficult to visually </w:t>
      </w:r>
      <w:r w:rsidR="00153757" w:rsidRPr="00256197">
        <w:rPr>
          <w:rFonts w:eastAsiaTheme="minorEastAsia" w:cs="Times New Roman"/>
          <w:rPrChange w:id="1065" w:author="Urfels, Anton (IRRI)" w:date="2023-10-06T20:02:00Z">
            <w:rPr>
              <w:rFonts w:ascii="Gill Sans MT" w:eastAsiaTheme="minorEastAsia" w:hAnsi="Gill Sans MT" w:cs="Times New Roman"/>
            </w:rPr>
          </w:rPrChange>
        </w:rPr>
        <w:t>assess</w:t>
      </w:r>
      <w:ins w:id="1066" w:author="Urfels, Anton (IRRI)" w:date="2023-10-07T09:42:00Z">
        <w:r>
          <w:rPr>
            <w:rFonts w:eastAsiaTheme="minorEastAsia" w:cs="Times New Roman"/>
          </w:rPr>
          <w:t xml:space="preserve"> which one is more risky – i.e. determine</w:t>
        </w:r>
      </w:ins>
      <w:r w:rsidR="00153757" w:rsidRPr="00256197">
        <w:rPr>
          <w:rFonts w:eastAsiaTheme="minorEastAsia" w:cs="Times New Roman"/>
          <w:rPrChange w:id="1067" w:author="Urfels, Anton (IRRI)" w:date="2023-10-06T20:02:00Z">
            <w:rPr>
              <w:rFonts w:ascii="Gill Sans MT" w:eastAsiaTheme="minorEastAsia" w:hAnsi="Gill Sans MT" w:cs="Times New Roman"/>
            </w:rPr>
          </w:rPrChange>
        </w:rPr>
        <w:t xml:space="preserve"> the second order stochastic dominance ordering for these technologies.</w:t>
      </w:r>
      <w:del w:id="1068" w:author="Urfels, Anton (IRRI)" w:date="2023-10-07T14:07:00Z">
        <w:r w:rsidR="00153757" w:rsidRPr="00256197" w:rsidDel="004C5B41">
          <w:rPr>
            <w:rFonts w:eastAsiaTheme="minorEastAsia" w:cs="Times New Roman"/>
            <w:rPrChange w:id="1069" w:author="Urfels, Anton (IRRI)" w:date="2023-10-06T20:02:00Z">
              <w:rPr>
                <w:rFonts w:ascii="Gill Sans MT" w:eastAsiaTheme="minorEastAsia" w:hAnsi="Gill Sans MT" w:cs="Times New Roman"/>
              </w:rPr>
            </w:rPrChange>
          </w:rPr>
          <w:delText xml:space="preserve"> </w:delText>
        </w:r>
        <w:r w:rsidR="004C69E2" w:rsidRPr="00C456FD" w:rsidDel="004C5B41">
          <w:rPr>
            <w:rFonts w:eastAsiaTheme="minorEastAsia" w:cs="Times New Roman"/>
            <w:highlight w:val="yellow"/>
            <w:rPrChange w:id="1070" w:author="Urfels, Anton (IRRI)" w:date="2023-10-07T09:43:00Z">
              <w:rPr>
                <w:rFonts w:ascii="Gill Sans MT" w:eastAsiaTheme="minorEastAsia" w:hAnsi="Gill Sans MT" w:cs="Times New Roman"/>
              </w:rPr>
            </w:rPrChange>
          </w:rPr>
          <w:delText xml:space="preserve">Using </w:delText>
        </w:r>
        <w:r w:rsidR="00C27EA1" w:rsidRPr="00C456FD" w:rsidDel="004C5B41">
          <w:rPr>
            <w:rFonts w:eastAsiaTheme="minorEastAsia" w:cs="Times New Roman"/>
            <w:highlight w:val="yellow"/>
            <w:rPrChange w:id="1071" w:author="Urfels, Anton (IRRI)" w:date="2023-10-07T09:43:00Z">
              <w:rPr>
                <w:rFonts w:ascii="Gill Sans MT" w:eastAsiaTheme="minorEastAsia" w:hAnsi="Gill Sans MT" w:cs="Times New Roman"/>
              </w:rPr>
            </w:rPrChange>
          </w:rPr>
          <w:delText xml:space="preserve">our approach, it is indeed unclear whether </w:delText>
        </w:r>
        <w:r w:rsidR="00E94C3B" w:rsidRPr="00C456FD" w:rsidDel="004C5B41">
          <w:rPr>
            <w:rFonts w:eastAsiaTheme="minorEastAsia" w:cs="Times New Roman"/>
            <w:highlight w:val="yellow"/>
            <w:rPrChange w:id="1072" w:author="Urfels, Anton (IRRI)" w:date="2023-10-07T09:43:00Z">
              <w:rPr>
                <w:rFonts w:ascii="Gill Sans MT" w:eastAsiaTheme="minorEastAsia" w:hAnsi="Gill Sans MT" w:cs="Times New Roman"/>
              </w:rPr>
            </w:rPrChange>
          </w:rPr>
          <w:delText>F stochastically dominates Q.</w:delText>
        </w:r>
      </w:del>
    </w:p>
    <w:p w14:paraId="3259A12E" w14:textId="3B9EEDBB" w:rsidR="004F23D7" w:rsidRPr="00256197" w:rsidRDefault="006F0F68" w:rsidP="00130192">
      <w:pPr>
        <w:rPr>
          <w:rFonts w:cs="Times New Roman"/>
          <w:rPrChange w:id="1073" w:author="Urfels, Anton (IRRI)" w:date="2023-10-06T20:02:00Z">
            <w:rPr>
              <w:rFonts w:ascii="Gill Sans MT" w:hAnsi="Gill Sans MT" w:cs="Times New Roman"/>
            </w:rPr>
          </w:rPrChange>
        </w:rPr>
      </w:pPr>
      <w:r w:rsidRPr="00256197">
        <w:rPr>
          <w:rFonts w:cs="Times New Roman"/>
          <w:noProof/>
          <w:rPrChange w:id="1074" w:author="Urfels, Anton (IRRI)" w:date="2023-10-06T20:02:00Z">
            <w:rPr>
              <w:rFonts w:ascii="Gill Sans MT" w:hAnsi="Gill Sans MT" w:cs="Times New Roman"/>
              <w:noProof/>
            </w:rPr>
          </w:rPrChange>
        </w:rPr>
        <w:lastRenderedPageBreak/>
        <w:drawing>
          <wp:inline distT="0" distB="0" distL="0" distR="0" wp14:anchorId="5B12E391" wp14:editId="0B81A581">
            <wp:extent cx="5092920" cy="301936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28417" cy="3099691"/>
                    </a:xfrm>
                    <a:prstGeom prst="rect">
                      <a:avLst/>
                    </a:prstGeom>
                  </pic:spPr>
                </pic:pic>
              </a:graphicData>
            </a:graphic>
          </wp:inline>
        </w:drawing>
      </w:r>
    </w:p>
    <w:p w14:paraId="3100D5F1" w14:textId="0F31B230" w:rsidR="004F23D7" w:rsidRPr="00256197" w:rsidRDefault="004F23D7" w:rsidP="00130192">
      <w:pPr>
        <w:rPr>
          <w:rFonts w:cs="Times New Roman"/>
          <w:rPrChange w:id="1075" w:author="Urfels, Anton (IRRI)" w:date="2023-10-06T20:02:00Z">
            <w:rPr>
              <w:rFonts w:ascii="Gill Sans MT" w:hAnsi="Gill Sans MT" w:cs="Times New Roman"/>
            </w:rPr>
          </w:rPrChange>
        </w:rPr>
      </w:pPr>
      <w:r w:rsidRPr="00256197">
        <w:rPr>
          <w:rFonts w:cs="Times New Roman"/>
          <w:rPrChange w:id="1076" w:author="Urfels, Anton (IRRI)" w:date="2023-10-06T20:02:00Z">
            <w:rPr>
              <w:rFonts w:ascii="Gill Sans MT" w:hAnsi="Gill Sans MT" w:cs="Times New Roman"/>
            </w:rPr>
          </w:rPrChange>
        </w:rPr>
        <w:t>Figure</w:t>
      </w:r>
      <w:r w:rsidR="003F509D" w:rsidRPr="00256197">
        <w:rPr>
          <w:rFonts w:cs="Times New Roman"/>
          <w:rPrChange w:id="1077" w:author="Urfels, Anton (IRRI)" w:date="2023-10-06T20:02:00Z">
            <w:rPr>
              <w:rFonts w:ascii="Gill Sans MT" w:hAnsi="Gill Sans MT" w:cs="Times New Roman"/>
            </w:rPr>
          </w:rPrChange>
        </w:rPr>
        <w:t xml:space="preserve"> 1</w:t>
      </w:r>
      <w:r w:rsidRPr="00256197">
        <w:rPr>
          <w:rFonts w:cs="Times New Roman"/>
          <w:rPrChange w:id="1078" w:author="Urfels, Anton (IRRI)" w:date="2023-10-06T20:02:00Z">
            <w:rPr>
              <w:rFonts w:ascii="Gill Sans MT" w:hAnsi="Gill Sans MT" w:cs="Times New Roman"/>
            </w:rPr>
          </w:rPrChange>
        </w:rPr>
        <w:t xml:space="preserve">: Hypothetical </w:t>
      </w:r>
      <w:r w:rsidR="00AE5801" w:rsidRPr="00256197">
        <w:rPr>
          <w:rFonts w:cs="Times New Roman"/>
          <w:rPrChange w:id="1079" w:author="Urfels, Anton (IRRI)" w:date="2023-10-06T20:02:00Z">
            <w:rPr>
              <w:rFonts w:ascii="Gill Sans MT" w:hAnsi="Gill Sans MT" w:cs="Times New Roman"/>
            </w:rPr>
          </w:rPrChange>
        </w:rPr>
        <w:t xml:space="preserve">stochastic dominance </w:t>
      </w:r>
      <w:r w:rsidR="00133580" w:rsidRPr="00256197">
        <w:rPr>
          <w:rFonts w:cs="Times New Roman"/>
          <w:rPrChange w:id="1080" w:author="Urfels, Anton (IRRI)" w:date="2023-10-06T20:02:00Z">
            <w:rPr>
              <w:rFonts w:ascii="Gill Sans MT" w:hAnsi="Gill Sans MT" w:cs="Times New Roman"/>
            </w:rPr>
          </w:rPrChange>
        </w:rPr>
        <w:t xml:space="preserve">assessment </w:t>
      </w:r>
    </w:p>
    <w:p w14:paraId="751F25BA" w14:textId="0D26664E" w:rsidR="004711F3" w:rsidRPr="00256197" w:rsidRDefault="00675827" w:rsidP="00881E34">
      <w:pPr>
        <w:spacing w:line="276" w:lineRule="auto"/>
        <w:rPr>
          <w:rFonts w:cs="Times New Roman"/>
          <w:sz w:val="20"/>
          <w:szCs w:val="20"/>
          <w:rPrChange w:id="1081" w:author="Urfels, Anton (IRRI)" w:date="2023-10-06T20:02:00Z">
            <w:rPr>
              <w:rFonts w:ascii="Gill Sans MT" w:hAnsi="Gill Sans MT" w:cs="Times New Roman"/>
              <w:sz w:val="20"/>
              <w:szCs w:val="20"/>
            </w:rPr>
          </w:rPrChange>
        </w:rPr>
      </w:pPr>
      <w:r w:rsidRPr="00256197">
        <w:rPr>
          <w:rFonts w:cs="Times New Roman"/>
          <w:b/>
          <w:bCs/>
          <w:i/>
          <w:iCs/>
          <w:sz w:val="20"/>
          <w:szCs w:val="20"/>
          <w:rPrChange w:id="1082" w:author="Urfels, Anton (IRRI)" w:date="2023-10-06T20:02:00Z">
            <w:rPr>
              <w:rFonts w:ascii="Gill Sans MT" w:hAnsi="Gill Sans MT" w:cs="Times New Roman"/>
              <w:b/>
              <w:bCs/>
              <w:i/>
              <w:iCs/>
              <w:sz w:val="20"/>
              <w:szCs w:val="20"/>
            </w:rPr>
          </w:rPrChange>
        </w:rPr>
        <w:t>Note:</w:t>
      </w:r>
      <w:r w:rsidRPr="00256197">
        <w:rPr>
          <w:rFonts w:cs="Times New Roman"/>
          <w:sz w:val="20"/>
          <w:szCs w:val="20"/>
          <w:rPrChange w:id="1083" w:author="Urfels, Anton (IRRI)" w:date="2023-10-06T20:02:00Z">
            <w:rPr>
              <w:rFonts w:ascii="Gill Sans MT" w:hAnsi="Gill Sans MT" w:cs="Times New Roman"/>
              <w:sz w:val="20"/>
              <w:szCs w:val="20"/>
            </w:rPr>
          </w:rPrChange>
        </w:rPr>
        <w:t xml:space="preserve"> </w:t>
      </w:r>
      <w:r w:rsidR="00750A78" w:rsidRPr="00256197">
        <w:rPr>
          <w:rFonts w:cs="Times New Roman"/>
          <w:sz w:val="20"/>
          <w:szCs w:val="20"/>
          <w:rPrChange w:id="1084" w:author="Urfels, Anton (IRRI)" w:date="2023-10-06T20:02:00Z">
            <w:rPr>
              <w:rFonts w:ascii="Gill Sans MT" w:hAnsi="Gill Sans MT" w:cs="Times New Roman"/>
              <w:sz w:val="20"/>
              <w:szCs w:val="20"/>
            </w:rPr>
          </w:rPrChange>
        </w:rPr>
        <w:t>We us</w:t>
      </w:r>
      <w:r w:rsidR="00D57479" w:rsidRPr="00256197">
        <w:rPr>
          <w:rFonts w:cs="Times New Roman"/>
          <w:sz w:val="20"/>
          <w:szCs w:val="20"/>
          <w:rPrChange w:id="1085" w:author="Urfels, Anton (IRRI)" w:date="2023-10-06T20:02:00Z">
            <w:rPr>
              <w:rFonts w:ascii="Gill Sans MT" w:hAnsi="Gill Sans MT" w:cs="Times New Roman"/>
              <w:sz w:val="20"/>
              <w:szCs w:val="20"/>
            </w:rPr>
          </w:rPrChange>
        </w:rPr>
        <w:t>e a</w:t>
      </w:r>
      <w:r w:rsidR="00750A78" w:rsidRPr="00256197">
        <w:rPr>
          <w:rFonts w:cs="Times New Roman"/>
          <w:sz w:val="20"/>
          <w:szCs w:val="20"/>
          <w:rPrChange w:id="1086" w:author="Urfels, Anton (IRRI)" w:date="2023-10-06T20:02:00Z">
            <w:rPr>
              <w:rFonts w:ascii="Gill Sans MT" w:hAnsi="Gill Sans MT" w:cs="Times New Roman"/>
              <w:sz w:val="20"/>
              <w:szCs w:val="20"/>
            </w:rPr>
          </w:rPrChange>
        </w:rPr>
        <w:t xml:space="preserve"> truncated normal distribution with</w:t>
      </w:r>
      <w:r w:rsidR="00452D5F" w:rsidRPr="00256197">
        <w:rPr>
          <w:rFonts w:cs="Times New Roman"/>
          <w:sz w:val="20"/>
          <w:szCs w:val="20"/>
          <w:rPrChange w:id="1087" w:author="Urfels, Anton (IRRI)" w:date="2023-10-06T20:02:00Z">
            <w:rPr>
              <w:rFonts w:ascii="Gill Sans MT" w:hAnsi="Gill Sans MT" w:cs="Times New Roman"/>
              <w:sz w:val="20"/>
              <w:szCs w:val="20"/>
            </w:rPr>
          </w:rPrChange>
        </w:rPr>
        <w:t xml:space="preserve"> four </w:t>
      </w:r>
      <w:r w:rsidR="003859C4" w:rsidRPr="00256197">
        <w:rPr>
          <w:rFonts w:cs="Times New Roman"/>
          <w:sz w:val="20"/>
          <w:szCs w:val="20"/>
          <w:rPrChange w:id="1088" w:author="Urfels, Anton (IRRI)" w:date="2023-10-06T20:02:00Z">
            <w:rPr>
              <w:rFonts w:ascii="Gill Sans MT" w:hAnsi="Gill Sans MT" w:cs="Times New Roman"/>
              <w:sz w:val="20"/>
              <w:szCs w:val="20"/>
            </w:rPr>
          </w:rPrChange>
        </w:rPr>
        <w:t>parameters</w:t>
      </w:r>
      <w:r w:rsidR="00D57479" w:rsidRPr="00256197">
        <w:rPr>
          <w:rFonts w:cs="Times New Roman"/>
          <w:sz w:val="20"/>
          <w:szCs w:val="20"/>
          <w:rPrChange w:id="1089" w:author="Urfels, Anton (IRRI)" w:date="2023-10-06T20:02:00Z">
            <w:rPr>
              <w:rFonts w:ascii="Gill Sans MT" w:hAnsi="Gill Sans MT" w:cs="Times New Roman"/>
              <w:sz w:val="20"/>
              <w:szCs w:val="20"/>
            </w:rPr>
          </w:rPrChange>
        </w:rPr>
        <w:t>: minimum (a), maximum (b), mean</w:t>
      </w:r>
      <w:r w:rsidR="00E169D3" w:rsidRPr="00256197">
        <w:rPr>
          <w:rFonts w:cs="Times New Roman"/>
          <w:sz w:val="20"/>
          <w:szCs w:val="20"/>
          <w:rPrChange w:id="1090" w:author="Urfels, Anton (IRRI)" w:date="2023-10-06T20:02:00Z">
            <w:rPr>
              <w:rFonts w:ascii="Gill Sans MT" w:hAnsi="Gill Sans MT" w:cs="Times New Roman"/>
              <w:sz w:val="20"/>
              <w:szCs w:val="20"/>
            </w:rPr>
          </w:rPrChange>
        </w:rPr>
        <w:t>, and standard deviation (</w:t>
      </w:r>
      <w:proofErr w:type="spellStart"/>
      <w:r w:rsidR="00E169D3" w:rsidRPr="00256197">
        <w:rPr>
          <w:rFonts w:cs="Times New Roman"/>
          <w:sz w:val="20"/>
          <w:szCs w:val="20"/>
          <w:rPrChange w:id="1091" w:author="Urfels, Anton (IRRI)" w:date="2023-10-06T20:02:00Z">
            <w:rPr>
              <w:rFonts w:ascii="Gill Sans MT" w:hAnsi="Gill Sans MT" w:cs="Times New Roman"/>
              <w:sz w:val="20"/>
              <w:szCs w:val="20"/>
            </w:rPr>
          </w:rPrChange>
        </w:rPr>
        <w:t>sd</w:t>
      </w:r>
      <w:proofErr w:type="spellEnd"/>
      <w:r w:rsidR="00E169D3" w:rsidRPr="00256197">
        <w:rPr>
          <w:rFonts w:cs="Times New Roman"/>
          <w:sz w:val="20"/>
          <w:szCs w:val="20"/>
          <w:rPrChange w:id="1092" w:author="Urfels, Anton (IRRI)" w:date="2023-10-06T20:02:00Z">
            <w:rPr>
              <w:rFonts w:ascii="Gill Sans MT" w:hAnsi="Gill Sans MT" w:cs="Times New Roman"/>
              <w:sz w:val="20"/>
              <w:szCs w:val="20"/>
            </w:rPr>
          </w:rPrChange>
        </w:rPr>
        <w:t xml:space="preserve">). The parameters used for each of the scenarios are as follows: </w:t>
      </w:r>
      <w:r w:rsidR="006D2BBF" w:rsidRPr="00256197">
        <w:rPr>
          <w:rFonts w:cs="Times New Roman"/>
          <w:sz w:val="20"/>
          <w:szCs w:val="20"/>
          <w:rPrChange w:id="1093" w:author="Urfels, Anton (IRRI)" w:date="2023-10-06T20:02:00Z">
            <w:rPr>
              <w:rFonts w:ascii="Gill Sans MT" w:hAnsi="Gill Sans MT" w:cs="Times New Roman"/>
              <w:sz w:val="20"/>
              <w:szCs w:val="20"/>
            </w:rPr>
          </w:rPrChange>
        </w:rPr>
        <w:t xml:space="preserve"> </w:t>
      </w:r>
      <w:r w:rsidR="00750A78" w:rsidRPr="00256197">
        <w:rPr>
          <w:rFonts w:cs="Times New Roman"/>
          <w:sz w:val="20"/>
          <w:szCs w:val="20"/>
          <w:rPrChange w:id="1094" w:author="Urfels, Anton (IRRI)" w:date="2023-10-06T20:02:00Z">
            <w:rPr>
              <w:rFonts w:ascii="Gill Sans MT" w:hAnsi="Gill Sans MT" w:cs="Times New Roman"/>
              <w:sz w:val="20"/>
              <w:szCs w:val="20"/>
            </w:rPr>
          </w:rPrChange>
        </w:rPr>
        <w:t xml:space="preserve">G= </w:t>
      </w:r>
      <w:proofErr w:type="spellStart"/>
      <w:r w:rsidR="00750A78" w:rsidRPr="00256197">
        <w:rPr>
          <w:rFonts w:cs="Times New Roman"/>
          <w:sz w:val="20"/>
          <w:szCs w:val="20"/>
          <w:rPrChange w:id="1095" w:author="Urfels, Anton (IRRI)" w:date="2023-10-06T20:02:00Z">
            <w:rPr>
              <w:rFonts w:ascii="Gill Sans MT" w:hAnsi="Gill Sans MT" w:cs="Times New Roman"/>
              <w:sz w:val="20"/>
              <w:szCs w:val="20"/>
            </w:rPr>
          </w:rPrChange>
        </w:rPr>
        <w:t>rtruncnorm</w:t>
      </w:r>
      <w:proofErr w:type="spellEnd"/>
      <w:r w:rsidR="00750A78" w:rsidRPr="00256197">
        <w:rPr>
          <w:rFonts w:cs="Times New Roman"/>
          <w:sz w:val="20"/>
          <w:szCs w:val="20"/>
          <w:rPrChange w:id="1096" w:author="Urfels, Anton (IRRI)" w:date="2023-10-06T20:02:00Z">
            <w:rPr>
              <w:rFonts w:ascii="Gill Sans MT" w:hAnsi="Gill Sans MT" w:cs="Times New Roman"/>
              <w:sz w:val="20"/>
              <w:szCs w:val="20"/>
            </w:rPr>
          </w:rPrChange>
        </w:rPr>
        <w:t xml:space="preserve"> (n=1000,a=4,b=8, mean=6,sd=0.8), Q=</w:t>
      </w:r>
      <w:proofErr w:type="spellStart"/>
      <w:r w:rsidR="00750A78" w:rsidRPr="00256197">
        <w:rPr>
          <w:rFonts w:cs="Times New Roman"/>
          <w:sz w:val="20"/>
          <w:szCs w:val="20"/>
          <w:rPrChange w:id="1097" w:author="Urfels, Anton (IRRI)" w:date="2023-10-06T20:02:00Z">
            <w:rPr>
              <w:rFonts w:ascii="Gill Sans MT" w:hAnsi="Gill Sans MT" w:cs="Times New Roman"/>
              <w:sz w:val="20"/>
              <w:szCs w:val="20"/>
            </w:rPr>
          </w:rPrChange>
        </w:rPr>
        <w:t>rtruncnorm</w:t>
      </w:r>
      <w:proofErr w:type="spellEnd"/>
      <w:r w:rsidR="00750A78" w:rsidRPr="00256197">
        <w:rPr>
          <w:rFonts w:cs="Times New Roman"/>
          <w:sz w:val="20"/>
          <w:szCs w:val="20"/>
          <w:rPrChange w:id="1098" w:author="Urfels, Anton (IRRI)" w:date="2023-10-06T20:02:00Z">
            <w:rPr>
              <w:rFonts w:ascii="Gill Sans MT" w:hAnsi="Gill Sans MT" w:cs="Times New Roman"/>
              <w:sz w:val="20"/>
              <w:szCs w:val="20"/>
            </w:rPr>
          </w:rPrChange>
        </w:rPr>
        <w:t xml:space="preserve"> (n=1000,a=4,b=8, mean=5,sd=1), F=</w:t>
      </w:r>
      <w:proofErr w:type="spellStart"/>
      <w:r w:rsidR="00750A78" w:rsidRPr="00256197">
        <w:rPr>
          <w:rFonts w:cs="Times New Roman"/>
          <w:sz w:val="20"/>
          <w:szCs w:val="20"/>
          <w:rPrChange w:id="1099" w:author="Urfels, Anton (IRRI)" w:date="2023-10-06T20:02:00Z">
            <w:rPr>
              <w:rFonts w:ascii="Gill Sans MT" w:hAnsi="Gill Sans MT" w:cs="Times New Roman"/>
              <w:sz w:val="20"/>
              <w:szCs w:val="20"/>
            </w:rPr>
          </w:rPrChange>
        </w:rPr>
        <w:t>rtruncnorm</w:t>
      </w:r>
      <w:proofErr w:type="spellEnd"/>
      <w:r w:rsidR="00750A78" w:rsidRPr="00256197">
        <w:rPr>
          <w:rFonts w:cs="Times New Roman"/>
          <w:sz w:val="20"/>
          <w:szCs w:val="20"/>
          <w:rPrChange w:id="1100" w:author="Urfels, Anton (IRRI)" w:date="2023-10-06T20:02:00Z">
            <w:rPr>
              <w:rFonts w:ascii="Gill Sans MT" w:hAnsi="Gill Sans MT" w:cs="Times New Roman"/>
              <w:sz w:val="20"/>
              <w:szCs w:val="20"/>
            </w:rPr>
          </w:rPrChange>
        </w:rPr>
        <w:t xml:space="preserve"> (n=1000,a=3,b=9, mean=5,sd=2). </w:t>
      </w:r>
    </w:p>
    <w:p w14:paraId="0CB5EFBB" w14:textId="66D86E4A" w:rsidR="00641BAF" w:rsidRPr="00256197" w:rsidDel="00FC0348" w:rsidRDefault="0098246E" w:rsidP="0098246E">
      <w:pPr>
        <w:jc w:val="both"/>
        <w:rPr>
          <w:del w:id="1101" w:author="Urfels, Anton (IRRI)" w:date="2023-10-07T14:13:00Z"/>
          <w:rFonts w:eastAsiaTheme="minorEastAsia" w:cs="Times New Roman"/>
          <w:rPrChange w:id="1102" w:author="Urfels, Anton (IRRI)" w:date="2023-10-06T20:02:00Z">
            <w:rPr>
              <w:del w:id="1103" w:author="Urfels, Anton (IRRI)" w:date="2023-10-07T14:13:00Z"/>
              <w:rFonts w:ascii="Gill Sans MT" w:eastAsiaTheme="minorEastAsia" w:hAnsi="Gill Sans MT" w:cs="Times New Roman"/>
            </w:rPr>
          </w:rPrChange>
        </w:rPr>
      </w:pPr>
      <w:del w:id="1104" w:author="Urfels, Anton (IRRI)" w:date="2023-10-07T14:13:00Z">
        <w:r w:rsidRPr="00256197" w:rsidDel="00FC0348">
          <w:rPr>
            <w:rFonts w:eastAsiaTheme="minorEastAsia" w:cs="Times New Roman"/>
            <w:rPrChange w:id="1105" w:author="Urfels, Anton (IRRI)" w:date="2023-10-06T20:02:00Z">
              <w:rPr>
                <w:rFonts w:ascii="Gill Sans MT" w:eastAsiaTheme="minorEastAsia" w:hAnsi="Gill Sans MT" w:cs="Times New Roman"/>
              </w:rPr>
            </w:rPrChange>
          </w:rPr>
          <w:delText xml:space="preserve">Beyond establishing second order stochastic dominance, it is important to understand how much yield </w:delText>
        </w:r>
        <w:commentRangeStart w:id="1106"/>
        <w:r w:rsidRPr="00256197" w:rsidDel="00FC0348">
          <w:rPr>
            <w:rFonts w:eastAsiaTheme="minorEastAsia" w:cs="Times New Roman"/>
            <w:rPrChange w:id="1107" w:author="Urfels, Anton (IRRI)" w:date="2023-10-06T20:02:00Z">
              <w:rPr>
                <w:rFonts w:ascii="Gill Sans MT" w:eastAsiaTheme="minorEastAsia" w:hAnsi="Gill Sans MT" w:cs="Times New Roman"/>
              </w:rPr>
            </w:rPrChange>
          </w:rPr>
          <w:delText xml:space="preserve">advantage is needed for one technology to second order dominate another. For this, we use an approximation to compute the lower and upper bounds for one technology to </w:delText>
        </w:r>
        <w:r w:rsidR="00A97DD9" w:rsidRPr="00256197" w:rsidDel="00FC0348">
          <w:rPr>
            <w:rFonts w:eastAsiaTheme="minorEastAsia" w:cs="Times New Roman"/>
            <w:rPrChange w:id="1108" w:author="Urfels, Anton (IRRI)" w:date="2023-10-06T20:02:00Z">
              <w:rPr>
                <w:rFonts w:ascii="Gill Sans MT" w:eastAsiaTheme="minorEastAsia" w:hAnsi="Gill Sans MT" w:cs="Times New Roman"/>
              </w:rPr>
            </w:rPrChange>
          </w:rPr>
          <w:delText xml:space="preserve">second order </w:delText>
        </w:r>
        <w:r w:rsidRPr="00256197" w:rsidDel="00FC0348">
          <w:rPr>
            <w:rFonts w:eastAsiaTheme="minorEastAsia" w:cs="Times New Roman"/>
            <w:rPrChange w:id="1109" w:author="Urfels, Anton (IRRI)" w:date="2023-10-06T20:02:00Z">
              <w:rPr>
                <w:rFonts w:ascii="Gill Sans MT" w:eastAsiaTheme="minorEastAsia" w:hAnsi="Gill Sans MT" w:cs="Times New Roman"/>
              </w:rPr>
            </w:rPrChange>
          </w:rPr>
          <w:delText>stochastically dominate another.</w:delText>
        </w:r>
        <w:commentRangeEnd w:id="1106"/>
        <w:r w:rsidR="00D76BF6" w:rsidDel="00FC0348">
          <w:rPr>
            <w:rStyle w:val="CommentReference"/>
            <w:lang w:val="en-US"/>
          </w:rPr>
          <w:commentReference w:id="1106"/>
        </w:r>
      </w:del>
    </w:p>
    <w:p w14:paraId="6D2C3AF6" w14:textId="24F5392B" w:rsidR="00731243" w:rsidRPr="00256197" w:rsidRDefault="0098246E" w:rsidP="000D6D14">
      <w:pPr>
        <w:jc w:val="both"/>
        <w:rPr>
          <w:rFonts w:eastAsiaTheme="minorEastAsia" w:cs="Times New Roman"/>
          <w:rPrChange w:id="1110" w:author="Urfels, Anton (IRRI)" w:date="2023-10-06T20:02:00Z">
            <w:rPr>
              <w:rFonts w:ascii="Gill Sans MT" w:eastAsiaTheme="minorEastAsia" w:hAnsi="Gill Sans MT" w:cs="Times New Roman"/>
            </w:rPr>
          </w:rPrChange>
        </w:rPr>
      </w:pPr>
      <w:del w:id="1111" w:author="Urfels, Anton (IRRI)" w:date="2023-10-07T14:10:00Z">
        <w:r w:rsidRPr="00256197" w:rsidDel="004C5B41">
          <w:rPr>
            <w:rFonts w:eastAsiaTheme="minorEastAsia" w:cs="Times New Roman"/>
            <w:rPrChange w:id="1112" w:author="Urfels, Anton (IRRI)" w:date="2023-10-06T20:02:00Z">
              <w:rPr>
                <w:rFonts w:ascii="Gill Sans MT" w:eastAsiaTheme="minorEastAsia" w:hAnsi="Gill Sans MT" w:cs="Times New Roman"/>
              </w:rPr>
            </w:rPrChange>
          </w:rPr>
          <w:delText xml:space="preserve"> </w:delText>
        </w:r>
      </w:del>
      <w:r w:rsidR="00F46F9A" w:rsidRPr="00256197">
        <w:rPr>
          <w:rFonts w:eastAsiaTheme="minorEastAsia" w:cs="Times New Roman"/>
          <w:rPrChange w:id="1113" w:author="Urfels, Anton (IRRI)" w:date="2023-10-06T20:02:00Z">
            <w:rPr>
              <w:rFonts w:ascii="Gill Sans MT" w:eastAsiaTheme="minorEastAsia" w:hAnsi="Gill Sans MT" w:cs="Times New Roman"/>
            </w:rPr>
          </w:rPrChange>
        </w:rPr>
        <w:t>T</w:t>
      </w:r>
      <w:r w:rsidR="00130192" w:rsidRPr="00256197">
        <w:rPr>
          <w:rFonts w:eastAsiaTheme="minorEastAsia" w:cs="Times New Roman"/>
          <w:rPrChange w:id="1114" w:author="Urfels, Anton (IRRI)" w:date="2023-10-06T20:02:00Z">
            <w:rPr>
              <w:rFonts w:ascii="Gill Sans MT" w:eastAsiaTheme="minorEastAsia" w:hAnsi="Gill Sans MT" w:cs="Times New Roman"/>
            </w:rPr>
          </w:rPrChange>
        </w:rPr>
        <w:t xml:space="preserve">he lower WTP bound that makes any risk-averse farmer prefer </w:t>
      </w:r>
      <w:r w:rsidR="00ED233D" w:rsidRPr="00256197">
        <w:rPr>
          <w:rFonts w:eastAsiaTheme="minorEastAsia" w:cs="Times New Roman"/>
          <w:rPrChange w:id="1115" w:author="Urfels, Anton (IRRI)" w:date="2023-10-06T20:02:00Z">
            <w:rPr>
              <w:rFonts w:ascii="Gill Sans MT" w:eastAsiaTheme="minorEastAsia" w:hAnsi="Gill Sans MT" w:cs="Times New Roman"/>
            </w:rPr>
          </w:rPrChange>
        </w:rPr>
        <w:t xml:space="preserve">new </w:t>
      </w:r>
      <w:r w:rsidR="00130192" w:rsidRPr="00256197">
        <w:rPr>
          <w:rFonts w:eastAsiaTheme="minorEastAsia" w:cs="Times New Roman"/>
          <w:rPrChange w:id="1116" w:author="Urfels, Anton (IRRI)" w:date="2023-10-06T20:02:00Z">
            <w:rPr>
              <w:rFonts w:ascii="Gill Sans MT" w:eastAsiaTheme="minorEastAsia" w:hAnsi="Gill Sans MT" w:cs="Times New Roman"/>
            </w:rPr>
          </w:rPrChange>
        </w:rPr>
        <w:t>technology</w:t>
      </w:r>
      <w:r w:rsidR="004C35C0" w:rsidRPr="00256197">
        <w:rPr>
          <w:rFonts w:eastAsiaTheme="minorEastAsia" w:cs="Times New Roman"/>
          <w:rPrChange w:id="1117" w:author="Urfels, Anton (IRRI)" w:date="2023-10-06T20:02:00Z">
            <w:rPr>
              <w:rFonts w:ascii="Gill Sans MT" w:eastAsiaTheme="minorEastAsia" w:hAnsi="Gill Sans MT" w:cs="Times New Roman"/>
            </w:rPr>
          </w:rPrChange>
        </w:rPr>
        <w:t xml:space="preserve"> (in this case scenarios other than the baseline)</w:t>
      </w:r>
      <w:r w:rsidR="00130192" w:rsidRPr="00256197">
        <w:rPr>
          <w:rFonts w:eastAsiaTheme="minorEastAsia" w:cs="Times New Roman"/>
          <w:rPrChange w:id="1118" w:author="Urfels, Anton (IRRI)" w:date="2023-10-06T20:02:00Z">
            <w:rPr>
              <w:rFonts w:ascii="Gill Sans MT" w:eastAsiaTheme="minorEastAsia" w:hAnsi="Gill Sans MT" w:cs="Times New Roman"/>
            </w:rPr>
          </w:rPrChange>
        </w:rPr>
        <w:t xml:space="preserve"> can</w:t>
      </w:r>
      <w:r w:rsidR="00B3217B" w:rsidRPr="00256197">
        <w:rPr>
          <w:rFonts w:eastAsiaTheme="minorEastAsia" w:cs="Times New Roman"/>
          <w:rPrChange w:id="1119" w:author="Urfels, Anton (IRRI)" w:date="2023-10-06T20:02:00Z">
            <w:rPr>
              <w:rFonts w:ascii="Gill Sans MT" w:eastAsiaTheme="minorEastAsia" w:hAnsi="Gill Sans MT" w:cs="Times New Roman"/>
            </w:rPr>
          </w:rPrChange>
        </w:rPr>
        <w:t xml:space="preserve"> be</w:t>
      </w:r>
      <w:r w:rsidR="00130192" w:rsidRPr="00256197">
        <w:rPr>
          <w:rFonts w:eastAsiaTheme="minorEastAsia" w:cs="Times New Roman"/>
          <w:rPrChange w:id="1120" w:author="Urfels, Anton (IRRI)" w:date="2023-10-06T20:02:00Z">
            <w:rPr>
              <w:rFonts w:ascii="Gill Sans MT" w:eastAsiaTheme="minorEastAsia" w:hAnsi="Gill Sans MT" w:cs="Times New Roman"/>
            </w:rPr>
          </w:rPrChange>
        </w:rPr>
        <w:t xml:space="preserve"> derived using </w:t>
      </w:r>
      <w:r w:rsidR="00010276" w:rsidRPr="00256197">
        <w:rPr>
          <w:rFonts w:eastAsiaTheme="minorEastAsia" w:cs="Times New Roman"/>
          <w:rPrChange w:id="1121" w:author="Urfels, Anton (IRRI)" w:date="2023-10-06T20:02:00Z">
            <w:rPr>
              <w:rFonts w:ascii="Gill Sans MT" w:eastAsiaTheme="minorEastAsia" w:hAnsi="Gill Sans MT" w:cs="Times New Roman"/>
            </w:rPr>
          </w:rPrChange>
        </w:rPr>
        <w:t>second order stochastic dominance</w:t>
      </w:r>
      <w:r w:rsidR="005A401A" w:rsidRPr="00256197">
        <w:rPr>
          <w:rFonts w:eastAsiaTheme="minorEastAsia" w:cs="Times New Roman"/>
          <w:rPrChange w:id="1122" w:author="Urfels, Anton (IRRI)" w:date="2023-10-06T20:02:00Z">
            <w:rPr>
              <w:rFonts w:ascii="Gill Sans MT" w:eastAsiaTheme="minorEastAsia" w:hAnsi="Gill Sans MT" w:cs="Times New Roman"/>
            </w:rPr>
          </w:rPrChange>
        </w:rPr>
        <w:t xml:space="preserve"> (</w:t>
      </w:r>
      <w:r w:rsidR="00F46F9A" w:rsidRPr="00256197">
        <w:rPr>
          <w:rFonts w:eastAsiaTheme="minorEastAsia" w:cs="Times New Roman"/>
          <w:rPrChange w:id="1123" w:author="Urfels, Anton (IRRI)" w:date="2023-10-06T20:02:00Z">
            <w:rPr>
              <w:rFonts w:ascii="Gill Sans MT" w:eastAsiaTheme="minorEastAsia" w:hAnsi="Gill Sans MT" w:cs="Times New Roman"/>
            </w:rPr>
          </w:rPrChange>
        </w:rPr>
        <w:t xml:space="preserve">see Hurley et al 2018 for </w:t>
      </w:r>
      <w:r w:rsidR="00605179" w:rsidRPr="00256197">
        <w:rPr>
          <w:rFonts w:eastAsiaTheme="minorEastAsia" w:cs="Times New Roman"/>
          <w:rPrChange w:id="1124" w:author="Urfels, Anton (IRRI)" w:date="2023-10-06T20:02:00Z">
            <w:rPr>
              <w:rFonts w:ascii="Gill Sans MT" w:eastAsiaTheme="minorEastAsia" w:hAnsi="Gill Sans MT" w:cs="Times New Roman"/>
            </w:rPr>
          </w:rPrChange>
        </w:rPr>
        <w:t>detailed derivations</w:t>
      </w:r>
      <w:r w:rsidR="005A401A" w:rsidRPr="00256197">
        <w:rPr>
          <w:rFonts w:eastAsiaTheme="minorEastAsia" w:cs="Times New Roman"/>
          <w:rPrChange w:id="1125" w:author="Urfels, Anton (IRRI)" w:date="2023-10-06T20:02:00Z">
            <w:rPr>
              <w:rFonts w:ascii="Gill Sans MT" w:eastAsiaTheme="minorEastAsia" w:hAnsi="Gill Sans MT" w:cs="Times New Roman"/>
            </w:rPr>
          </w:rPrChange>
        </w:rPr>
        <w:t xml:space="preserve">). </w:t>
      </w:r>
      <w:r w:rsidR="00130192" w:rsidRPr="00256197">
        <w:rPr>
          <w:rFonts w:eastAsiaTheme="minorEastAsia" w:cs="Times New Roman"/>
          <w:rPrChange w:id="1126" w:author="Urfels, Anton (IRRI)" w:date="2023-10-06T20:02:00Z">
            <w:rPr>
              <w:rFonts w:ascii="Gill Sans MT" w:eastAsiaTheme="minorEastAsia" w:hAnsi="Gill Sans MT" w:cs="Times New Roman"/>
            </w:rPr>
          </w:rPrChange>
        </w:rPr>
        <w:t xml:space="preserve">If both lower bound and upper bound </w:t>
      </w:r>
      <w:r w:rsidR="00EE0FBC" w:rsidRPr="00256197">
        <w:rPr>
          <w:rFonts w:eastAsiaTheme="minorEastAsia" w:cs="Times New Roman"/>
          <w:rPrChange w:id="1127" w:author="Urfels, Anton (IRRI)" w:date="2023-10-06T20:02:00Z">
            <w:rPr>
              <w:rFonts w:ascii="Gill Sans MT" w:eastAsiaTheme="minorEastAsia" w:hAnsi="Gill Sans MT" w:cs="Times New Roman"/>
            </w:rPr>
          </w:rPrChange>
        </w:rPr>
        <w:t xml:space="preserve">are </w:t>
      </w:r>
      <w:r w:rsidR="00130192" w:rsidRPr="00256197">
        <w:rPr>
          <w:rFonts w:eastAsiaTheme="minorEastAsia" w:cs="Times New Roman"/>
          <w:rPrChange w:id="1128" w:author="Urfels, Anton (IRRI)" w:date="2023-10-06T20:02:00Z">
            <w:rPr>
              <w:rFonts w:ascii="Gill Sans MT" w:eastAsiaTheme="minorEastAsia" w:hAnsi="Gill Sans MT" w:cs="Times New Roman"/>
            </w:rPr>
          </w:rPrChange>
        </w:rPr>
        <w:t>positive, then any risk averse farmer will prefer</w:t>
      </w:r>
      <w:r w:rsidR="00356F0E" w:rsidRPr="00256197">
        <w:rPr>
          <w:rFonts w:eastAsiaTheme="minorEastAsia" w:cs="Times New Roman"/>
          <w:rPrChange w:id="1129" w:author="Urfels, Anton (IRRI)" w:date="2023-10-06T20:02:00Z">
            <w:rPr>
              <w:rFonts w:ascii="Gill Sans MT" w:eastAsiaTheme="minorEastAsia" w:hAnsi="Gill Sans MT" w:cs="Times New Roman"/>
            </w:rPr>
          </w:rPrChange>
        </w:rPr>
        <w:t xml:space="preserve"> the new technology</w:t>
      </w:r>
      <w:r w:rsidR="00130192" w:rsidRPr="00256197">
        <w:rPr>
          <w:rFonts w:eastAsiaTheme="minorEastAsia" w:cs="Times New Roman"/>
          <w:rPrChange w:id="1130" w:author="Urfels, Anton (IRRI)" w:date="2023-10-06T20:02:00Z">
            <w:rPr>
              <w:rFonts w:ascii="Gill Sans MT" w:eastAsiaTheme="minorEastAsia" w:hAnsi="Gill Sans MT" w:cs="Times New Roman"/>
            </w:rPr>
          </w:rPrChange>
        </w:rPr>
        <w:t xml:space="preserve">. Conversely, if both lower bound and upper bound are negative, then any risk averse </w:t>
      </w:r>
      <w:r w:rsidR="006A71DA" w:rsidRPr="00256197">
        <w:rPr>
          <w:rFonts w:eastAsiaTheme="minorEastAsia" w:cs="Times New Roman"/>
          <w:rPrChange w:id="1131" w:author="Urfels, Anton (IRRI)" w:date="2023-10-06T20:02:00Z">
            <w:rPr>
              <w:rFonts w:ascii="Gill Sans MT" w:eastAsiaTheme="minorEastAsia" w:hAnsi="Gill Sans MT" w:cs="Times New Roman"/>
            </w:rPr>
          </w:rPrChange>
        </w:rPr>
        <w:t>farmer</w:t>
      </w:r>
      <w:r w:rsidR="00130192" w:rsidRPr="00256197">
        <w:rPr>
          <w:rFonts w:eastAsiaTheme="minorEastAsia" w:cs="Times New Roman"/>
          <w:rPrChange w:id="1132" w:author="Urfels, Anton (IRRI)" w:date="2023-10-06T20:02:00Z">
            <w:rPr>
              <w:rFonts w:ascii="Gill Sans MT" w:eastAsiaTheme="minorEastAsia" w:hAnsi="Gill Sans MT" w:cs="Times New Roman"/>
            </w:rPr>
          </w:rPrChange>
        </w:rPr>
        <w:t xml:space="preserve"> wil</w:t>
      </w:r>
      <w:r w:rsidR="00356F0E" w:rsidRPr="00256197">
        <w:rPr>
          <w:rFonts w:eastAsiaTheme="minorEastAsia" w:cs="Times New Roman"/>
          <w:rPrChange w:id="1133" w:author="Urfels, Anton (IRRI)" w:date="2023-10-06T20:02:00Z">
            <w:rPr>
              <w:rFonts w:ascii="Gill Sans MT" w:eastAsiaTheme="minorEastAsia" w:hAnsi="Gill Sans MT" w:cs="Times New Roman"/>
            </w:rPr>
          </w:rPrChange>
        </w:rPr>
        <w:t>l stick to the old techn</w:t>
      </w:r>
      <w:r w:rsidR="00CD430C" w:rsidRPr="00256197">
        <w:rPr>
          <w:rFonts w:eastAsiaTheme="minorEastAsia" w:cs="Times New Roman"/>
          <w:rPrChange w:id="1134" w:author="Urfels, Anton (IRRI)" w:date="2023-10-06T20:02:00Z">
            <w:rPr>
              <w:rFonts w:ascii="Gill Sans MT" w:eastAsiaTheme="minorEastAsia" w:hAnsi="Gill Sans MT" w:cs="Times New Roman"/>
            </w:rPr>
          </w:rPrChange>
        </w:rPr>
        <w:t xml:space="preserve">ology. </w:t>
      </w:r>
      <w:r w:rsidR="007223BB" w:rsidRPr="00256197">
        <w:rPr>
          <w:rFonts w:eastAsiaTheme="minorEastAsia" w:cs="Times New Roman"/>
          <w:rPrChange w:id="1135" w:author="Urfels, Anton (IRRI)" w:date="2023-10-06T20:02:00Z">
            <w:rPr>
              <w:rFonts w:ascii="Gill Sans MT" w:eastAsiaTheme="minorEastAsia" w:hAnsi="Gill Sans MT" w:cs="Times New Roman"/>
            </w:rPr>
          </w:rPrChange>
        </w:rPr>
        <w:t xml:space="preserve">If however, the lower bound is negative and the upper bound is positive, then it is </w:t>
      </w:r>
      <w:r w:rsidR="00B435D9" w:rsidRPr="00256197">
        <w:rPr>
          <w:rFonts w:eastAsiaTheme="minorEastAsia" w:cs="Times New Roman"/>
          <w:rPrChange w:id="1136" w:author="Urfels, Anton (IRRI)" w:date="2023-10-06T20:02:00Z">
            <w:rPr>
              <w:rFonts w:ascii="Gill Sans MT" w:eastAsiaTheme="minorEastAsia" w:hAnsi="Gill Sans MT" w:cs="Times New Roman"/>
            </w:rPr>
          </w:rPrChange>
        </w:rPr>
        <w:t xml:space="preserve">requires </w:t>
      </w:r>
      <w:r w:rsidR="00E87725" w:rsidRPr="00256197">
        <w:rPr>
          <w:rFonts w:eastAsiaTheme="minorEastAsia" w:cs="Times New Roman"/>
          <w:rPrChange w:id="1137" w:author="Urfels, Anton (IRRI)" w:date="2023-10-06T20:02:00Z">
            <w:rPr>
              <w:rFonts w:ascii="Gill Sans MT" w:eastAsiaTheme="minorEastAsia" w:hAnsi="Gill Sans MT" w:cs="Times New Roman"/>
            </w:rPr>
          </w:rPrChange>
        </w:rPr>
        <w:t xml:space="preserve">an </w:t>
      </w:r>
      <w:r w:rsidR="00B435D9" w:rsidRPr="00256197">
        <w:rPr>
          <w:rFonts w:eastAsiaTheme="minorEastAsia" w:cs="Times New Roman"/>
          <w:rPrChange w:id="1138" w:author="Urfels, Anton (IRRI)" w:date="2023-10-06T20:02:00Z">
            <w:rPr>
              <w:rFonts w:ascii="Gill Sans MT" w:eastAsiaTheme="minorEastAsia" w:hAnsi="Gill Sans MT" w:cs="Times New Roman"/>
            </w:rPr>
          </w:rPrChange>
        </w:rPr>
        <w:t>explicit understanding of risk preferences</w:t>
      </w:r>
      <w:r w:rsidR="00E87725" w:rsidRPr="00256197">
        <w:rPr>
          <w:rFonts w:eastAsiaTheme="minorEastAsia" w:cs="Times New Roman"/>
          <w:rPrChange w:id="1139" w:author="Urfels, Anton (IRRI)" w:date="2023-10-06T20:02:00Z">
            <w:rPr>
              <w:rFonts w:ascii="Gill Sans MT" w:eastAsiaTheme="minorEastAsia" w:hAnsi="Gill Sans MT" w:cs="Times New Roman"/>
            </w:rPr>
          </w:rPrChange>
        </w:rPr>
        <w:t>—information not easily available—</w:t>
      </w:r>
      <w:r w:rsidR="00B435D9" w:rsidRPr="00256197">
        <w:rPr>
          <w:rFonts w:eastAsiaTheme="minorEastAsia" w:cs="Times New Roman"/>
          <w:rPrChange w:id="1140" w:author="Urfels, Anton (IRRI)" w:date="2023-10-06T20:02:00Z">
            <w:rPr>
              <w:rFonts w:ascii="Gill Sans MT" w:eastAsiaTheme="minorEastAsia" w:hAnsi="Gill Sans MT" w:cs="Times New Roman"/>
            </w:rPr>
          </w:rPrChange>
        </w:rPr>
        <w:t>to</w:t>
      </w:r>
      <w:r w:rsidR="00E87725" w:rsidRPr="00256197">
        <w:rPr>
          <w:rFonts w:eastAsiaTheme="minorEastAsia" w:cs="Times New Roman"/>
          <w:rPrChange w:id="1141" w:author="Urfels, Anton (IRRI)" w:date="2023-10-06T20:02:00Z">
            <w:rPr>
              <w:rFonts w:ascii="Gill Sans MT" w:eastAsiaTheme="minorEastAsia" w:hAnsi="Gill Sans MT" w:cs="Times New Roman"/>
            </w:rPr>
          </w:rPrChange>
        </w:rPr>
        <w:t xml:space="preserve"> </w:t>
      </w:r>
      <w:r w:rsidR="00B435D9" w:rsidRPr="00256197">
        <w:rPr>
          <w:rFonts w:eastAsiaTheme="minorEastAsia" w:cs="Times New Roman"/>
          <w:rPrChange w:id="1142" w:author="Urfels, Anton (IRRI)" w:date="2023-10-06T20:02:00Z">
            <w:rPr>
              <w:rFonts w:ascii="Gill Sans MT" w:eastAsiaTheme="minorEastAsia" w:hAnsi="Gill Sans MT" w:cs="Times New Roman"/>
            </w:rPr>
          </w:rPrChange>
        </w:rPr>
        <w:t>determine which distribution is preferred.</w:t>
      </w:r>
      <w:r w:rsidR="00E87725" w:rsidRPr="00256197">
        <w:rPr>
          <w:rFonts w:eastAsiaTheme="minorEastAsia" w:cs="Times New Roman"/>
          <w:rPrChange w:id="1143" w:author="Urfels, Anton (IRRI)" w:date="2023-10-06T20:02:00Z">
            <w:rPr>
              <w:rFonts w:ascii="Gill Sans MT" w:eastAsiaTheme="minorEastAsia" w:hAnsi="Gill Sans MT" w:cs="Times New Roman"/>
            </w:rPr>
          </w:rPrChange>
        </w:rPr>
        <w:t xml:space="preserve"> </w:t>
      </w:r>
      <w:r w:rsidR="008208FF" w:rsidRPr="00256197">
        <w:rPr>
          <w:rFonts w:eastAsiaTheme="minorEastAsia" w:cs="Times New Roman"/>
          <w:rPrChange w:id="1144" w:author="Urfels, Anton (IRRI)" w:date="2023-10-06T20:02:00Z">
            <w:rPr>
              <w:rFonts w:ascii="Gill Sans MT" w:eastAsiaTheme="minorEastAsia" w:hAnsi="Gill Sans MT" w:cs="Times New Roman"/>
            </w:rPr>
          </w:rPrChange>
        </w:rPr>
        <w:t>We use Octave for the computational analys</w:t>
      </w:r>
      <w:r w:rsidR="00E87725" w:rsidRPr="00256197">
        <w:rPr>
          <w:rFonts w:eastAsiaTheme="minorEastAsia" w:cs="Times New Roman"/>
          <w:rPrChange w:id="1145" w:author="Urfels, Anton (IRRI)" w:date="2023-10-06T20:02:00Z">
            <w:rPr>
              <w:rFonts w:ascii="Gill Sans MT" w:eastAsiaTheme="minorEastAsia" w:hAnsi="Gill Sans MT" w:cs="Times New Roman"/>
            </w:rPr>
          </w:rPrChange>
        </w:rPr>
        <w:t>e</w:t>
      </w:r>
      <w:r w:rsidR="008208FF" w:rsidRPr="00256197">
        <w:rPr>
          <w:rFonts w:eastAsiaTheme="minorEastAsia" w:cs="Times New Roman"/>
          <w:rPrChange w:id="1146" w:author="Urfels, Anton (IRRI)" w:date="2023-10-06T20:02:00Z">
            <w:rPr>
              <w:rFonts w:ascii="Gill Sans MT" w:eastAsiaTheme="minorEastAsia" w:hAnsi="Gill Sans MT" w:cs="Times New Roman"/>
            </w:rPr>
          </w:rPrChange>
        </w:rPr>
        <w:t>s.</w:t>
      </w:r>
      <w:del w:id="1147" w:author="Urfels, Anton (IRRI)" w:date="2023-10-07T12:11:00Z">
        <w:r w:rsidR="008208FF" w:rsidRPr="00256197" w:rsidDel="00F56A6C">
          <w:rPr>
            <w:rFonts w:eastAsiaTheme="minorEastAsia" w:cs="Times New Roman"/>
            <w:rPrChange w:id="1148" w:author="Urfels, Anton (IRRI)" w:date="2023-10-06T20:02:00Z">
              <w:rPr>
                <w:rFonts w:ascii="Gill Sans MT" w:eastAsiaTheme="minorEastAsia" w:hAnsi="Gill Sans MT" w:cs="Times New Roman"/>
              </w:rPr>
            </w:rPrChange>
          </w:rPr>
          <w:delText xml:space="preserve">  </w:delText>
        </w:r>
      </w:del>
    </w:p>
    <w:p w14:paraId="2BEE4702" w14:textId="53F4B0B7" w:rsidR="0001138E" w:rsidRPr="00256197" w:rsidRDefault="00EC0816" w:rsidP="000D6D14">
      <w:pPr>
        <w:jc w:val="both"/>
        <w:rPr>
          <w:rFonts w:eastAsiaTheme="minorEastAsia" w:cs="Times New Roman"/>
          <w:rPrChange w:id="1149" w:author="Urfels, Anton (IRRI)" w:date="2023-10-06T20:02:00Z">
            <w:rPr>
              <w:rFonts w:ascii="Gill Sans MT" w:eastAsiaTheme="minorEastAsia" w:hAnsi="Gill Sans MT" w:cs="Times New Roman"/>
            </w:rPr>
          </w:rPrChange>
        </w:rPr>
      </w:pPr>
      <w:r w:rsidRPr="00256197">
        <w:rPr>
          <w:rFonts w:eastAsiaTheme="minorEastAsia" w:cs="Times New Roman"/>
          <w:rPrChange w:id="1150" w:author="Urfels, Anton (IRRI)" w:date="2023-10-06T20:02:00Z">
            <w:rPr>
              <w:rFonts w:ascii="Gill Sans MT" w:eastAsiaTheme="minorEastAsia" w:hAnsi="Gill Sans MT" w:cs="Times New Roman"/>
            </w:rPr>
          </w:rPrChange>
        </w:rPr>
        <w:t xml:space="preserve">Proceeding with the hypothetical distributions, </w:t>
      </w:r>
      <w:r w:rsidR="00E4384F" w:rsidRPr="00256197">
        <w:rPr>
          <w:rFonts w:eastAsiaTheme="minorEastAsia" w:cs="Times New Roman"/>
          <w:rPrChange w:id="1151" w:author="Urfels, Anton (IRRI)" w:date="2023-10-06T20:02:00Z">
            <w:rPr>
              <w:rFonts w:ascii="Gill Sans MT" w:eastAsiaTheme="minorEastAsia" w:hAnsi="Gill Sans MT" w:cs="Times New Roman"/>
            </w:rPr>
          </w:rPrChange>
        </w:rPr>
        <w:t xml:space="preserve">we show in table 2 results from </w:t>
      </w:r>
      <w:r w:rsidR="00774A5E" w:rsidRPr="00256197">
        <w:rPr>
          <w:rFonts w:eastAsiaTheme="minorEastAsia" w:cs="Times New Roman"/>
          <w:rPrChange w:id="1152" w:author="Urfels, Anton (IRRI)" w:date="2023-10-06T20:02:00Z">
            <w:rPr>
              <w:rFonts w:ascii="Gill Sans MT" w:eastAsiaTheme="minorEastAsia" w:hAnsi="Gill Sans MT" w:cs="Times New Roman"/>
            </w:rPr>
          </w:rPrChange>
        </w:rPr>
        <w:t>using our approach to compute</w:t>
      </w:r>
      <w:r w:rsidR="000D6D14" w:rsidRPr="00256197">
        <w:rPr>
          <w:rFonts w:eastAsiaTheme="minorEastAsia" w:cs="Times New Roman"/>
          <w:rPrChange w:id="1153" w:author="Urfels, Anton (IRRI)" w:date="2023-10-06T20:02:00Z">
            <w:rPr>
              <w:rFonts w:ascii="Gill Sans MT" w:eastAsiaTheme="minorEastAsia" w:hAnsi="Gill Sans MT" w:cs="Times New Roman"/>
            </w:rPr>
          </w:rPrChange>
        </w:rPr>
        <w:t xml:space="preserve"> upper and lower</w:t>
      </w:r>
      <w:r w:rsidR="00774A5E" w:rsidRPr="00256197">
        <w:rPr>
          <w:rFonts w:eastAsiaTheme="minorEastAsia" w:cs="Times New Roman"/>
          <w:rPrChange w:id="1154" w:author="Urfels, Anton (IRRI)" w:date="2023-10-06T20:02:00Z">
            <w:rPr>
              <w:rFonts w:ascii="Gill Sans MT" w:eastAsiaTheme="minorEastAsia" w:hAnsi="Gill Sans MT" w:cs="Times New Roman"/>
            </w:rPr>
          </w:rPrChange>
        </w:rPr>
        <w:t xml:space="preserve"> willingness to pay bounds</w:t>
      </w:r>
      <w:r w:rsidR="000D6D14" w:rsidRPr="00256197">
        <w:rPr>
          <w:rFonts w:eastAsiaTheme="minorEastAsia" w:cs="Times New Roman"/>
          <w:rPrChange w:id="1155" w:author="Urfels, Anton (IRRI)" w:date="2023-10-06T20:02:00Z">
            <w:rPr>
              <w:rFonts w:ascii="Gill Sans MT" w:eastAsiaTheme="minorEastAsia" w:hAnsi="Gill Sans MT" w:cs="Times New Roman"/>
            </w:rPr>
          </w:rPrChange>
        </w:rPr>
        <w:t xml:space="preserve">. </w:t>
      </w:r>
      <w:r w:rsidR="0038262B" w:rsidRPr="00256197">
        <w:rPr>
          <w:rFonts w:eastAsiaTheme="minorEastAsia" w:cs="Times New Roman"/>
          <w:rPrChange w:id="1156" w:author="Urfels, Anton (IRRI)" w:date="2023-10-06T20:02:00Z">
            <w:rPr>
              <w:rFonts w:ascii="Gill Sans MT" w:eastAsiaTheme="minorEastAsia" w:hAnsi="Gill Sans MT" w:cs="Times New Roman"/>
            </w:rPr>
          </w:rPrChange>
        </w:rPr>
        <w:t xml:space="preserve">The WTP bounds are positive for the comparison between </w:t>
      </w:r>
      <w:r w:rsidR="00AB7958" w:rsidRPr="00256197">
        <w:rPr>
          <w:rFonts w:eastAsiaTheme="minorEastAsia" w:cs="Times New Roman"/>
          <w:rPrChange w:id="1157" w:author="Urfels, Anton (IRRI)" w:date="2023-10-06T20:02:00Z">
            <w:rPr>
              <w:rFonts w:ascii="Gill Sans MT" w:eastAsiaTheme="minorEastAsia" w:hAnsi="Gill Sans MT" w:cs="Times New Roman"/>
            </w:rPr>
          </w:rPrChange>
        </w:rPr>
        <w:t xml:space="preserve">Q and </w:t>
      </w:r>
      <w:proofErr w:type="spellStart"/>
      <w:r w:rsidR="00AB7958" w:rsidRPr="00256197">
        <w:rPr>
          <w:rFonts w:eastAsiaTheme="minorEastAsia" w:cs="Times New Roman"/>
          <w:rPrChange w:id="1158" w:author="Urfels, Anton (IRRI)" w:date="2023-10-06T20:02:00Z">
            <w:rPr>
              <w:rFonts w:ascii="Gill Sans MT" w:eastAsiaTheme="minorEastAsia" w:hAnsi="Gill Sans MT" w:cs="Times New Roman"/>
            </w:rPr>
          </w:rPrChange>
        </w:rPr>
        <w:t>G as</w:t>
      </w:r>
      <w:proofErr w:type="spellEnd"/>
      <w:r w:rsidR="00AB7958" w:rsidRPr="00256197">
        <w:rPr>
          <w:rFonts w:eastAsiaTheme="minorEastAsia" w:cs="Times New Roman"/>
          <w:rPrChange w:id="1159" w:author="Urfels, Anton (IRRI)" w:date="2023-10-06T20:02:00Z">
            <w:rPr>
              <w:rFonts w:ascii="Gill Sans MT" w:eastAsiaTheme="minorEastAsia" w:hAnsi="Gill Sans MT" w:cs="Times New Roman"/>
            </w:rPr>
          </w:rPrChange>
        </w:rPr>
        <w:t xml:space="preserve"> well as F and G. </w:t>
      </w:r>
    </w:p>
    <w:p w14:paraId="2002904B" w14:textId="26B8A039" w:rsidR="00EC0816" w:rsidRPr="00256197" w:rsidRDefault="00EC0816" w:rsidP="00EC0816">
      <w:pPr>
        <w:spacing w:line="276" w:lineRule="auto"/>
        <w:rPr>
          <w:rFonts w:cs="Times New Roman"/>
          <w:sz w:val="20"/>
          <w:szCs w:val="20"/>
          <w:rPrChange w:id="1160" w:author="Urfels, Anton (IRRI)" w:date="2023-10-06T20:02:00Z">
            <w:rPr>
              <w:rFonts w:ascii="Gill Sans MT" w:hAnsi="Gill Sans MT" w:cs="Times New Roman"/>
              <w:sz w:val="20"/>
              <w:szCs w:val="20"/>
            </w:rPr>
          </w:rPrChange>
        </w:rPr>
      </w:pPr>
      <w:r w:rsidRPr="00256197">
        <w:rPr>
          <w:rFonts w:cs="Times New Roman"/>
          <w:sz w:val="20"/>
          <w:szCs w:val="20"/>
          <w:rPrChange w:id="1161" w:author="Urfels, Anton (IRRI)" w:date="2023-10-06T20:02:00Z">
            <w:rPr>
              <w:rFonts w:ascii="Gill Sans MT" w:hAnsi="Gill Sans MT" w:cs="Times New Roman"/>
              <w:sz w:val="20"/>
              <w:szCs w:val="20"/>
            </w:rPr>
          </w:rPrChange>
        </w:rPr>
        <w:t>Table 2: Hypothetical distributions and willingness to pay bounds</w:t>
      </w:r>
    </w:p>
    <w:tbl>
      <w:tblPr>
        <w:tblStyle w:val="PlainTable1"/>
        <w:tblW w:w="5000" w:type="pct"/>
        <w:tblLook w:val="0620" w:firstRow="1" w:lastRow="0" w:firstColumn="0" w:lastColumn="0" w:noHBand="1" w:noVBand="1"/>
      </w:tblPr>
      <w:tblGrid>
        <w:gridCol w:w="5629"/>
        <w:gridCol w:w="1129"/>
        <w:gridCol w:w="1129"/>
        <w:gridCol w:w="1129"/>
      </w:tblGrid>
      <w:tr w:rsidR="00EC0816" w:rsidRPr="00256197" w14:paraId="76B10C2B" w14:textId="77777777" w:rsidTr="00742559">
        <w:trPr>
          <w:cnfStyle w:val="100000000000" w:firstRow="1" w:lastRow="0" w:firstColumn="0" w:lastColumn="0" w:oddVBand="0" w:evenVBand="0" w:oddHBand="0" w:evenHBand="0" w:firstRowFirstColumn="0" w:firstRowLastColumn="0" w:lastRowFirstColumn="0" w:lastRowLastColumn="0"/>
          <w:trHeight w:val="261"/>
        </w:trPr>
        <w:tc>
          <w:tcPr>
            <w:tcW w:w="5000" w:type="pct"/>
            <w:gridSpan w:val="4"/>
          </w:tcPr>
          <w:p w14:paraId="1D663FFA" w14:textId="77777777" w:rsidR="00EC0816" w:rsidRPr="00256197" w:rsidRDefault="00EC0816" w:rsidP="00742559">
            <w:pPr>
              <w:spacing w:line="240" w:lineRule="auto"/>
              <w:rPr>
                <w:rFonts w:cs="Times New Roman"/>
                <w:b w:val="0"/>
                <w:bCs w:val="0"/>
                <w:sz w:val="20"/>
                <w:szCs w:val="20"/>
                <w:rPrChange w:id="1162" w:author="Urfels, Anton (IRRI)" w:date="2023-10-06T20:02:00Z">
                  <w:rPr>
                    <w:rFonts w:ascii="Gill Sans MT" w:hAnsi="Gill Sans MT" w:cs="Times New Roman"/>
                    <w:b w:val="0"/>
                    <w:bCs w:val="0"/>
                    <w:sz w:val="20"/>
                    <w:szCs w:val="20"/>
                  </w:rPr>
                </w:rPrChange>
              </w:rPr>
            </w:pPr>
            <w:r w:rsidRPr="00256197">
              <w:rPr>
                <w:rFonts w:cs="Times New Roman"/>
                <w:b w:val="0"/>
                <w:bCs w:val="0"/>
                <w:sz w:val="20"/>
                <w:szCs w:val="20"/>
                <w:rPrChange w:id="1163" w:author="Urfels, Anton (IRRI)" w:date="2023-10-06T20:02:00Z">
                  <w:rPr>
                    <w:rFonts w:ascii="Gill Sans MT" w:hAnsi="Gill Sans MT" w:cs="Times New Roman"/>
                    <w:b w:val="0"/>
                    <w:bCs w:val="0"/>
                    <w:sz w:val="20"/>
                    <w:szCs w:val="20"/>
                  </w:rPr>
                </w:rPrChange>
              </w:rPr>
              <w:t xml:space="preserve">Panel (a): Truncated normal distribution parameters for the hypothetical distributions </w:t>
            </w:r>
          </w:p>
        </w:tc>
      </w:tr>
      <w:tr w:rsidR="00EC0816" w:rsidRPr="00256197" w14:paraId="61B8B528" w14:textId="77777777" w:rsidTr="00742559">
        <w:trPr>
          <w:trHeight w:val="261"/>
        </w:trPr>
        <w:tc>
          <w:tcPr>
            <w:tcW w:w="3122" w:type="pct"/>
            <w:hideMark/>
          </w:tcPr>
          <w:p w14:paraId="012CD03A" w14:textId="77777777" w:rsidR="00EC0816" w:rsidRPr="00256197" w:rsidRDefault="00EC0816" w:rsidP="00742559">
            <w:pPr>
              <w:spacing w:line="240" w:lineRule="auto"/>
              <w:rPr>
                <w:rFonts w:cs="Times New Roman"/>
                <w:sz w:val="20"/>
                <w:szCs w:val="20"/>
                <w:rPrChange w:id="1164" w:author="Urfels, Anton (IRRI)" w:date="2023-10-06T20:02:00Z">
                  <w:rPr>
                    <w:rFonts w:ascii="Gill Sans MT" w:hAnsi="Gill Sans MT" w:cs="Times New Roman"/>
                    <w:sz w:val="20"/>
                    <w:szCs w:val="20"/>
                  </w:rPr>
                </w:rPrChange>
              </w:rPr>
            </w:pPr>
            <w:r w:rsidRPr="00256197">
              <w:rPr>
                <w:rFonts w:cs="Times New Roman"/>
                <w:sz w:val="20"/>
                <w:szCs w:val="20"/>
                <w:rPrChange w:id="1165" w:author="Urfels, Anton (IRRI)" w:date="2023-10-06T20:02:00Z">
                  <w:rPr>
                    <w:rFonts w:ascii="Gill Sans MT" w:hAnsi="Gill Sans MT" w:cs="Times New Roman"/>
                    <w:sz w:val="20"/>
                    <w:szCs w:val="20"/>
                  </w:rPr>
                </w:rPrChange>
              </w:rPr>
              <w:t xml:space="preserve">Truncated normal parameters </w:t>
            </w:r>
          </w:p>
        </w:tc>
        <w:tc>
          <w:tcPr>
            <w:tcW w:w="626" w:type="pct"/>
            <w:hideMark/>
          </w:tcPr>
          <w:p w14:paraId="2F3CE543" w14:textId="77777777" w:rsidR="00EC0816" w:rsidRPr="00256197" w:rsidRDefault="00EC0816" w:rsidP="00742559">
            <w:pPr>
              <w:spacing w:line="240" w:lineRule="auto"/>
              <w:rPr>
                <w:rFonts w:cs="Times New Roman"/>
                <w:sz w:val="20"/>
                <w:szCs w:val="20"/>
                <w:rPrChange w:id="1166" w:author="Urfels, Anton (IRRI)" w:date="2023-10-06T20:02:00Z">
                  <w:rPr>
                    <w:rFonts w:ascii="Gill Sans MT" w:hAnsi="Gill Sans MT" w:cs="Times New Roman"/>
                    <w:sz w:val="20"/>
                    <w:szCs w:val="20"/>
                  </w:rPr>
                </w:rPrChange>
              </w:rPr>
            </w:pPr>
            <w:r w:rsidRPr="00256197">
              <w:rPr>
                <w:rFonts w:cs="Times New Roman"/>
                <w:sz w:val="20"/>
                <w:szCs w:val="20"/>
                <w:rPrChange w:id="1167" w:author="Urfels, Anton (IRRI)" w:date="2023-10-06T20:02:00Z">
                  <w:rPr>
                    <w:rFonts w:ascii="Gill Sans MT" w:hAnsi="Gill Sans MT" w:cs="Times New Roman"/>
                    <w:sz w:val="20"/>
                    <w:szCs w:val="20"/>
                  </w:rPr>
                </w:rPrChange>
              </w:rPr>
              <w:t>G</w:t>
            </w:r>
          </w:p>
        </w:tc>
        <w:tc>
          <w:tcPr>
            <w:tcW w:w="626" w:type="pct"/>
            <w:hideMark/>
          </w:tcPr>
          <w:p w14:paraId="4E340AEA" w14:textId="77777777" w:rsidR="00EC0816" w:rsidRPr="00256197" w:rsidRDefault="00EC0816" w:rsidP="00742559">
            <w:pPr>
              <w:spacing w:line="240" w:lineRule="auto"/>
              <w:rPr>
                <w:rFonts w:cs="Times New Roman"/>
                <w:sz w:val="20"/>
                <w:szCs w:val="20"/>
                <w:rPrChange w:id="1168" w:author="Urfels, Anton (IRRI)" w:date="2023-10-06T20:02:00Z">
                  <w:rPr>
                    <w:rFonts w:ascii="Gill Sans MT" w:hAnsi="Gill Sans MT" w:cs="Times New Roman"/>
                    <w:sz w:val="20"/>
                    <w:szCs w:val="20"/>
                  </w:rPr>
                </w:rPrChange>
              </w:rPr>
            </w:pPr>
            <w:r w:rsidRPr="00256197">
              <w:rPr>
                <w:rFonts w:cs="Times New Roman"/>
                <w:sz w:val="20"/>
                <w:szCs w:val="20"/>
                <w:rPrChange w:id="1169" w:author="Urfels, Anton (IRRI)" w:date="2023-10-06T20:02:00Z">
                  <w:rPr>
                    <w:rFonts w:ascii="Gill Sans MT" w:hAnsi="Gill Sans MT" w:cs="Times New Roman"/>
                    <w:sz w:val="20"/>
                    <w:szCs w:val="20"/>
                  </w:rPr>
                </w:rPrChange>
              </w:rPr>
              <w:t>Q</w:t>
            </w:r>
          </w:p>
        </w:tc>
        <w:tc>
          <w:tcPr>
            <w:tcW w:w="626" w:type="pct"/>
            <w:hideMark/>
          </w:tcPr>
          <w:p w14:paraId="3D93949A" w14:textId="77777777" w:rsidR="00EC0816" w:rsidRPr="00256197" w:rsidRDefault="00EC0816" w:rsidP="00742559">
            <w:pPr>
              <w:spacing w:line="240" w:lineRule="auto"/>
              <w:rPr>
                <w:rFonts w:cs="Times New Roman"/>
                <w:sz w:val="20"/>
                <w:szCs w:val="20"/>
                <w:rPrChange w:id="1170" w:author="Urfels, Anton (IRRI)" w:date="2023-10-06T20:02:00Z">
                  <w:rPr>
                    <w:rFonts w:ascii="Gill Sans MT" w:hAnsi="Gill Sans MT" w:cs="Times New Roman"/>
                    <w:sz w:val="20"/>
                    <w:szCs w:val="20"/>
                  </w:rPr>
                </w:rPrChange>
              </w:rPr>
            </w:pPr>
            <w:r w:rsidRPr="00256197">
              <w:rPr>
                <w:rFonts w:cs="Times New Roman"/>
                <w:sz w:val="20"/>
                <w:szCs w:val="20"/>
                <w:rPrChange w:id="1171" w:author="Urfels, Anton (IRRI)" w:date="2023-10-06T20:02:00Z">
                  <w:rPr>
                    <w:rFonts w:ascii="Gill Sans MT" w:hAnsi="Gill Sans MT" w:cs="Times New Roman"/>
                    <w:sz w:val="20"/>
                    <w:szCs w:val="20"/>
                  </w:rPr>
                </w:rPrChange>
              </w:rPr>
              <w:t xml:space="preserve">F </w:t>
            </w:r>
          </w:p>
        </w:tc>
      </w:tr>
      <w:tr w:rsidR="00EC0816" w:rsidRPr="00256197" w14:paraId="117FEAE1" w14:textId="77777777" w:rsidTr="00742559">
        <w:trPr>
          <w:trHeight w:val="421"/>
        </w:trPr>
        <w:tc>
          <w:tcPr>
            <w:tcW w:w="3122" w:type="pct"/>
            <w:hideMark/>
          </w:tcPr>
          <w:p w14:paraId="060A97E0" w14:textId="77777777" w:rsidR="00EC0816" w:rsidRPr="00256197" w:rsidRDefault="00EC0816" w:rsidP="00742559">
            <w:pPr>
              <w:spacing w:line="240" w:lineRule="auto"/>
              <w:rPr>
                <w:rFonts w:cs="Times New Roman"/>
                <w:sz w:val="20"/>
                <w:szCs w:val="20"/>
                <w:rPrChange w:id="1172" w:author="Urfels, Anton (IRRI)" w:date="2023-10-06T20:02:00Z">
                  <w:rPr>
                    <w:rFonts w:ascii="Gill Sans MT" w:hAnsi="Gill Sans MT" w:cs="Times New Roman"/>
                    <w:sz w:val="20"/>
                    <w:szCs w:val="20"/>
                  </w:rPr>
                </w:rPrChange>
              </w:rPr>
            </w:pPr>
            <w:r w:rsidRPr="00256197">
              <w:rPr>
                <w:rFonts w:cs="Times New Roman"/>
                <w:sz w:val="20"/>
                <w:szCs w:val="20"/>
                <w:rPrChange w:id="1173" w:author="Urfels, Anton (IRRI)" w:date="2023-10-06T20:02:00Z">
                  <w:rPr>
                    <w:rFonts w:ascii="Gill Sans MT" w:hAnsi="Gill Sans MT" w:cs="Times New Roman"/>
                    <w:sz w:val="20"/>
                    <w:szCs w:val="20"/>
                  </w:rPr>
                </w:rPrChange>
              </w:rPr>
              <w:t>N</w:t>
            </w:r>
          </w:p>
        </w:tc>
        <w:tc>
          <w:tcPr>
            <w:tcW w:w="626" w:type="pct"/>
            <w:hideMark/>
          </w:tcPr>
          <w:p w14:paraId="5F7125C5" w14:textId="77777777" w:rsidR="00EC0816" w:rsidRPr="00256197" w:rsidRDefault="00EC0816" w:rsidP="00742559">
            <w:pPr>
              <w:spacing w:line="240" w:lineRule="auto"/>
              <w:rPr>
                <w:rFonts w:cs="Times New Roman"/>
                <w:sz w:val="20"/>
                <w:szCs w:val="20"/>
                <w:rPrChange w:id="1174" w:author="Urfels, Anton (IRRI)" w:date="2023-10-06T20:02:00Z">
                  <w:rPr>
                    <w:rFonts w:ascii="Gill Sans MT" w:hAnsi="Gill Sans MT" w:cs="Times New Roman"/>
                    <w:sz w:val="20"/>
                    <w:szCs w:val="20"/>
                  </w:rPr>
                </w:rPrChange>
              </w:rPr>
            </w:pPr>
            <w:r w:rsidRPr="00256197">
              <w:rPr>
                <w:rFonts w:cs="Times New Roman"/>
                <w:sz w:val="20"/>
                <w:szCs w:val="20"/>
                <w:rPrChange w:id="1175" w:author="Urfels, Anton (IRRI)" w:date="2023-10-06T20:02:00Z">
                  <w:rPr>
                    <w:rFonts w:ascii="Gill Sans MT" w:hAnsi="Gill Sans MT" w:cs="Times New Roman"/>
                    <w:sz w:val="20"/>
                    <w:szCs w:val="20"/>
                  </w:rPr>
                </w:rPrChange>
              </w:rPr>
              <w:t>1000</w:t>
            </w:r>
          </w:p>
        </w:tc>
        <w:tc>
          <w:tcPr>
            <w:tcW w:w="626" w:type="pct"/>
            <w:hideMark/>
          </w:tcPr>
          <w:p w14:paraId="12C2D5A7" w14:textId="77777777" w:rsidR="00EC0816" w:rsidRPr="00256197" w:rsidRDefault="00EC0816" w:rsidP="00742559">
            <w:pPr>
              <w:spacing w:line="240" w:lineRule="auto"/>
              <w:rPr>
                <w:rFonts w:cs="Times New Roman"/>
                <w:sz w:val="20"/>
                <w:szCs w:val="20"/>
                <w:rPrChange w:id="1176" w:author="Urfels, Anton (IRRI)" w:date="2023-10-06T20:02:00Z">
                  <w:rPr>
                    <w:rFonts w:ascii="Gill Sans MT" w:hAnsi="Gill Sans MT" w:cs="Times New Roman"/>
                    <w:sz w:val="20"/>
                    <w:szCs w:val="20"/>
                  </w:rPr>
                </w:rPrChange>
              </w:rPr>
            </w:pPr>
            <w:r w:rsidRPr="00256197">
              <w:rPr>
                <w:rFonts w:cs="Times New Roman"/>
                <w:sz w:val="20"/>
                <w:szCs w:val="20"/>
                <w:rPrChange w:id="1177" w:author="Urfels, Anton (IRRI)" w:date="2023-10-06T20:02:00Z">
                  <w:rPr>
                    <w:rFonts w:ascii="Gill Sans MT" w:hAnsi="Gill Sans MT" w:cs="Times New Roman"/>
                    <w:sz w:val="20"/>
                    <w:szCs w:val="20"/>
                  </w:rPr>
                </w:rPrChange>
              </w:rPr>
              <w:t>1000</w:t>
            </w:r>
          </w:p>
        </w:tc>
        <w:tc>
          <w:tcPr>
            <w:tcW w:w="626" w:type="pct"/>
            <w:hideMark/>
          </w:tcPr>
          <w:p w14:paraId="578B2E66" w14:textId="77777777" w:rsidR="00EC0816" w:rsidRPr="00256197" w:rsidRDefault="00EC0816" w:rsidP="00742559">
            <w:pPr>
              <w:spacing w:line="240" w:lineRule="auto"/>
              <w:rPr>
                <w:rFonts w:cs="Times New Roman"/>
                <w:sz w:val="20"/>
                <w:szCs w:val="20"/>
                <w:rPrChange w:id="1178" w:author="Urfels, Anton (IRRI)" w:date="2023-10-06T20:02:00Z">
                  <w:rPr>
                    <w:rFonts w:ascii="Gill Sans MT" w:hAnsi="Gill Sans MT" w:cs="Times New Roman"/>
                    <w:sz w:val="20"/>
                    <w:szCs w:val="20"/>
                  </w:rPr>
                </w:rPrChange>
              </w:rPr>
            </w:pPr>
            <w:r w:rsidRPr="00256197">
              <w:rPr>
                <w:rFonts w:cs="Times New Roman"/>
                <w:sz w:val="20"/>
                <w:szCs w:val="20"/>
                <w:rPrChange w:id="1179" w:author="Urfels, Anton (IRRI)" w:date="2023-10-06T20:02:00Z">
                  <w:rPr>
                    <w:rFonts w:ascii="Gill Sans MT" w:hAnsi="Gill Sans MT" w:cs="Times New Roman"/>
                    <w:sz w:val="20"/>
                    <w:szCs w:val="20"/>
                  </w:rPr>
                </w:rPrChange>
              </w:rPr>
              <w:t>1000</w:t>
            </w:r>
          </w:p>
        </w:tc>
      </w:tr>
      <w:tr w:rsidR="00EC0816" w:rsidRPr="00256197" w14:paraId="52CB1072" w14:textId="77777777" w:rsidTr="00742559">
        <w:trPr>
          <w:trHeight w:val="271"/>
        </w:trPr>
        <w:tc>
          <w:tcPr>
            <w:tcW w:w="3122" w:type="pct"/>
            <w:hideMark/>
          </w:tcPr>
          <w:p w14:paraId="73627BD2" w14:textId="77777777" w:rsidR="00EC0816" w:rsidRPr="00256197" w:rsidRDefault="00EC0816" w:rsidP="00742559">
            <w:pPr>
              <w:spacing w:line="240" w:lineRule="auto"/>
              <w:rPr>
                <w:rFonts w:cs="Times New Roman"/>
                <w:sz w:val="20"/>
                <w:szCs w:val="20"/>
                <w:rPrChange w:id="1180" w:author="Urfels, Anton (IRRI)" w:date="2023-10-06T20:02:00Z">
                  <w:rPr>
                    <w:rFonts w:ascii="Gill Sans MT" w:hAnsi="Gill Sans MT" w:cs="Times New Roman"/>
                    <w:sz w:val="20"/>
                    <w:szCs w:val="20"/>
                  </w:rPr>
                </w:rPrChange>
              </w:rPr>
            </w:pPr>
            <w:r w:rsidRPr="00256197">
              <w:rPr>
                <w:rFonts w:cs="Times New Roman"/>
                <w:sz w:val="20"/>
                <w:szCs w:val="20"/>
                <w:rPrChange w:id="1181" w:author="Urfels, Anton (IRRI)" w:date="2023-10-06T20:02:00Z">
                  <w:rPr>
                    <w:rFonts w:ascii="Gill Sans MT" w:hAnsi="Gill Sans MT" w:cs="Times New Roman"/>
                    <w:sz w:val="20"/>
                    <w:szCs w:val="20"/>
                  </w:rPr>
                </w:rPrChange>
              </w:rPr>
              <w:t>Min=a</w:t>
            </w:r>
          </w:p>
        </w:tc>
        <w:tc>
          <w:tcPr>
            <w:tcW w:w="626" w:type="pct"/>
            <w:hideMark/>
          </w:tcPr>
          <w:p w14:paraId="24352F70" w14:textId="77777777" w:rsidR="00EC0816" w:rsidRPr="00256197" w:rsidRDefault="00EC0816" w:rsidP="00742559">
            <w:pPr>
              <w:spacing w:line="240" w:lineRule="auto"/>
              <w:rPr>
                <w:rFonts w:cs="Times New Roman"/>
                <w:sz w:val="20"/>
                <w:szCs w:val="20"/>
                <w:rPrChange w:id="1182" w:author="Urfels, Anton (IRRI)" w:date="2023-10-06T20:02:00Z">
                  <w:rPr>
                    <w:rFonts w:ascii="Gill Sans MT" w:hAnsi="Gill Sans MT" w:cs="Times New Roman"/>
                    <w:sz w:val="20"/>
                    <w:szCs w:val="20"/>
                  </w:rPr>
                </w:rPrChange>
              </w:rPr>
            </w:pPr>
            <w:r w:rsidRPr="00256197">
              <w:rPr>
                <w:rFonts w:cs="Times New Roman"/>
                <w:sz w:val="20"/>
                <w:szCs w:val="20"/>
                <w:rPrChange w:id="1183" w:author="Urfels, Anton (IRRI)" w:date="2023-10-06T20:02:00Z">
                  <w:rPr>
                    <w:rFonts w:ascii="Gill Sans MT" w:hAnsi="Gill Sans MT" w:cs="Times New Roman"/>
                    <w:sz w:val="20"/>
                    <w:szCs w:val="20"/>
                  </w:rPr>
                </w:rPrChange>
              </w:rPr>
              <w:t>4</w:t>
            </w:r>
          </w:p>
        </w:tc>
        <w:tc>
          <w:tcPr>
            <w:tcW w:w="626" w:type="pct"/>
            <w:hideMark/>
          </w:tcPr>
          <w:p w14:paraId="276990D0" w14:textId="77777777" w:rsidR="00EC0816" w:rsidRPr="00256197" w:rsidRDefault="00EC0816" w:rsidP="00742559">
            <w:pPr>
              <w:spacing w:line="240" w:lineRule="auto"/>
              <w:rPr>
                <w:rFonts w:cs="Times New Roman"/>
                <w:sz w:val="20"/>
                <w:szCs w:val="20"/>
                <w:rPrChange w:id="1184" w:author="Urfels, Anton (IRRI)" w:date="2023-10-06T20:02:00Z">
                  <w:rPr>
                    <w:rFonts w:ascii="Gill Sans MT" w:hAnsi="Gill Sans MT" w:cs="Times New Roman"/>
                    <w:sz w:val="20"/>
                    <w:szCs w:val="20"/>
                  </w:rPr>
                </w:rPrChange>
              </w:rPr>
            </w:pPr>
            <w:r w:rsidRPr="00256197">
              <w:rPr>
                <w:rFonts w:cs="Times New Roman"/>
                <w:sz w:val="20"/>
                <w:szCs w:val="20"/>
                <w:rPrChange w:id="1185" w:author="Urfels, Anton (IRRI)" w:date="2023-10-06T20:02:00Z">
                  <w:rPr>
                    <w:rFonts w:ascii="Gill Sans MT" w:hAnsi="Gill Sans MT" w:cs="Times New Roman"/>
                    <w:sz w:val="20"/>
                    <w:szCs w:val="20"/>
                  </w:rPr>
                </w:rPrChange>
              </w:rPr>
              <w:t>4</w:t>
            </w:r>
          </w:p>
        </w:tc>
        <w:tc>
          <w:tcPr>
            <w:tcW w:w="626" w:type="pct"/>
            <w:hideMark/>
          </w:tcPr>
          <w:p w14:paraId="17E54D16" w14:textId="77777777" w:rsidR="00EC0816" w:rsidRPr="00256197" w:rsidRDefault="00EC0816" w:rsidP="00742559">
            <w:pPr>
              <w:spacing w:line="240" w:lineRule="auto"/>
              <w:rPr>
                <w:rFonts w:cs="Times New Roman"/>
                <w:sz w:val="20"/>
                <w:szCs w:val="20"/>
                <w:rPrChange w:id="1186" w:author="Urfels, Anton (IRRI)" w:date="2023-10-06T20:02:00Z">
                  <w:rPr>
                    <w:rFonts w:ascii="Gill Sans MT" w:hAnsi="Gill Sans MT" w:cs="Times New Roman"/>
                    <w:sz w:val="20"/>
                    <w:szCs w:val="20"/>
                  </w:rPr>
                </w:rPrChange>
              </w:rPr>
            </w:pPr>
            <w:r w:rsidRPr="00256197">
              <w:rPr>
                <w:rFonts w:cs="Times New Roman"/>
                <w:sz w:val="20"/>
                <w:szCs w:val="20"/>
                <w:rPrChange w:id="1187" w:author="Urfels, Anton (IRRI)" w:date="2023-10-06T20:02:00Z">
                  <w:rPr>
                    <w:rFonts w:ascii="Gill Sans MT" w:hAnsi="Gill Sans MT" w:cs="Times New Roman"/>
                    <w:sz w:val="20"/>
                    <w:szCs w:val="20"/>
                  </w:rPr>
                </w:rPrChange>
              </w:rPr>
              <w:t>3</w:t>
            </w:r>
          </w:p>
        </w:tc>
      </w:tr>
      <w:tr w:rsidR="00EC0816" w:rsidRPr="00256197" w14:paraId="6B1FBE28" w14:textId="77777777" w:rsidTr="00742559">
        <w:trPr>
          <w:trHeight w:val="133"/>
        </w:trPr>
        <w:tc>
          <w:tcPr>
            <w:tcW w:w="3122" w:type="pct"/>
            <w:hideMark/>
          </w:tcPr>
          <w:p w14:paraId="5342BBE1" w14:textId="77777777" w:rsidR="00EC0816" w:rsidRPr="00256197" w:rsidRDefault="00EC0816" w:rsidP="00742559">
            <w:pPr>
              <w:spacing w:line="240" w:lineRule="auto"/>
              <w:rPr>
                <w:rFonts w:cs="Times New Roman"/>
                <w:sz w:val="20"/>
                <w:szCs w:val="20"/>
                <w:rPrChange w:id="1188" w:author="Urfels, Anton (IRRI)" w:date="2023-10-06T20:02:00Z">
                  <w:rPr>
                    <w:rFonts w:ascii="Gill Sans MT" w:hAnsi="Gill Sans MT" w:cs="Times New Roman"/>
                    <w:sz w:val="20"/>
                    <w:szCs w:val="20"/>
                  </w:rPr>
                </w:rPrChange>
              </w:rPr>
            </w:pPr>
            <w:r w:rsidRPr="00256197">
              <w:rPr>
                <w:rFonts w:cs="Times New Roman"/>
                <w:sz w:val="20"/>
                <w:szCs w:val="20"/>
                <w:rPrChange w:id="1189" w:author="Urfels, Anton (IRRI)" w:date="2023-10-06T20:02:00Z">
                  <w:rPr>
                    <w:rFonts w:ascii="Gill Sans MT" w:hAnsi="Gill Sans MT" w:cs="Times New Roman"/>
                    <w:sz w:val="20"/>
                    <w:szCs w:val="20"/>
                  </w:rPr>
                </w:rPrChange>
              </w:rPr>
              <w:t>Max=b</w:t>
            </w:r>
          </w:p>
        </w:tc>
        <w:tc>
          <w:tcPr>
            <w:tcW w:w="626" w:type="pct"/>
            <w:hideMark/>
          </w:tcPr>
          <w:p w14:paraId="422E981B" w14:textId="77777777" w:rsidR="00EC0816" w:rsidRPr="00256197" w:rsidRDefault="00EC0816" w:rsidP="00742559">
            <w:pPr>
              <w:spacing w:line="240" w:lineRule="auto"/>
              <w:rPr>
                <w:rFonts w:cs="Times New Roman"/>
                <w:sz w:val="20"/>
                <w:szCs w:val="20"/>
                <w:rPrChange w:id="1190" w:author="Urfels, Anton (IRRI)" w:date="2023-10-06T20:02:00Z">
                  <w:rPr>
                    <w:rFonts w:ascii="Gill Sans MT" w:hAnsi="Gill Sans MT" w:cs="Times New Roman"/>
                    <w:sz w:val="20"/>
                    <w:szCs w:val="20"/>
                  </w:rPr>
                </w:rPrChange>
              </w:rPr>
            </w:pPr>
            <w:r w:rsidRPr="00256197">
              <w:rPr>
                <w:rFonts w:cs="Times New Roman"/>
                <w:sz w:val="20"/>
                <w:szCs w:val="20"/>
                <w:rPrChange w:id="1191" w:author="Urfels, Anton (IRRI)" w:date="2023-10-06T20:02:00Z">
                  <w:rPr>
                    <w:rFonts w:ascii="Gill Sans MT" w:hAnsi="Gill Sans MT" w:cs="Times New Roman"/>
                    <w:sz w:val="20"/>
                    <w:szCs w:val="20"/>
                  </w:rPr>
                </w:rPrChange>
              </w:rPr>
              <w:t>8</w:t>
            </w:r>
          </w:p>
        </w:tc>
        <w:tc>
          <w:tcPr>
            <w:tcW w:w="626" w:type="pct"/>
            <w:hideMark/>
          </w:tcPr>
          <w:p w14:paraId="108E16D5" w14:textId="77777777" w:rsidR="00EC0816" w:rsidRPr="00256197" w:rsidRDefault="00EC0816" w:rsidP="00742559">
            <w:pPr>
              <w:spacing w:line="240" w:lineRule="auto"/>
              <w:rPr>
                <w:rFonts w:cs="Times New Roman"/>
                <w:sz w:val="20"/>
                <w:szCs w:val="20"/>
                <w:rPrChange w:id="1192" w:author="Urfels, Anton (IRRI)" w:date="2023-10-06T20:02:00Z">
                  <w:rPr>
                    <w:rFonts w:ascii="Gill Sans MT" w:hAnsi="Gill Sans MT" w:cs="Times New Roman"/>
                    <w:sz w:val="20"/>
                    <w:szCs w:val="20"/>
                  </w:rPr>
                </w:rPrChange>
              </w:rPr>
            </w:pPr>
            <w:r w:rsidRPr="00256197">
              <w:rPr>
                <w:rFonts w:cs="Times New Roman"/>
                <w:sz w:val="20"/>
                <w:szCs w:val="20"/>
                <w:rPrChange w:id="1193" w:author="Urfels, Anton (IRRI)" w:date="2023-10-06T20:02:00Z">
                  <w:rPr>
                    <w:rFonts w:ascii="Gill Sans MT" w:hAnsi="Gill Sans MT" w:cs="Times New Roman"/>
                    <w:sz w:val="20"/>
                    <w:szCs w:val="20"/>
                  </w:rPr>
                </w:rPrChange>
              </w:rPr>
              <w:t>8</w:t>
            </w:r>
          </w:p>
        </w:tc>
        <w:tc>
          <w:tcPr>
            <w:tcW w:w="626" w:type="pct"/>
            <w:hideMark/>
          </w:tcPr>
          <w:p w14:paraId="360EA6BF" w14:textId="77777777" w:rsidR="00EC0816" w:rsidRPr="00256197" w:rsidRDefault="00EC0816" w:rsidP="00742559">
            <w:pPr>
              <w:spacing w:line="240" w:lineRule="auto"/>
              <w:rPr>
                <w:rFonts w:cs="Times New Roman"/>
                <w:sz w:val="20"/>
                <w:szCs w:val="20"/>
                <w:rPrChange w:id="1194" w:author="Urfels, Anton (IRRI)" w:date="2023-10-06T20:02:00Z">
                  <w:rPr>
                    <w:rFonts w:ascii="Gill Sans MT" w:hAnsi="Gill Sans MT" w:cs="Times New Roman"/>
                    <w:sz w:val="20"/>
                    <w:szCs w:val="20"/>
                  </w:rPr>
                </w:rPrChange>
              </w:rPr>
            </w:pPr>
            <w:r w:rsidRPr="00256197">
              <w:rPr>
                <w:rFonts w:cs="Times New Roman"/>
                <w:sz w:val="20"/>
                <w:szCs w:val="20"/>
                <w:rPrChange w:id="1195" w:author="Urfels, Anton (IRRI)" w:date="2023-10-06T20:02:00Z">
                  <w:rPr>
                    <w:rFonts w:ascii="Gill Sans MT" w:hAnsi="Gill Sans MT" w:cs="Times New Roman"/>
                    <w:sz w:val="20"/>
                    <w:szCs w:val="20"/>
                  </w:rPr>
                </w:rPrChange>
              </w:rPr>
              <w:t>9</w:t>
            </w:r>
          </w:p>
        </w:tc>
      </w:tr>
      <w:tr w:rsidR="00EC0816" w:rsidRPr="00256197" w14:paraId="4E78AE39" w14:textId="77777777" w:rsidTr="00742559">
        <w:trPr>
          <w:trHeight w:val="165"/>
        </w:trPr>
        <w:tc>
          <w:tcPr>
            <w:tcW w:w="3122" w:type="pct"/>
            <w:hideMark/>
          </w:tcPr>
          <w:p w14:paraId="3BCEFD64" w14:textId="77777777" w:rsidR="00EC0816" w:rsidRPr="00256197" w:rsidRDefault="00EC0816" w:rsidP="00742559">
            <w:pPr>
              <w:spacing w:line="240" w:lineRule="auto"/>
              <w:rPr>
                <w:rFonts w:cs="Times New Roman"/>
                <w:sz w:val="20"/>
                <w:szCs w:val="20"/>
                <w:rPrChange w:id="1196" w:author="Urfels, Anton (IRRI)" w:date="2023-10-06T20:02:00Z">
                  <w:rPr>
                    <w:rFonts w:ascii="Gill Sans MT" w:hAnsi="Gill Sans MT" w:cs="Times New Roman"/>
                    <w:sz w:val="20"/>
                    <w:szCs w:val="20"/>
                  </w:rPr>
                </w:rPrChange>
              </w:rPr>
            </w:pPr>
            <w:r w:rsidRPr="00256197">
              <w:rPr>
                <w:rFonts w:cs="Times New Roman"/>
                <w:sz w:val="20"/>
                <w:szCs w:val="20"/>
                <w:rPrChange w:id="1197" w:author="Urfels, Anton (IRRI)" w:date="2023-10-06T20:02:00Z">
                  <w:rPr>
                    <w:rFonts w:ascii="Gill Sans MT" w:hAnsi="Gill Sans MT" w:cs="Times New Roman"/>
                    <w:sz w:val="20"/>
                    <w:szCs w:val="20"/>
                  </w:rPr>
                </w:rPrChange>
              </w:rPr>
              <w:t>Mean</w:t>
            </w:r>
          </w:p>
        </w:tc>
        <w:tc>
          <w:tcPr>
            <w:tcW w:w="626" w:type="pct"/>
            <w:hideMark/>
          </w:tcPr>
          <w:p w14:paraId="0EDBBEB9" w14:textId="77777777" w:rsidR="00EC0816" w:rsidRPr="00256197" w:rsidRDefault="00EC0816" w:rsidP="00742559">
            <w:pPr>
              <w:spacing w:line="240" w:lineRule="auto"/>
              <w:rPr>
                <w:rFonts w:cs="Times New Roman"/>
                <w:sz w:val="20"/>
                <w:szCs w:val="20"/>
                <w:rPrChange w:id="1198" w:author="Urfels, Anton (IRRI)" w:date="2023-10-06T20:02:00Z">
                  <w:rPr>
                    <w:rFonts w:ascii="Gill Sans MT" w:hAnsi="Gill Sans MT" w:cs="Times New Roman"/>
                    <w:sz w:val="20"/>
                    <w:szCs w:val="20"/>
                  </w:rPr>
                </w:rPrChange>
              </w:rPr>
            </w:pPr>
            <w:r w:rsidRPr="00256197">
              <w:rPr>
                <w:rFonts w:cs="Times New Roman"/>
                <w:sz w:val="20"/>
                <w:szCs w:val="20"/>
                <w:rPrChange w:id="1199" w:author="Urfels, Anton (IRRI)" w:date="2023-10-06T20:02:00Z">
                  <w:rPr>
                    <w:rFonts w:ascii="Gill Sans MT" w:hAnsi="Gill Sans MT" w:cs="Times New Roman"/>
                    <w:sz w:val="20"/>
                    <w:szCs w:val="20"/>
                  </w:rPr>
                </w:rPrChange>
              </w:rPr>
              <w:t>6</w:t>
            </w:r>
          </w:p>
        </w:tc>
        <w:tc>
          <w:tcPr>
            <w:tcW w:w="626" w:type="pct"/>
            <w:hideMark/>
          </w:tcPr>
          <w:p w14:paraId="1F306712" w14:textId="77777777" w:rsidR="00EC0816" w:rsidRPr="00256197" w:rsidRDefault="00EC0816" w:rsidP="00742559">
            <w:pPr>
              <w:spacing w:line="240" w:lineRule="auto"/>
              <w:rPr>
                <w:rFonts w:cs="Times New Roman"/>
                <w:sz w:val="20"/>
                <w:szCs w:val="20"/>
                <w:rPrChange w:id="1200" w:author="Urfels, Anton (IRRI)" w:date="2023-10-06T20:02:00Z">
                  <w:rPr>
                    <w:rFonts w:ascii="Gill Sans MT" w:hAnsi="Gill Sans MT" w:cs="Times New Roman"/>
                    <w:sz w:val="20"/>
                    <w:szCs w:val="20"/>
                  </w:rPr>
                </w:rPrChange>
              </w:rPr>
            </w:pPr>
            <w:r w:rsidRPr="00256197">
              <w:rPr>
                <w:rFonts w:cs="Times New Roman"/>
                <w:sz w:val="20"/>
                <w:szCs w:val="20"/>
                <w:rPrChange w:id="1201" w:author="Urfels, Anton (IRRI)" w:date="2023-10-06T20:02:00Z">
                  <w:rPr>
                    <w:rFonts w:ascii="Gill Sans MT" w:hAnsi="Gill Sans MT" w:cs="Times New Roman"/>
                    <w:sz w:val="20"/>
                    <w:szCs w:val="20"/>
                  </w:rPr>
                </w:rPrChange>
              </w:rPr>
              <w:t>5</w:t>
            </w:r>
          </w:p>
        </w:tc>
        <w:tc>
          <w:tcPr>
            <w:tcW w:w="626" w:type="pct"/>
            <w:hideMark/>
          </w:tcPr>
          <w:p w14:paraId="1EEEE94B" w14:textId="77777777" w:rsidR="00EC0816" w:rsidRPr="00256197" w:rsidRDefault="00EC0816" w:rsidP="00742559">
            <w:pPr>
              <w:spacing w:line="240" w:lineRule="auto"/>
              <w:rPr>
                <w:rFonts w:cs="Times New Roman"/>
                <w:sz w:val="20"/>
                <w:szCs w:val="20"/>
                <w:rPrChange w:id="1202" w:author="Urfels, Anton (IRRI)" w:date="2023-10-06T20:02:00Z">
                  <w:rPr>
                    <w:rFonts w:ascii="Gill Sans MT" w:hAnsi="Gill Sans MT" w:cs="Times New Roman"/>
                    <w:sz w:val="20"/>
                    <w:szCs w:val="20"/>
                  </w:rPr>
                </w:rPrChange>
              </w:rPr>
            </w:pPr>
            <w:r w:rsidRPr="00256197">
              <w:rPr>
                <w:rFonts w:cs="Times New Roman"/>
                <w:sz w:val="20"/>
                <w:szCs w:val="20"/>
                <w:rPrChange w:id="1203" w:author="Urfels, Anton (IRRI)" w:date="2023-10-06T20:02:00Z">
                  <w:rPr>
                    <w:rFonts w:ascii="Gill Sans MT" w:hAnsi="Gill Sans MT" w:cs="Times New Roman"/>
                    <w:sz w:val="20"/>
                    <w:szCs w:val="20"/>
                  </w:rPr>
                </w:rPrChange>
              </w:rPr>
              <w:t>5</w:t>
            </w:r>
          </w:p>
        </w:tc>
      </w:tr>
      <w:tr w:rsidR="00EC0816" w:rsidRPr="00256197" w14:paraId="484FE3AE" w14:textId="77777777" w:rsidTr="00742559">
        <w:trPr>
          <w:trHeight w:val="339"/>
        </w:trPr>
        <w:tc>
          <w:tcPr>
            <w:tcW w:w="3122" w:type="pct"/>
            <w:hideMark/>
          </w:tcPr>
          <w:p w14:paraId="06C0A198" w14:textId="77777777" w:rsidR="00EC0816" w:rsidRPr="00256197" w:rsidRDefault="00EC0816" w:rsidP="00742559">
            <w:pPr>
              <w:spacing w:line="240" w:lineRule="auto"/>
              <w:rPr>
                <w:rFonts w:cs="Times New Roman"/>
                <w:sz w:val="20"/>
                <w:szCs w:val="20"/>
                <w:rPrChange w:id="1204" w:author="Urfels, Anton (IRRI)" w:date="2023-10-06T20:02:00Z">
                  <w:rPr>
                    <w:rFonts w:ascii="Gill Sans MT" w:hAnsi="Gill Sans MT" w:cs="Times New Roman"/>
                    <w:sz w:val="20"/>
                    <w:szCs w:val="20"/>
                  </w:rPr>
                </w:rPrChange>
              </w:rPr>
            </w:pPr>
            <w:r w:rsidRPr="00256197">
              <w:rPr>
                <w:rFonts w:cs="Times New Roman"/>
                <w:sz w:val="20"/>
                <w:szCs w:val="20"/>
                <w:rPrChange w:id="1205" w:author="Urfels, Anton (IRRI)" w:date="2023-10-06T20:02:00Z">
                  <w:rPr>
                    <w:rFonts w:ascii="Gill Sans MT" w:hAnsi="Gill Sans MT" w:cs="Times New Roman"/>
                    <w:sz w:val="20"/>
                    <w:szCs w:val="20"/>
                  </w:rPr>
                </w:rPrChange>
              </w:rPr>
              <w:t>SD</w:t>
            </w:r>
          </w:p>
        </w:tc>
        <w:tc>
          <w:tcPr>
            <w:tcW w:w="626" w:type="pct"/>
            <w:hideMark/>
          </w:tcPr>
          <w:p w14:paraId="2703F260" w14:textId="77777777" w:rsidR="00EC0816" w:rsidRPr="00256197" w:rsidRDefault="00EC0816" w:rsidP="00742559">
            <w:pPr>
              <w:spacing w:line="240" w:lineRule="auto"/>
              <w:rPr>
                <w:rFonts w:cs="Times New Roman"/>
                <w:sz w:val="20"/>
                <w:szCs w:val="20"/>
                <w:rPrChange w:id="1206" w:author="Urfels, Anton (IRRI)" w:date="2023-10-06T20:02:00Z">
                  <w:rPr>
                    <w:rFonts w:ascii="Gill Sans MT" w:hAnsi="Gill Sans MT" w:cs="Times New Roman"/>
                    <w:sz w:val="20"/>
                    <w:szCs w:val="20"/>
                  </w:rPr>
                </w:rPrChange>
              </w:rPr>
            </w:pPr>
            <w:r w:rsidRPr="00256197">
              <w:rPr>
                <w:rFonts w:cs="Times New Roman"/>
                <w:sz w:val="20"/>
                <w:szCs w:val="20"/>
                <w:rPrChange w:id="1207" w:author="Urfels, Anton (IRRI)" w:date="2023-10-06T20:02:00Z">
                  <w:rPr>
                    <w:rFonts w:ascii="Gill Sans MT" w:hAnsi="Gill Sans MT" w:cs="Times New Roman"/>
                    <w:sz w:val="20"/>
                    <w:szCs w:val="20"/>
                  </w:rPr>
                </w:rPrChange>
              </w:rPr>
              <w:t>0.8</w:t>
            </w:r>
          </w:p>
        </w:tc>
        <w:tc>
          <w:tcPr>
            <w:tcW w:w="626" w:type="pct"/>
            <w:hideMark/>
          </w:tcPr>
          <w:p w14:paraId="5D762284" w14:textId="77777777" w:rsidR="00EC0816" w:rsidRPr="00256197" w:rsidRDefault="00EC0816" w:rsidP="00742559">
            <w:pPr>
              <w:spacing w:line="240" w:lineRule="auto"/>
              <w:rPr>
                <w:rFonts w:cs="Times New Roman"/>
                <w:sz w:val="20"/>
                <w:szCs w:val="20"/>
                <w:rPrChange w:id="1208" w:author="Urfels, Anton (IRRI)" w:date="2023-10-06T20:02:00Z">
                  <w:rPr>
                    <w:rFonts w:ascii="Gill Sans MT" w:hAnsi="Gill Sans MT" w:cs="Times New Roman"/>
                    <w:sz w:val="20"/>
                    <w:szCs w:val="20"/>
                  </w:rPr>
                </w:rPrChange>
              </w:rPr>
            </w:pPr>
            <w:r w:rsidRPr="00256197">
              <w:rPr>
                <w:rFonts w:cs="Times New Roman"/>
                <w:sz w:val="20"/>
                <w:szCs w:val="20"/>
                <w:rPrChange w:id="1209" w:author="Urfels, Anton (IRRI)" w:date="2023-10-06T20:02:00Z">
                  <w:rPr>
                    <w:rFonts w:ascii="Gill Sans MT" w:hAnsi="Gill Sans MT" w:cs="Times New Roman"/>
                    <w:sz w:val="20"/>
                    <w:szCs w:val="20"/>
                  </w:rPr>
                </w:rPrChange>
              </w:rPr>
              <w:t>1</w:t>
            </w:r>
          </w:p>
        </w:tc>
        <w:tc>
          <w:tcPr>
            <w:tcW w:w="626" w:type="pct"/>
            <w:hideMark/>
          </w:tcPr>
          <w:p w14:paraId="18171366" w14:textId="77777777" w:rsidR="00EC0816" w:rsidRPr="00256197" w:rsidRDefault="00EC0816" w:rsidP="00742559">
            <w:pPr>
              <w:spacing w:line="240" w:lineRule="auto"/>
              <w:rPr>
                <w:rFonts w:cs="Times New Roman"/>
                <w:sz w:val="20"/>
                <w:szCs w:val="20"/>
                <w:rPrChange w:id="1210" w:author="Urfels, Anton (IRRI)" w:date="2023-10-06T20:02:00Z">
                  <w:rPr>
                    <w:rFonts w:ascii="Gill Sans MT" w:hAnsi="Gill Sans MT" w:cs="Times New Roman"/>
                    <w:sz w:val="20"/>
                    <w:szCs w:val="20"/>
                  </w:rPr>
                </w:rPrChange>
              </w:rPr>
            </w:pPr>
            <w:r w:rsidRPr="00256197">
              <w:rPr>
                <w:rFonts w:cs="Times New Roman"/>
                <w:sz w:val="20"/>
                <w:szCs w:val="20"/>
                <w:rPrChange w:id="1211" w:author="Urfels, Anton (IRRI)" w:date="2023-10-06T20:02:00Z">
                  <w:rPr>
                    <w:rFonts w:ascii="Gill Sans MT" w:hAnsi="Gill Sans MT" w:cs="Times New Roman"/>
                    <w:sz w:val="20"/>
                    <w:szCs w:val="20"/>
                  </w:rPr>
                </w:rPrChange>
              </w:rPr>
              <w:t>2</w:t>
            </w:r>
          </w:p>
        </w:tc>
      </w:tr>
      <w:tr w:rsidR="00EC0816" w:rsidRPr="00256197" w14:paraId="5E8E6E6F" w14:textId="77777777" w:rsidTr="00742559">
        <w:trPr>
          <w:trHeight w:val="339"/>
        </w:trPr>
        <w:tc>
          <w:tcPr>
            <w:tcW w:w="5000" w:type="pct"/>
            <w:gridSpan w:val="4"/>
          </w:tcPr>
          <w:p w14:paraId="3BDE69D2" w14:textId="77777777" w:rsidR="00EC0816" w:rsidRPr="00256197" w:rsidRDefault="00EC0816" w:rsidP="00742559">
            <w:pPr>
              <w:spacing w:line="240" w:lineRule="auto"/>
              <w:rPr>
                <w:rFonts w:cs="Times New Roman"/>
                <w:sz w:val="20"/>
                <w:szCs w:val="20"/>
                <w:rPrChange w:id="1212" w:author="Urfels, Anton (IRRI)" w:date="2023-10-06T20:02:00Z">
                  <w:rPr>
                    <w:rFonts w:ascii="Gill Sans MT" w:hAnsi="Gill Sans MT" w:cs="Times New Roman"/>
                    <w:sz w:val="20"/>
                    <w:szCs w:val="20"/>
                  </w:rPr>
                </w:rPrChange>
              </w:rPr>
            </w:pPr>
            <w:r w:rsidRPr="00256197">
              <w:rPr>
                <w:rFonts w:cs="Times New Roman"/>
                <w:sz w:val="20"/>
                <w:szCs w:val="20"/>
                <w:rPrChange w:id="1213" w:author="Urfels, Anton (IRRI)" w:date="2023-10-06T20:02:00Z">
                  <w:rPr>
                    <w:rFonts w:ascii="Gill Sans MT" w:hAnsi="Gill Sans MT" w:cs="Times New Roman"/>
                    <w:sz w:val="20"/>
                    <w:szCs w:val="20"/>
                  </w:rPr>
                </w:rPrChange>
              </w:rPr>
              <w:lastRenderedPageBreak/>
              <w:t>Panel (b): Willingness to pay bounds from computational second order stochastic assessment</w:t>
            </w:r>
          </w:p>
        </w:tc>
      </w:tr>
      <w:tr w:rsidR="00EC0816" w:rsidRPr="00256197" w14:paraId="1345688E" w14:textId="77777777" w:rsidTr="00742559">
        <w:trPr>
          <w:trHeight w:val="339"/>
        </w:trPr>
        <w:tc>
          <w:tcPr>
            <w:tcW w:w="3122" w:type="pct"/>
          </w:tcPr>
          <w:p w14:paraId="192F8DAA" w14:textId="77777777" w:rsidR="00EC0816" w:rsidRPr="00256197" w:rsidRDefault="00EC0816" w:rsidP="00742559">
            <w:pPr>
              <w:spacing w:line="240" w:lineRule="auto"/>
              <w:rPr>
                <w:rFonts w:cs="Times New Roman"/>
                <w:sz w:val="20"/>
                <w:szCs w:val="20"/>
                <w:rPrChange w:id="1214" w:author="Urfels, Anton (IRRI)" w:date="2023-10-06T20:02:00Z">
                  <w:rPr>
                    <w:rFonts w:ascii="Gill Sans MT" w:hAnsi="Gill Sans MT" w:cs="Times New Roman"/>
                    <w:sz w:val="20"/>
                    <w:szCs w:val="20"/>
                  </w:rPr>
                </w:rPrChange>
              </w:rPr>
            </w:pPr>
            <w:r w:rsidRPr="00256197">
              <w:rPr>
                <w:rFonts w:cs="Times New Roman"/>
                <w:sz w:val="20"/>
                <w:szCs w:val="20"/>
                <w:rPrChange w:id="1215" w:author="Urfels, Anton (IRRI)" w:date="2023-10-06T20:02:00Z">
                  <w:rPr>
                    <w:rFonts w:ascii="Gill Sans MT" w:hAnsi="Gill Sans MT" w:cs="Times New Roman"/>
                    <w:sz w:val="20"/>
                    <w:szCs w:val="20"/>
                  </w:rPr>
                </w:rPrChange>
              </w:rPr>
              <w:t xml:space="preserve"> </w:t>
            </w:r>
          </w:p>
        </w:tc>
        <w:tc>
          <w:tcPr>
            <w:tcW w:w="626" w:type="pct"/>
          </w:tcPr>
          <w:p w14:paraId="505A7777" w14:textId="77777777" w:rsidR="00EC0816" w:rsidRPr="00256197" w:rsidRDefault="00EC0816" w:rsidP="00742559">
            <w:pPr>
              <w:pStyle w:val="NormalWeb"/>
              <w:spacing w:before="0" w:beforeAutospacing="0" w:after="0" w:afterAutospacing="0"/>
              <w:rPr>
                <w:rFonts w:eastAsiaTheme="minorHAnsi"/>
                <w:sz w:val="20"/>
                <w:szCs w:val="20"/>
                <w:lang w:eastAsia="en-US"/>
                <w:rPrChange w:id="1216" w:author="Urfels, Anton (IRRI)" w:date="2023-10-06T20:02:00Z">
                  <w:rPr>
                    <w:rFonts w:ascii="Gill Sans MT" w:eastAsiaTheme="minorHAnsi" w:hAnsi="Gill Sans MT"/>
                    <w:sz w:val="20"/>
                    <w:szCs w:val="20"/>
                    <w:lang w:eastAsia="en-US"/>
                  </w:rPr>
                </w:rPrChange>
              </w:rPr>
            </w:pPr>
            <w:r w:rsidRPr="00256197">
              <w:rPr>
                <w:rFonts w:eastAsiaTheme="minorHAnsi"/>
                <w:sz w:val="20"/>
                <w:szCs w:val="20"/>
                <w:lang w:eastAsia="en-US"/>
                <w:rPrChange w:id="1217" w:author="Urfels, Anton (IRRI)" w:date="2023-10-06T20:02:00Z">
                  <w:rPr>
                    <w:rFonts w:ascii="Gill Sans MT" w:eastAsiaTheme="minorHAnsi" w:hAnsi="Gill Sans MT"/>
                    <w:sz w:val="20"/>
                    <w:szCs w:val="20"/>
                    <w:lang w:eastAsia="en-US"/>
                  </w:rPr>
                </w:rPrChange>
              </w:rPr>
              <w:t xml:space="preserve">Q(base) </w:t>
            </w:r>
          </w:p>
          <w:p w14:paraId="39A5FFB9" w14:textId="77777777" w:rsidR="00EC0816" w:rsidRPr="00256197" w:rsidRDefault="00EC0816" w:rsidP="00742559">
            <w:pPr>
              <w:spacing w:line="240" w:lineRule="auto"/>
              <w:rPr>
                <w:rFonts w:cs="Times New Roman"/>
                <w:sz w:val="20"/>
                <w:szCs w:val="20"/>
                <w:rPrChange w:id="1218" w:author="Urfels, Anton (IRRI)" w:date="2023-10-06T20:02:00Z">
                  <w:rPr>
                    <w:rFonts w:ascii="Gill Sans MT" w:hAnsi="Gill Sans MT" w:cs="Times New Roman"/>
                    <w:sz w:val="20"/>
                    <w:szCs w:val="20"/>
                  </w:rPr>
                </w:rPrChange>
              </w:rPr>
            </w:pPr>
            <w:r w:rsidRPr="00256197">
              <w:rPr>
                <w:rFonts w:cs="Times New Roman"/>
                <w:sz w:val="20"/>
                <w:szCs w:val="20"/>
                <w:rPrChange w:id="1219" w:author="Urfels, Anton (IRRI)" w:date="2023-10-06T20:02:00Z">
                  <w:rPr>
                    <w:rFonts w:ascii="Gill Sans MT" w:hAnsi="Gill Sans MT" w:cs="Times New Roman"/>
                    <w:sz w:val="20"/>
                    <w:szCs w:val="20"/>
                  </w:rPr>
                </w:rPrChange>
              </w:rPr>
              <w:t>vs G</w:t>
            </w:r>
          </w:p>
        </w:tc>
        <w:tc>
          <w:tcPr>
            <w:tcW w:w="626" w:type="pct"/>
          </w:tcPr>
          <w:p w14:paraId="305040D6" w14:textId="77777777" w:rsidR="00EC0816" w:rsidRPr="00256197" w:rsidRDefault="00EC0816" w:rsidP="00742559">
            <w:pPr>
              <w:spacing w:line="240" w:lineRule="auto"/>
              <w:rPr>
                <w:rFonts w:cs="Times New Roman"/>
                <w:sz w:val="20"/>
                <w:szCs w:val="20"/>
                <w:rPrChange w:id="1220" w:author="Urfels, Anton (IRRI)" w:date="2023-10-06T20:02:00Z">
                  <w:rPr>
                    <w:rFonts w:ascii="Gill Sans MT" w:hAnsi="Gill Sans MT" w:cs="Times New Roman"/>
                    <w:sz w:val="20"/>
                    <w:szCs w:val="20"/>
                  </w:rPr>
                </w:rPrChange>
              </w:rPr>
            </w:pPr>
            <w:r w:rsidRPr="00256197">
              <w:rPr>
                <w:rFonts w:cs="Times New Roman"/>
                <w:sz w:val="20"/>
                <w:szCs w:val="20"/>
                <w:rPrChange w:id="1221" w:author="Urfels, Anton (IRRI)" w:date="2023-10-06T20:02:00Z">
                  <w:rPr>
                    <w:rFonts w:ascii="Gill Sans MT" w:hAnsi="Gill Sans MT" w:cs="Times New Roman"/>
                    <w:sz w:val="20"/>
                    <w:szCs w:val="20"/>
                  </w:rPr>
                </w:rPrChange>
              </w:rPr>
              <w:t>Q vs F</w:t>
            </w:r>
          </w:p>
        </w:tc>
        <w:tc>
          <w:tcPr>
            <w:tcW w:w="626" w:type="pct"/>
          </w:tcPr>
          <w:p w14:paraId="11D42969" w14:textId="77777777" w:rsidR="00EC0816" w:rsidRPr="00256197" w:rsidRDefault="00EC0816" w:rsidP="00742559">
            <w:pPr>
              <w:spacing w:line="240" w:lineRule="auto"/>
              <w:rPr>
                <w:rFonts w:cs="Times New Roman"/>
                <w:sz w:val="20"/>
                <w:szCs w:val="20"/>
                <w:rPrChange w:id="1222" w:author="Urfels, Anton (IRRI)" w:date="2023-10-06T20:02:00Z">
                  <w:rPr>
                    <w:rFonts w:ascii="Gill Sans MT" w:hAnsi="Gill Sans MT" w:cs="Times New Roman"/>
                    <w:sz w:val="20"/>
                    <w:szCs w:val="20"/>
                  </w:rPr>
                </w:rPrChange>
              </w:rPr>
            </w:pPr>
            <w:r w:rsidRPr="00256197">
              <w:rPr>
                <w:rFonts w:cs="Times New Roman"/>
                <w:sz w:val="20"/>
                <w:szCs w:val="20"/>
                <w:rPrChange w:id="1223" w:author="Urfels, Anton (IRRI)" w:date="2023-10-06T20:02:00Z">
                  <w:rPr>
                    <w:rFonts w:ascii="Gill Sans MT" w:hAnsi="Gill Sans MT" w:cs="Times New Roman"/>
                    <w:sz w:val="20"/>
                    <w:szCs w:val="20"/>
                  </w:rPr>
                </w:rPrChange>
              </w:rPr>
              <w:t>F vs G</w:t>
            </w:r>
          </w:p>
        </w:tc>
      </w:tr>
      <w:tr w:rsidR="00EC0816" w:rsidRPr="00256197" w14:paraId="3C09550F" w14:textId="77777777" w:rsidTr="00742559">
        <w:trPr>
          <w:trHeight w:val="339"/>
        </w:trPr>
        <w:tc>
          <w:tcPr>
            <w:tcW w:w="3122" w:type="pct"/>
          </w:tcPr>
          <w:p w14:paraId="68C8C708" w14:textId="77777777" w:rsidR="00EC0816" w:rsidRPr="00256197" w:rsidRDefault="00EC0816" w:rsidP="00742559">
            <w:pPr>
              <w:spacing w:line="240" w:lineRule="auto"/>
              <w:rPr>
                <w:rFonts w:cs="Times New Roman"/>
                <w:sz w:val="20"/>
                <w:szCs w:val="20"/>
                <w:rPrChange w:id="1224" w:author="Urfels, Anton (IRRI)" w:date="2023-10-06T20:02:00Z">
                  <w:rPr>
                    <w:rFonts w:ascii="Gill Sans MT" w:hAnsi="Gill Sans MT" w:cs="Times New Roman"/>
                    <w:sz w:val="20"/>
                    <w:szCs w:val="20"/>
                  </w:rPr>
                </w:rPrChange>
              </w:rPr>
            </w:pPr>
            <w:r w:rsidRPr="00256197">
              <w:rPr>
                <w:rFonts w:cs="Times New Roman"/>
                <w:sz w:val="20"/>
                <w:szCs w:val="20"/>
                <w:rPrChange w:id="1225" w:author="Urfels, Anton (IRRI)" w:date="2023-10-06T20:02:00Z">
                  <w:rPr>
                    <w:rFonts w:ascii="Gill Sans MT" w:hAnsi="Gill Sans MT" w:cs="Times New Roman"/>
                    <w:sz w:val="20"/>
                    <w:szCs w:val="20"/>
                  </w:rPr>
                </w:rPrChange>
              </w:rPr>
              <w:t>WTP lower bound (t/ha)</w:t>
            </w:r>
          </w:p>
        </w:tc>
        <w:tc>
          <w:tcPr>
            <w:tcW w:w="626" w:type="pct"/>
          </w:tcPr>
          <w:p w14:paraId="798867A0" w14:textId="77777777" w:rsidR="00EC0816" w:rsidRPr="00256197" w:rsidRDefault="00EC0816" w:rsidP="00742559">
            <w:pPr>
              <w:spacing w:line="240" w:lineRule="auto"/>
              <w:rPr>
                <w:rFonts w:cs="Times New Roman"/>
                <w:sz w:val="20"/>
                <w:szCs w:val="20"/>
                <w:rPrChange w:id="1226" w:author="Urfels, Anton (IRRI)" w:date="2023-10-06T20:02:00Z">
                  <w:rPr>
                    <w:rFonts w:ascii="Gill Sans MT" w:hAnsi="Gill Sans MT" w:cs="Times New Roman"/>
                    <w:sz w:val="20"/>
                    <w:szCs w:val="20"/>
                  </w:rPr>
                </w:rPrChange>
              </w:rPr>
            </w:pPr>
            <w:r w:rsidRPr="00256197">
              <w:rPr>
                <w:rFonts w:cs="Times New Roman"/>
                <w:sz w:val="20"/>
                <w:szCs w:val="20"/>
                <w:rPrChange w:id="1227" w:author="Urfels, Anton (IRRI)" w:date="2023-10-06T20:02:00Z">
                  <w:rPr>
                    <w:rFonts w:ascii="Gill Sans MT" w:hAnsi="Gill Sans MT" w:cs="Times New Roman"/>
                    <w:sz w:val="20"/>
                    <w:szCs w:val="20"/>
                  </w:rPr>
                </w:rPrChange>
              </w:rPr>
              <w:t>0.036</w:t>
            </w:r>
          </w:p>
        </w:tc>
        <w:tc>
          <w:tcPr>
            <w:tcW w:w="626" w:type="pct"/>
          </w:tcPr>
          <w:p w14:paraId="00FC70A5" w14:textId="77777777" w:rsidR="00EC0816" w:rsidRPr="00256197" w:rsidRDefault="00EC0816" w:rsidP="00742559">
            <w:pPr>
              <w:spacing w:line="240" w:lineRule="auto"/>
              <w:rPr>
                <w:rFonts w:cs="Times New Roman"/>
                <w:sz w:val="20"/>
                <w:szCs w:val="20"/>
                <w:rPrChange w:id="1228" w:author="Urfels, Anton (IRRI)" w:date="2023-10-06T20:02:00Z">
                  <w:rPr>
                    <w:rFonts w:ascii="Gill Sans MT" w:hAnsi="Gill Sans MT" w:cs="Times New Roman"/>
                    <w:sz w:val="20"/>
                    <w:szCs w:val="20"/>
                  </w:rPr>
                </w:rPrChange>
              </w:rPr>
            </w:pPr>
            <w:r w:rsidRPr="00256197">
              <w:rPr>
                <w:rFonts w:cs="Times New Roman"/>
                <w:sz w:val="20"/>
                <w:szCs w:val="20"/>
                <w:rPrChange w:id="1229" w:author="Urfels, Anton (IRRI)" w:date="2023-10-06T20:02:00Z">
                  <w:rPr>
                    <w:rFonts w:ascii="Gill Sans MT" w:hAnsi="Gill Sans MT" w:cs="Times New Roman"/>
                    <w:sz w:val="20"/>
                    <w:szCs w:val="20"/>
                  </w:rPr>
                </w:rPrChange>
              </w:rPr>
              <w:t>0</w:t>
            </w:r>
          </w:p>
        </w:tc>
        <w:tc>
          <w:tcPr>
            <w:tcW w:w="626" w:type="pct"/>
          </w:tcPr>
          <w:p w14:paraId="6F7A25CE" w14:textId="77777777" w:rsidR="00EC0816" w:rsidRPr="00256197" w:rsidRDefault="00EC0816" w:rsidP="00742559">
            <w:pPr>
              <w:spacing w:line="240" w:lineRule="auto"/>
              <w:rPr>
                <w:rFonts w:cs="Times New Roman"/>
                <w:sz w:val="20"/>
                <w:szCs w:val="20"/>
                <w:rPrChange w:id="1230" w:author="Urfels, Anton (IRRI)" w:date="2023-10-06T20:02:00Z">
                  <w:rPr>
                    <w:rFonts w:ascii="Gill Sans MT" w:hAnsi="Gill Sans MT" w:cs="Times New Roman"/>
                    <w:sz w:val="20"/>
                    <w:szCs w:val="20"/>
                  </w:rPr>
                </w:rPrChange>
              </w:rPr>
            </w:pPr>
            <w:r w:rsidRPr="00256197">
              <w:rPr>
                <w:rFonts w:cs="Times New Roman"/>
                <w:sz w:val="20"/>
                <w:szCs w:val="20"/>
                <w:rPrChange w:id="1231" w:author="Urfels, Anton (IRRI)" w:date="2023-10-06T20:02:00Z">
                  <w:rPr>
                    <w:rFonts w:ascii="Gill Sans MT" w:hAnsi="Gill Sans MT" w:cs="Times New Roman"/>
                    <w:sz w:val="20"/>
                    <w:szCs w:val="20"/>
                  </w:rPr>
                </w:rPrChange>
              </w:rPr>
              <w:t>0.499</w:t>
            </w:r>
          </w:p>
        </w:tc>
      </w:tr>
      <w:tr w:rsidR="00EC0816" w:rsidRPr="00256197" w14:paraId="291377D2" w14:textId="77777777" w:rsidTr="00742559">
        <w:trPr>
          <w:trHeight w:val="339"/>
        </w:trPr>
        <w:tc>
          <w:tcPr>
            <w:tcW w:w="3122" w:type="pct"/>
          </w:tcPr>
          <w:p w14:paraId="4D11042E" w14:textId="77777777" w:rsidR="00EC0816" w:rsidRPr="00256197" w:rsidRDefault="00EC0816" w:rsidP="00742559">
            <w:pPr>
              <w:spacing w:line="240" w:lineRule="auto"/>
              <w:rPr>
                <w:rFonts w:cs="Times New Roman"/>
                <w:sz w:val="20"/>
                <w:szCs w:val="20"/>
                <w:rPrChange w:id="1232" w:author="Urfels, Anton (IRRI)" w:date="2023-10-06T20:02:00Z">
                  <w:rPr>
                    <w:rFonts w:ascii="Gill Sans MT" w:hAnsi="Gill Sans MT" w:cs="Times New Roman"/>
                    <w:sz w:val="20"/>
                    <w:szCs w:val="20"/>
                  </w:rPr>
                </w:rPrChange>
              </w:rPr>
            </w:pPr>
            <w:r w:rsidRPr="00256197">
              <w:rPr>
                <w:rFonts w:cs="Times New Roman"/>
                <w:sz w:val="20"/>
                <w:szCs w:val="20"/>
                <w:rPrChange w:id="1233" w:author="Urfels, Anton (IRRI)" w:date="2023-10-06T20:02:00Z">
                  <w:rPr>
                    <w:rFonts w:ascii="Gill Sans MT" w:hAnsi="Gill Sans MT" w:cs="Times New Roman"/>
                    <w:sz w:val="20"/>
                    <w:szCs w:val="20"/>
                  </w:rPr>
                </w:rPrChange>
              </w:rPr>
              <w:t>WTP upper bound (t/ha)</w:t>
            </w:r>
          </w:p>
        </w:tc>
        <w:tc>
          <w:tcPr>
            <w:tcW w:w="626" w:type="pct"/>
          </w:tcPr>
          <w:p w14:paraId="20DA297C" w14:textId="77777777" w:rsidR="00EC0816" w:rsidRPr="00256197" w:rsidRDefault="00EC0816" w:rsidP="00742559">
            <w:pPr>
              <w:spacing w:line="240" w:lineRule="auto"/>
              <w:rPr>
                <w:rFonts w:cs="Times New Roman"/>
                <w:sz w:val="20"/>
                <w:szCs w:val="20"/>
                <w:rPrChange w:id="1234" w:author="Urfels, Anton (IRRI)" w:date="2023-10-06T20:02:00Z">
                  <w:rPr>
                    <w:rFonts w:ascii="Gill Sans MT" w:hAnsi="Gill Sans MT" w:cs="Times New Roman"/>
                    <w:sz w:val="20"/>
                    <w:szCs w:val="20"/>
                  </w:rPr>
                </w:rPrChange>
              </w:rPr>
            </w:pPr>
            <w:r w:rsidRPr="00256197">
              <w:rPr>
                <w:rFonts w:cs="Times New Roman"/>
                <w:sz w:val="20"/>
                <w:szCs w:val="20"/>
                <w:rPrChange w:id="1235" w:author="Urfels, Anton (IRRI)" w:date="2023-10-06T20:02:00Z">
                  <w:rPr>
                    <w:rFonts w:ascii="Gill Sans MT" w:hAnsi="Gill Sans MT" w:cs="Times New Roman"/>
                    <w:sz w:val="20"/>
                    <w:szCs w:val="20"/>
                  </w:rPr>
                </w:rPrChange>
              </w:rPr>
              <w:t>0.763</w:t>
            </w:r>
          </w:p>
        </w:tc>
        <w:tc>
          <w:tcPr>
            <w:tcW w:w="626" w:type="pct"/>
          </w:tcPr>
          <w:p w14:paraId="6C764C8A" w14:textId="77777777" w:rsidR="00EC0816" w:rsidRPr="00256197" w:rsidRDefault="00EC0816" w:rsidP="00742559">
            <w:pPr>
              <w:spacing w:line="240" w:lineRule="auto"/>
              <w:rPr>
                <w:rFonts w:cs="Times New Roman"/>
                <w:sz w:val="20"/>
                <w:szCs w:val="20"/>
                <w:rPrChange w:id="1236" w:author="Urfels, Anton (IRRI)" w:date="2023-10-06T20:02:00Z">
                  <w:rPr>
                    <w:rFonts w:ascii="Gill Sans MT" w:hAnsi="Gill Sans MT" w:cs="Times New Roman"/>
                    <w:sz w:val="20"/>
                    <w:szCs w:val="20"/>
                  </w:rPr>
                </w:rPrChange>
              </w:rPr>
            </w:pPr>
            <w:r w:rsidRPr="00256197">
              <w:rPr>
                <w:rFonts w:cs="Times New Roman"/>
                <w:sz w:val="20"/>
                <w:szCs w:val="20"/>
                <w:rPrChange w:id="1237" w:author="Urfels, Anton (IRRI)" w:date="2023-10-06T20:02:00Z">
                  <w:rPr>
                    <w:rFonts w:ascii="Gill Sans MT" w:hAnsi="Gill Sans MT" w:cs="Times New Roman"/>
                    <w:sz w:val="20"/>
                    <w:szCs w:val="20"/>
                  </w:rPr>
                </w:rPrChange>
              </w:rPr>
              <w:t>0.218</w:t>
            </w:r>
          </w:p>
        </w:tc>
        <w:tc>
          <w:tcPr>
            <w:tcW w:w="626" w:type="pct"/>
          </w:tcPr>
          <w:p w14:paraId="116349D0" w14:textId="77777777" w:rsidR="00EC0816" w:rsidRPr="00256197" w:rsidRDefault="00EC0816" w:rsidP="00742559">
            <w:pPr>
              <w:spacing w:line="240" w:lineRule="auto"/>
              <w:rPr>
                <w:rFonts w:cs="Times New Roman"/>
                <w:sz w:val="20"/>
                <w:szCs w:val="20"/>
                <w:rPrChange w:id="1238" w:author="Urfels, Anton (IRRI)" w:date="2023-10-06T20:02:00Z">
                  <w:rPr>
                    <w:rFonts w:ascii="Gill Sans MT" w:hAnsi="Gill Sans MT" w:cs="Times New Roman"/>
                    <w:sz w:val="20"/>
                    <w:szCs w:val="20"/>
                  </w:rPr>
                </w:rPrChange>
              </w:rPr>
            </w:pPr>
            <w:r w:rsidRPr="00256197">
              <w:rPr>
                <w:rFonts w:cs="Times New Roman"/>
                <w:sz w:val="20"/>
                <w:szCs w:val="20"/>
                <w:rPrChange w:id="1239" w:author="Urfels, Anton (IRRI)" w:date="2023-10-06T20:02:00Z">
                  <w:rPr>
                    <w:rFonts w:ascii="Gill Sans MT" w:hAnsi="Gill Sans MT" w:cs="Times New Roman"/>
                    <w:sz w:val="20"/>
                    <w:szCs w:val="20"/>
                  </w:rPr>
                </w:rPrChange>
              </w:rPr>
              <w:t>1.384</w:t>
            </w:r>
          </w:p>
        </w:tc>
      </w:tr>
      <w:tr w:rsidR="00EC0816" w:rsidRPr="00256197" w14:paraId="42513353" w14:textId="77777777" w:rsidTr="00742559">
        <w:trPr>
          <w:trHeight w:val="339"/>
        </w:trPr>
        <w:tc>
          <w:tcPr>
            <w:tcW w:w="3122" w:type="pct"/>
          </w:tcPr>
          <w:p w14:paraId="6AE88329" w14:textId="77777777" w:rsidR="00EC0816" w:rsidRPr="00256197" w:rsidRDefault="00EC0816" w:rsidP="00742559">
            <w:pPr>
              <w:spacing w:line="240" w:lineRule="auto"/>
              <w:rPr>
                <w:rFonts w:cs="Times New Roman"/>
                <w:sz w:val="20"/>
                <w:szCs w:val="20"/>
                <w:rPrChange w:id="1240" w:author="Urfels, Anton (IRRI)" w:date="2023-10-06T20:02:00Z">
                  <w:rPr>
                    <w:rFonts w:ascii="Gill Sans MT" w:hAnsi="Gill Sans MT" w:cs="Times New Roman"/>
                    <w:sz w:val="20"/>
                    <w:szCs w:val="20"/>
                  </w:rPr>
                </w:rPrChange>
              </w:rPr>
            </w:pPr>
            <w:r w:rsidRPr="00256197">
              <w:rPr>
                <w:rFonts w:cs="Times New Roman"/>
                <w:sz w:val="20"/>
                <w:szCs w:val="20"/>
                <w:rPrChange w:id="1241" w:author="Urfels, Anton (IRRI)" w:date="2023-10-06T20:02:00Z">
                  <w:rPr>
                    <w:rFonts w:ascii="Gill Sans MT" w:hAnsi="Gill Sans MT" w:cs="Times New Roman"/>
                    <w:sz w:val="20"/>
                    <w:szCs w:val="20"/>
                  </w:rPr>
                </w:rPrChange>
              </w:rPr>
              <w:t xml:space="preserve">Interpretation </w:t>
            </w:r>
          </w:p>
        </w:tc>
        <w:tc>
          <w:tcPr>
            <w:tcW w:w="626" w:type="pct"/>
          </w:tcPr>
          <w:p w14:paraId="74FCADDC" w14:textId="77777777" w:rsidR="00EC0816" w:rsidRPr="00256197" w:rsidRDefault="00EC0816" w:rsidP="00742559">
            <w:pPr>
              <w:spacing w:line="240" w:lineRule="auto"/>
              <w:rPr>
                <w:rFonts w:cs="Times New Roman"/>
                <w:sz w:val="20"/>
                <w:szCs w:val="20"/>
                <w:rPrChange w:id="1242" w:author="Urfels, Anton (IRRI)" w:date="2023-10-06T20:02:00Z">
                  <w:rPr>
                    <w:rFonts w:ascii="Gill Sans MT" w:hAnsi="Gill Sans MT" w:cs="Times New Roman"/>
                    <w:sz w:val="20"/>
                    <w:szCs w:val="20"/>
                  </w:rPr>
                </w:rPrChange>
              </w:rPr>
            </w:pPr>
            <w:r w:rsidRPr="00256197">
              <w:rPr>
                <w:rFonts w:cs="Times New Roman"/>
                <w:sz w:val="20"/>
                <w:szCs w:val="20"/>
                <w:rPrChange w:id="1243" w:author="Urfels, Anton (IRRI)" w:date="2023-10-06T20:02:00Z">
                  <w:rPr>
                    <w:rFonts w:ascii="Gill Sans MT" w:hAnsi="Gill Sans MT" w:cs="Times New Roman"/>
                    <w:sz w:val="20"/>
                    <w:szCs w:val="20"/>
                  </w:rPr>
                </w:rPrChange>
              </w:rPr>
              <w:t xml:space="preserve">G F/SOSD Q </w:t>
            </w:r>
          </w:p>
        </w:tc>
        <w:tc>
          <w:tcPr>
            <w:tcW w:w="626" w:type="pct"/>
          </w:tcPr>
          <w:p w14:paraId="1CA6B567" w14:textId="77777777" w:rsidR="00EC0816" w:rsidRPr="00256197" w:rsidRDefault="00EC0816" w:rsidP="00742559">
            <w:pPr>
              <w:spacing w:line="240" w:lineRule="auto"/>
              <w:rPr>
                <w:rFonts w:cs="Times New Roman"/>
                <w:sz w:val="20"/>
                <w:szCs w:val="20"/>
                <w:rPrChange w:id="1244" w:author="Urfels, Anton (IRRI)" w:date="2023-10-06T20:02:00Z">
                  <w:rPr>
                    <w:rFonts w:ascii="Gill Sans MT" w:hAnsi="Gill Sans MT" w:cs="Times New Roman"/>
                    <w:sz w:val="20"/>
                    <w:szCs w:val="20"/>
                  </w:rPr>
                </w:rPrChange>
              </w:rPr>
            </w:pPr>
            <w:r w:rsidRPr="00256197">
              <w:rPr>
                <w:rFonts w:cs="Times New Roman"/>
                <w:sz w:val="20"/>
                <w:szCs w:val="20"/>
                <w:rPrChange w:id="1245" w:author="Urfels, Anton (IRRI)" w:date="2023-10-06T20:02:00Z">
                  <w:rPr>
                    <w:rFonts w:ascii="Gill Sans MT" w:hAnsi="Gill Sans MT" w:cs="Times New Roman"/>
                    <w:sz w:val="20"/>
                    <w:szCs w:val="20"/>
                  </w:rPr>
                </w:rPrChange>
              </w:rPr>
              <w:t>Not clear</w:t>
            </w:r>
          </w:p>
        </w:tc>
        <w:tc>
          <w:tcPr>
            <w:tcW w:w="626" w:type="pct"/>
          </w:tcPr>
          <w:p w14:paraId="4289FA39" w14:textId="3561B3A4" w:rsidR="00EC0816" w:rsidRPr="00256197" w:rsidRDefault="00EC0816" w:rsidP="00742559">
            <w:pPr>
              <w:spacing w:line="240" w:lineRule="auto"/>
              <w:rPr>
                <w:rFonts w:cs="Times New Roman"/>
                <w:sz w:val="20"/>
                <w:szCs w:val="20"/>
                <w:rPrChange w:id="1246" w:author="Urfels, Anton (IRRI)" w:date="2023-10-06T20:02:00Z">
                  <w:rPr>
                    <w:rFonts w:ascii="Gill Sans MT" w:hAnsi="Gill Sans MT" w:cs="Times New Roman"/>
                    <w:sz w:val="20"/>
                    <w:szCs w:val="20"/>
                  </w:rPr>
                </w:rPrChange>
              </w:rPr>
            </w:pPr>
            <w:r w:rsidRPr="00256197">
              <w:rPr>
                <w:rFonts w:cs="Times New Roman"/>
                <w:sz w:val="20"/>
                <w:szCs w:val="20"/>
                <w:rPrChange w:id="1247" w:author="Urfels, Anton (IRRI)" w:date="2023-10-06T20:02:00Z">
                  <w:rPr>
                    <w:rFonts w:ascii="Gill Sans MT" w:hAnsi="Gill Sans MT" w:cs="Times New Roman"/>
                    <w:sz w:val="20"/>
                    <w:szCs w:val="20"/>
                  </w:rPr>
                </w:rPrChange>
              </w:rPr>
              <w:t xml:space="preserve">G SOSD </w:t>
            </w:r>
            <w:r w:rsidR="00C61321" w:rsidRPr="00256197">
              <w:rPr>
                <w:rFonts w:cs="Times New Roman"/>
                <w:sz w:val="20"/>
                <w:szCs w:val="20"/>
                <w:rPrChange w:id="1248" w:author="Urfels, Anton (IRRI)" w:date="2023-10-06T20:02:00Z">
                  <w:rPr>
                    <w:rFonts w:ascii="Gill Sans MT" w:hAnsi="Gill Sans MT" w:cs="Times New Roman"/>
                    <w:sz w:val="20"/>
                    <w:szCs w:val="20"/>
                  </w:rPr>
                </w:rPrChange>
              </w:rPr>
              <w:t>F</w:t>
            </w:r>
          </w:p>
        </w:tc>
      </w:tr>
    </w:tbl>
    <w:p w14:paraId="19EBB8BA" w14:textId="77777777" w:rsidR="00B15CF5" w:rsidRPr="00256197" w:rsidRDefault="00B15CF5" w:rsidP="00C60093">
      <w:pPr>
        <w:jc w:val="both"/>
        <w:rPr>
          <w:rFonts w:cs="Times New Roman"/>
          <w:rPrChange w:id="1249" w:author="Urfels, Anton (IRRI)" w:date="2023-10-06T20:02:00Z">
            <w:rPr>
              <w:rFonts w:ascii="Gill Sans MT" w:hAnsi="Gill Sans MT"/>
            </w:rPr>
          </w:rPrChange>
        </w:rPr>
      </w:pPr>
    </w:p>
    <w:p w14:paraId="2A40E017" w14:textId="791446C4" w:rsidR="009E6B02" w:rsidRPr="00256197" w:rsidRDefault="009E6B02" w:rsidP="00C60093">
      <w:pPr>
        <w:jc w:val="both"/>
        <w:rPr>
          <w:rFonts w:cs="Times New Roman"/>
          <w:rPrChange w:id="1250" w:author="Urfels, Anton (IRRI)" w:date="2023-10-06T20:02:00Z">
            <w:rPr>
              <w:rFonts w:ascii="Gill Sans MT" w:hAnsi="Gill Sans MT"/>
            </w:rPr>
          </w:rPrChange>
        </w:rPr>
      </w:pPr>
      <w:r w:rsidRPr="00256197">
        <w:rPr>
          <w:rFonts w:cs="Times New Roman"/>
          <w:rPrChange w:id="1251" w:author="Urfels, Anton (IRRI)" w:date="2023-10-06T20:02:00Z">
            <w:rPr>
              <w:rFonts w:ascii="Gill Sans MT" w:hAnsi="Gill Sans MT"/>
            </w:rPr>
          </w:rPrChange>
        </w:rPr>
        <w:t xml:space="preserve">The sign for the WTP bounds gives the evaluation of the benefits of the technology for a risk averse farmer. If both upper and lower bounds are positive, the farmer is willing to pay for that strategy. The upper bound is the amount of money that would pay just to stay with the new technology, while the lower bound is the amount that would pay just to be indifferent between the new strategy and the base strategy.  For negative WTP for upper and lower bound, it shows that they would need to be paid </w:t>
      </w:r>
      <w:r w:rsidR="00C1113F" w:rsidRPr="00256197">
        <w:rPr>
          <w:rFonts w:cs="Times New Roman"/>
          <w:rPrChange w:id="1252" w:author="Urfels, Anton (IRRI)" w:date="2023-10-06T20:02:00Z">
            <w:rPr>
              <w:rFonts w:ascii="Gill Sans MT" w:hAnsi="Gill Sans MT"/>
            </w:rPr>
          </w:rPrChange>
        </w:rPr>
        <w:t>to</w:t>
      </w:r>
      <w:r w:rsidRPr="00256197">
        <w:rPr>
          <w:rFonts w:cs="Times New Roman"/>
          <w:rPrChange w:id="1253" w:author="Urfels, Anton (IRRI)" w:date="2023-10-06T20:02:00Z">
            <w:rPr>
              <w:rFonts w:ascii="Gill Sans MT" w:hAnsi="Gill Sans MT"/>
            </w:rPr>
          </w:rPrChange>
        </w:rPr>
        <w:t xml:space="preserve"> accept the proposed strategy. Lower bound is the amount of money that they would accept to abandon their existing strategy. Upper bound is the amount of money that they would accept just to be indifferent between the new strategy and their existing strategy. </w:t>
      </w:r>
    </w:p>
    <w:p w14:paraId="39F09141" w14:textId="5B3FFBD0" w:rsidR="00636258" w:rsidRPr="00256197" w:rsidRDefault="00D76ACE" w:rsidP="00FA7FCD">
      <w:pPr>
        <w:pStyle w:val="Heading3"/>
        <w:rPr>
          <w:rFonts w:eastAsiaTheme="minorEastAsia"/>
        </w:rPr>
      </w:pPr>
      <w:r w:rsidRPr="00256197">
        <w:rPr>
          <w:rFonts w:eastAsiaTheme="minorEastAsia"/>
        </w:rPr>
        <w:t xml:space="preserve">2.2.3. </w:t>
      </w:r>
      <w:r w:rsidR="00636258" w:rsidRPr="00256197">
        <w:rPr>
          <w:rFonts w:eastAsiaTheme="minorEastAsia"/>
        </w:rPr>
        <w:t xml:space="preserve">System economic benefits under risk </w:t>
      </w:r>
    </w:p>
    <w:p w14:paraId="7C4ADF23" w14:textId="31B3FD01" w:rsidR="00CA6336" w:rsidRPr="00256197" w:rsidRDefault="00850571" w:rsidP="00CA6336">
      <w:pPr>
        <w:rPr>
          <w:rFonts w:cs="Times New Roman"/>
          <w:rPrChange w:id="1254" w:author="Urfels, Anton (IRRI)" w:date="2023-10-06T20:02:00Z">
            <w:rPr>
              <w:rFonts w:ascii="Gill Sans MT" w:hAnsi="Gill Sans MT"/>
            </w:rPr>
          </w:rPrChange>
        </w:rPr>
      </w:pPr>
      <w:r w:rsidRPr="00256197">
        <w:rPr>
          <w:rFonts w:cs="Times New Roman"/>
          <w:rPrChange w:id="1255" w:author="Urfels, Anton (IRRI)" w:date="2023-10-06T20:02:00Z">
            <w:rPr>
              <w:rFonts w:ascii="Gill Sans MT" w:hAnsi="Gill Sans MT"/>
            </w:rPr>
          </w:rPrChange>
        </w:rPr>
        <w:t xml:space="preserve">For </w:t>
      </w:r>
      <w:r w:rsidR="00957D62" w:rsidRPr="00256197">
        <w:rPr>
          <w:rFonts w:cs="Times New Roman"/>
          <w:rPrChange w:id="1256" w:author="Urfels, Anton (IRRI)" w:date="2023-10-06T20:02:00Z">
            <w:rPr>
              <w:rFonts w:ascii="Gill Sans MT" w:hAnsi="Gill Sans MT"/>
            </w:rPr>
          </w:rPrChange>
        </w:rPr>
        <w:t xml:space="preserve">cropping system assessment, we focus on the revenues </w:t>
      </w:r>
      <w:r w:rsidR="00F60881" w:rsidRPr="00256197">
        <w:rPr>
          <w:rFonts w:cs="Times New Roman"/>
          <w:rPrChange w:id="1257" w:author="Urfels, Anton (IRRI)" w:date="2023-10-06T20:02:00Z">
            <w:rPr>
              <w:rFonts w:ascii="Gill Sans MT" w:hAnsi="Gill Sans MT"/>
            </w:rPr>
          </w:rPrChange>
        </w:rPr>
        <w:t xml:space="preserve">and partial profits (revenue-cost of irrigation) </w:t>
      </w:r>
      <w:r w:rsidR="00957D62" w:rsidRPr="00256197">
        <w:rPr>
          <w:rFonts w:cs="Times New Roman"/>
          <w:rPrChange w:id="1258" w:author="Urfels, Anton (IRRI)" w:date="2023-10-06T20:02:00Z">
            <w:rPr>
              <w:rFonts w:ascii="Gill Sans MT" w:hAnsi="Gill Sans MT"/>
            </w:rPr>
          </w:rPrChange>
        </w:rPr>
        <w:t xml:space="preserve">derived from both rice and wheat. </w:t>
      </w:r>
      <w:r w:rsidR="003C0C4D" w:rsidRPr="00256197">
        <w:rPr>
          <w:rFonts w:cs="Times New Roman"/>
          <w:rPrChange w:id="1259" w:author="Urfels, Anton (IRRI)" w:date="2023-10-06T20:02:00Z">
            <w:rPr>
              <w:rFonts w:ascii="Gill Sans MT" w:hAnsi="Gill Sans MT"/>
            </w:rPr>
          </w:rPrChange>
        </w:rPr>
        <w:t xml:space="preserve">Willingness to pay is therefore in monetary terms rather that quantity </w:t>
      </w:r>
      <w:r w:rsidR="00B239F7" w:rsidRPr="00256197">
        <w:rPr>
          <w:rFonts w:cs="Times New Roman"/>
          <w:rPrChange w:id="1260" w:author="Urfels, Anton (IRRI)" w:date="2023-10-06T20:02:00Z">
            <w:rPr>
              <w:rFonts w:ascii="Gill Sans MT" w:hAnsi="Gill Sans MT"/>
            </w:rPr>
          </w:rPrChange>
        </w:rPr>
        <w:t>terms. We use the same approach as stated above to determine if</w:t>
      </w:r>
      <w:r w:rsidR="00C6170A" w:rsidRPr="00256197">
        <w:rPr>
          <w:rFonts w:cs="Times New Roman"/>
          <w:rPrChange w:id="1261" w:author="Urfels, Anton (IRRI)" w:date="2023-10-06T20:02:00Z">
            <w:rPr>
              <w:rFonts w:ascii="Gill Sans MT" w:hAnsi="Gill Sans MT"/>
            </w:rPr>
          </w:rPrChange>
        </w:rPr>
        <w:t xml:space="preserve"> it is beneficial for a risk averse farmer to adopt the planting date strategy. </w:t>
      </w:r>
      <w:r w:rsidR="00CA6336" w:rsidRPr="00256197">
        <w:rPr>
          <w:rFonts w:cs="Times New Roman"/>
          <w:rPrChange w:id="1262" w:author="Urfels, Anton (IRRI)" w:date="2023-10-06T20:02:00Z">
            <w:rPr>
              <w:rFonts w:ascii="Gill Sans MT" w:hAnsi="Gill Sans MT"/>
            </w:rPr>
          </w:rPrChange>
        </w:rPr>
        <w:t xml:space="preserve">When the revenue WTP is compared to cost of production differences between the baseline and the proposed strategy, we get the profit potential </w:t>
      </w:r>
      <w:r w:rsidR="001C063C" w:rsidRPr="00256197">
        <w:rPr>
          <w:rFonts w:cs="Times New Roman"/>
          <w:rPrChange w:id="1263" w:author="Urfels, Anton (IRRI)" w:date="2023-10-06T20:02:00Z">
            <w:rPr>
              <w:rFonts w:ascii="Gill Sans MT" w:hAnsi="Gill Sans MT"/>
            </w:rPr>
          </w:rPrChange>
        </w:rPr>
        <w:t>for the</w:t>
      </w:r>
      <w:r w:rsidR="00CA6336" w:rsidRPr="00256197">
        <w:rPr>
          <w:rFonts w:cs="Times New Roman"/>
          <w:rPrChange w:id="1264" w:author="Urfels, Anton (IRRI)" w:date="2023-10-06T20:02:00Z">
            <w:rPr>
              <w:rFonts w:ascii="Gill Sans MT" w:hAnsi="Gill Sans MT"/>
            </w:rPr>
          </w:rPrChange>
        </w:rPr>
        <w:t xml:space="preserve"> farmers in each pixel. </w:t>
      </w:r>
    </w:p>
    <w:p w14:paraId="6A3867D0" w14:textId="0AF59970" w:rsidR="00FD17C2" w:rsidRDefault="00872803" w:rsidP="006C3929">
      <w:pPr>
        <w:pStyle w:val="Heading1"/>
        <w:rPr>
          <w:ins w:id="1265" w:author="Urfels, Anton (IRRI)" w:date="2023-10-07T09:44:00Z"/>
          <w:rFonts w:cs="Times New Roman"/>
        </w:rPr>
      </w:pPr>
      <w:r w:rsidRPr="00256197">
        <w:rPr>
          <w:rFonts w:cs="Times New Roman"/>
        </w:rPr>
        <w:t xml:space="preserve">3. </w:t>
      </w:r>
      <w:r w:rsidR="00FD17C2" w:rsidRPr="00256197">
        <w:rPr>
          <w:rFonts w:cs="Times New Roman"/>
        </w:rPr>
        <w:t xml:space="preserve">Results </w:t>
      </w:r>
    </w:p>
    <w:p w14:paraId="2DDEA2DC" w14:textId="0DB87E79" w:rsidR="00F56A6C" w:rsidRDefault="00E8562B" w:rsidP="00D76BF6">
      <w:pPr>
        <w:rPr>
          <w:ins w:id="1266" w:author="Urfels, Anton (IRRI)" w:date="2023-10-07T10:21:00Z"/>
        </w:rPr>
      </w:pPr>
      <w:ins w:id="1267" w:author="Urfels, Anton (IRRI)" w:date="2023-10-07T10:02:00Z">
        <w:r>
          <w:t>Here we present our results to evaluate the</w:t>
        </w:r>
      </w:ins>
      <w:ins w:id="1268" w:author="Urfels, Anton (IRRI)" w:date="2023-10-07T10:03:00Z">
        <w:r w:rsidR="00D25C89">
          <w:t xml:space="preserve"> </w:t>
        </w:r>
      </w:ins>
      <w:ins w:id="1269" w:author="Urfels, Anton (IRRI)" w:date="2023-10-07T10:04:00Z">
        <w:r w:rsidR="00D25C89">
          <w:t>yield and economic</w:t>
        </w:r>
      </w:ins>
      <w:ins w:id="1270" w:author="Urfels, Anton (IRRI)" w:date="2023-10-07T10:02:00Z">
        <w:r>
          <w:t xml:space="preserve"> risk</w:t>
        </w:r>
      </w:ins>
      <w:ins w:id="1271" w:author="Urfels, Anton (IRRI)" w:date="2023-10-07T10:03:00Z">
        <w:r w:rsidR="00D25C89">
          <w:t>s</w:t>
        </w:r>
      </w:ins>
      <w:ins w:id="1272" w:author="Urfels, Anton (IRRI)" w:date="2023-10-07T10:02:00Z">
        <w:r>
          <w:t xml:space="preserve"> associated with different rice planting strategies </w:t>
        </w:r>
      </w:ins>
      <w:ins w:id="1273" w:author="Urfels, Anton (IRRI)" w:date="2023-10-07T10:03:00Z">
        <w:r>
          <w:t xml:space="preserve">that were simulated </w:t>
        </w:r>
        <w:r w:rsidR="00D25C89">
          <w:t>across</w:t>
        </w:r>
        <w:r>
          <w:t xml:space="preserve"> the Indo-Gangetic Plains.</w:t>
        </w:r>
      </w:ins>
      <w:ins w:id="1274" w:author="Urfels, Anton (IRRI)" w:date="2023-10-07T10:04:00Z">
        <w:r w:rsidR="00D25C89">
          <w:t xml:space="preserve"> We first present results for rice and wheat yields </w:t>
        </w:r>
      </w:ins>
      <w:ins w:id="1275" w:author="Urfels, Anton (IRRI)" w:date="2023-10-07T10:05:00Z">
        <w:r w:rsidR="00D25C89">
          <w:t xml:space="preserve">and subsequently assess the performance for system level economic returns </w:t>
        </w:r>
      </w:ins>
      <w:ins w:id="1276" w:author="Urfels, Anton (IRRI)" w:date="2023-10-07T10:06:00Z">
        <w:r w:rsidR="00D25C89">
          <w:t xml:space="preserve">and their risks. </w:t>
        </w:r>
      </w:ins>
      <w:ins w:id="1277" w:author="Urfels, Anton (IRRI)" w:date="2023-10-07T10:22:00Z">
        <w:r w:rsidR="006B064B">
          <w:t xml:space="preserve">We use the state recommended calendar dates for rice planting (not the farmers’ practice) as it is a more clear cut </w:t>
        </w:r>
      </w:ins>
      <w:ins w:id="1278" w:author="Urfels, Anton (IRRI)" w:date="2023-10-07T10:23:00Z">
        <w:r w:rsidR="006B064B">
          <w:t>strategy than the remotely sensed farmer’s practice.</w:t>
        </w:r>
      </w:ins>
      <w:ins w:id="1279" w:author="Urfels, Anton (IRRI)" w:date="2023-10-07T10:22:00Z">
        <w:r w:rsidR="006B064B">
          <w:t xml:space="preserve"> </w:t>
        </w:r>
      </w:ins>
    </w:p>
    <w:p w14:paraId="0DBE0E55" w14:textId="77777777" w:rsidR="006B064B" w:rsidRPr="00D76BF6" w:rsidRDefault="006B064B" w:rsidP="00D76BF6">
      <w:pPr>
        <w:pPrChange w:id="1280" w:author="Urfels, Anton (IRRI)" w:date="2023-10-07T09:44:00Z">
          <w:pPr>
            <w:pStyle w:val="Heading1"/>
          </w:pPr>
        </w:pPrChange>
      </w:pPr>
    </w:p>
    <w:p w14:paraId="25E3058F" w14:textId="52D1C302" w:rsidR="00D76BF6" w:rsidRPr="006B064B" w:rsidRDefault="0024547E" w:rsidP="006B064B">
      <w:pPr>
        <w:pStyle w:val="Heading2"/>
        <w:rPr>
          <w:rFonts w:cs="Times New Roman"/>
        </w:rPr>
      </w:pPr>
      <w:r w:rsidRPr="00256197">
        <w:rPr>
          <w:rFonts w:cs="Times New Roman"/>
        </w:rPr>
        <w:t>3.</w:t>
      </w:r>
      <w:r w:rsidR="00A85838" w:rsidRPr="00256197">
        <w:rPr>
          <w:rFonts w:cs="Times New Roman"/>
        </w:rPr>
        <w:t>1</w:t>
      </w:r>
      <w:r w:rsidRPr="00256197">
        <w:rPr>
          <w:rFonts w:cs="Times New Roman"/>
        </w:rPr>
        <w:t xml:space="preserve">. </w:t>
      </w:r>
      <w:r w:rsidR="00C819CD" w:rsidRPr="00256197">
        <w:rPr>
          <w:rFonts w:cs="Times New Roman"/>
        </w:rPr>
        <w:t xml:space="preserve">Yield benefits over baseline </w:t>
      </w:r>
      <w:r w:rsidR="00CA6B83" w:rsidRPr="00256197">
        <w:rPr>
          <w:rFonts w:cs="Times New Roman"/>
        </w:rPr>
        <w:t>for risk averse farmer</w:t>
      </w:r>
      <w:r w:rsidR="00C819CD" w:rsidRPr="00256197">
        <w:rPr>
          <w:rFonts w:cs="Times New Roman"/>
        </w:rPr>
        <w:t xml:space="preserve"> </w:t>
      </w:r>
    </w:p>
    <w:p w14:paraId="51632D2D" w14:textId="7E41125C" w:rsidR="00127A64" w:rsidRPr="00256197" w:rsidRDefault="00384D4A" w:rsidP="00FA7FCD">
      <w:pPr>
        <w:pStyle w:val="Heading3"/>
      </w:pPr>
      <w:r w:rsidRPr="00256197">
        <w:t xml:space="preserve">3.1.1. </w:t>
      </w:r>
      <w:r w:rsidR="00127A64" w:rsidRPr="00256197">
        <w:t>Rice</w:t>
      </w:r>
    </w:p>
    <w:p w14:paraId="1261C21C" w14:textId="412E5965" w:rsidR="009D3E85" w:rsidRPr="00256197" w:rsidRDefault="00A3342E" w:rsidP="00C7422E">
      <w:pPr>
        <w:jc w:val="both"/>
        <w:rPr>
          <w:rFonts w:cs="Times New Roman"/>
          <w:rPrChange w:id="1281" w:author="Urfels, Anton (IRRI)" w:date="2023-10-06T20:02:00Z">
            <w:rPr>
              <w:rFonts w:ascii="Gill Sans MT" w:hAnsi="Gill Sans MT"/>
            </w:rPr>
          </w:rPrChange>
        </w:rPr>
      </w:pPr>
      <w:r w:rsidRPr="00256197">
        <w:rPr>
          <w:rFonts w:cs="Times New Roman"/>
          <w:rPrChange w:id="1282" w:author="Urfels, Anton (IRRI)" w:date="2023-10-06T20:02:00Z">
            <w:rPr>
              <w:rFonts w:ascii="Gill Sans MT" w:hAnsi="Gill Sans MT"/>
            </w:rPr>
          </w:rPrChange>
        </w:rPr>
        <w:t xml:space="preserve">Table </w:t>
      </w:r>
      <w:r w:rsidR="00CF209B" w:rsidRPr="00256197">
        <w:rPr>
          <w:rFonts w:cs="Times New Roman"/>
          <w:rPrChange w:id="1283" w:author="Urfels, Anton (IRRI)" w:date="2023-10-06T20:02:00Z">
            <w:rPr>
              <w:rFonts w:ascii="Gill Sans MT" w:hAnsi="Gill Sans MT"/>
            </w:rPr>
          </w:rPrChange>
        </w:rPr>
        <w:t>3</w:t>
      </w:r>
      <w:r w:rsidRPr="00256197">
        <w:rPr>
          <w:rFonts w:cs="Times New Roman"/>
          <w:rPrChange w:id="1284" w:author="Urfels, Anton (IRRI)" w:date="2023-10-06T20:02:00Z">
            <w:rPr>
              <w:rFonts w:ascii="Gill Sans MT" w:hAnsi="Gill Sans MT"/>
            </w:rPr>
          </w:rPrChange>
        </w:rPr>
        <w:t xml:space="preserve"> shows the descriptive statistics </w:t>
      </w:r>
      <w:r w:rsidR="00480369" w:rsidRPr="00256197">
        <w:rPr>
          <w:rFonts w:cs="Times New Roman"/>
          <w:rPrChange w:id="1285" w:author="Urfels, Anton (IRRI)" w:date="2023-10-06T20:02:00Z">
            <w:rPr>
              <w:rFonts w:ascii="Gill Sans MT" w:hAnsi="Gill Sans MT"/>
            </w:rPr>
          </w:rPrChange>
        </w:rPr>
        <w:t>on the willingness to pay bounds</w:t>
      </w:r>
      <w:r w:rsidR="00605F00" w:rsidRPr="00256197">
        <w:rPr>
          <w:rFonts w:cs="Times New Roman"/>
          <w:rPrChange w:id="1286" w:author="Urfels, Anton (IRRI)" w:date="2023-10-06T20:02:00Z">
            <w:rPr>
              <w:rFonts w:ascii="Gill Sans MT" w:hAnsi="Gill Sans MT"/>
            </w:rPr>
          </w:rPrChange>
        </w:rPr>
        <w:t xml:space="preserve"> (ton/ha) in rice yield equivalent</w:t>
      </w:r>
      <w:r w:rsidR="009D3E85" w:rsidRPr="00256197">
        <w:rPr>
          <w:rFonts w:cs="Times New Roman"/>
          <w:rPrChange w:id="1287" w:author="Urfels, Anton (IRRI)" w:date="2023-10-06T20:02:00Z">
            <w:rPr>
              <w:rFonts w:ascii="Gill Sans MT" w:hAnsi="Gill Sans MT"/>
            </w:rPr>
          </w:rPrChange>
        </w:rPr>
        <w:t xml:space="preserve"> for the planting date scenarios in comparison to the </w:t>
      </w:r>
      <w:r w:rsidR="005455AF" w:rsidRPr="00256197">
        <w:rPr>
          <w:rFonts w:cs="Times New Roman"/>
          <w:rPrChange w:id="1288" w:author="Urfels, Anton (IRRI)" w:date="2023-10-06T20:02:00Z">
            <w:rPr>
              <w:rFonts w:ascii="Gill Sans MT" w:hAnsi="Gill Sans MT"/>
            </w:rPr>
          </w:rPrChange>
        </w:rPr>
        <w:t xml:space="preserve">fixed date with long duration </w:t>
      </w:r>
      <w:r w:rsidR="00F16F2B" w:rsidRPr="00256197">
        <w:rPr>
          <w:rFonts w:cs="Times New Roman"/>
          <w:rPrChange w:id="1289" w:author="Urfels, Anton (IRRI)" w:date="2023-10-06T20:02:00Z">
            <w:rPr>
              <w:rFonts w:ascii="Gill Sans MT" w:hAnsi="Gill Sans MT"/>
            </w:rPr>
          </w:rPrChange>
        </w:rPr>
        <w:t xml:space="preserve">variety </w:t>
      </w:r>
      <w:r w:rsidR="005455AF" w:rsidRPr="00256197">
        <w:rPr>
          <w:rFonts w:cs="Times New Roman"/>
          <w:rPrChange w:id="1290" w:author="Urfels, Anton (IRRI)" w:date="2023-10-06T20:02:00Z">
            <w:rPr>
              <w:rFonts w:ascii="Gill Sans MT" w:hAnsi="Gill Sans MT"/>
            </w:rPr>
          </w:rPrChange>
        </w:rPr>
        <w:t>planting strategy</w:t>
      </w:r>
      <w:r w:rsidR="00A62347" w:rsidRPr="00256197">
        <w:rPr>
          <w:rFonts w:cs="Times New Roman"/>
          <w:rPrChange w:id="1291" w:author="Urfels, Anton (IRRI)" w:date="2023-10-06T20:02:00Z">
            <w:rPr>
              <w:rFonts w:ascii="Gill Sans MT" w:hAnsi="Gill Sans MT"/>
            </w:rPr>
          </w:rPrChange>
        </w:rPr>
        <w:t>. The WTP summary row</w:t>
      </w:r>
      <w:r w:rsidR="001C0642" w:rsidRPr="00256197">
        <w:rPr>
          <w:rFonts w:cs="Times New Roman"/>
          <w:rPrChange w:id="1292" w:author="Urfels, Anton (IRRI)" w:date="2023-10-06T20:02:00Z">
            <w:rPr>
              <w:rFonts w:ascii="Gill Sans MT" w:hAnsi="Gill Sans MT"/>
            </w:rPr>
          </w:rPrChange>
        </w:rPr>
        <w:t>s</w:t>
      </w:r>
      <w:r w:rsidR="00A62347" w:rsidRPr="00256197">
        <w:rPr>
          <w:rFonts w:cs="Times New Roman"/>
          <w:rPrChange w:id="1293" w:author="Urfels, Anton (IRRI)" w:date="2023-10-06T20:02:00Z">
            <w:rPr>
              <w:rFonts w:ascii="Gill Sans MT" w:hAnsi="Gill Sans MT"/>
            </w:rPr>
          </w:rPrChange>
        </w:rPr>
        <w:t xml:space="preserve"> show the percentage of farmers who are more likely to </w:t>
      </w:r>
      <w:r w:rsidR="005971E6" w:rsidRPr="00256197">
        <w:rPr>
          <w:rFonts w:cs="Times New Roman"/>
          <w:rPrChange w:id="1294" w:author="Urfels, Anton (IRRI)" w:date="2023-10-06T20:02:00Z">
            <w:rPr>
              <w:rFonts w:ascii="Gill Sans MT" w:hAnsi="Gill Sans MT"/>
            </w:rPr>
          </w:rPrChange>
        </w:rPr>
        <w:t xml:space="preserve">benefit, be worse off or be indifferent between the planting date strategies. </w:t>
      </w:r>
      <w:r w:rsidR="00A877EB" w:rsidRPr="00256197">
        <w:rPr>
          <w:rFonts w:cs="Times New Roman"/>
          <w:rPrChange w:id="1295" w:author="Urfels, Anton (IRRI)" w:date="2023-10-06T20:02:00Z">
            <w:rPr>
              <w:rFonts w:ascii="Gill Sans MT" w:hAnsi="Gill Sans MT"/>
            </w:rPr>
          </w:rPrChange>
        </w:rPr>
        <w:t>Only</w:t>
      </w:r>
      <w:r w:rsidR="005A00FA" w:rsidRPr="00256197">
        <w:rPr>
          <w:rFonts w:cs="Times New Roman"/>
          <w:rPrChange w:id="1296" w:author="Urfels, Anton (IRRI)" w:date="2023-10-06T20:02:00Z">
            <w:rPr>
              <w:rFonts w:ascii="Gill Sans MT" w:hAnsi="Gill Sans MT"/>
            </w:rPr>
          </w:rPrChange>
        </w:rPr>
        <w:t xml:space="preserve"> </w:t>
      </w:r>
      <w:r w:rsidR="005743FD" w:rsidRPr="00256197">
        <w:rPr>
          <w:rFonts w:cs="Times New Roman"/>
          <w:rPrChange w:id="1297" w:author="Urfels, Anton (IRRI)" w:date="2023-10-06T20:02:00Z">
            <w:rPr>
              <w:rFonts w:ascii="Gill Sans MT" w:hAnsi="Gill Sans MT"/>
            </w:rPr>
          </w:rPrChange>
        </w:rPr>
        <w:t>3</w:t>
      </w:r>
      <w:r w:rsidR="00926FC4" w:rsidRPr="00256197">
        <w:rPr>
          <w:rFonts w:cs="Times New Roman"/>
          <w:rPrChange w:id="1298" w:author="Urfels, Anton (IRRI)" w:date="2023-10-06T20:02:00Z">
            <w:rPr>
              <w:rFonts w:ascii="Gill Sans MT" w:hAnsi="Gill Sans MT"/>
            </w:rPr>
          </w:rPrChange>
        </w:rPr>
        <w:t>1</w:t>
      </w:r>
      <w:r w:rsidR="005A00FA" w:rsidRPr="00256197">
        <w:rPr>
          <w:rFonts w:cs="Times New Roman"/>
          <w:rPrChange w:id="1299" w:author="Urfels, Anton (IRRI)" w:date="2023-10-06T20:02:00Z">
            <w:rPr>
              <w:rFonts w:ascii="Gill Sans MT" w:hAnsi="Gill Sans MT"/>
            </w:rPr>
          </w:rPrChange>
        </w:rPr>
        <w:t xml:space="preserve">% of the farmers would </w:t>
      </w:r>
      <w:r w:rsidR="00790DD4" w:rsidRPr="00256197">
        <w:rPr>
          <w:rFonts w:cs="Times New Roman"/>
          <w:rPrChange w:id="1300" w:author="Urfels, Anton (IRRI)" w:date="2023-10-06T20:02:00Z">
            <w:rPr>
              <w:rFonts w:ascii="Gill Sans MT" w:hAnsi="Gill Sans MT"/>
            </w:rPr>
          </w:rPrChange>
        </w:rPr>
        <w:t xml:space="preserve">find </w:t>
      </w:r>
      <w:r w:rsidR="00790DD4" w:rsidRPr="00256197">
        <w:rPr>
          <w:rFonts w:cs="Times New Roman"/>
          <w:rPrChange w:id="1301" w:author="Urfels, Anton (IRRI)" w:date="2023-10-06T20:02:00Z">
            <w:rPr>
              <w:rFonts w:ascii="Gill Sans MT" w:hAnsi="Gill Sans MT"/>
            </w:rPr>
          </w:rPrChange>
        </w:rPr>
        <w:lastRenderedPageBreak/>
        <w:t xml:space="preserve">the onset </w:t>
      </w:r>
      <w:r w:rsidR="00A31F6E" w:rsidRPr="00256197">
        <w:rPr>
          <w:rFonts w:cs="Times New Roman"/>
          <w:rPrChange w:id="1302" w:author="Urfels, Anton (IRRI)" w:date="2023-10-06T20:02:00Z">
            <w:rPr>
              <w:rFonts w:ascii="Gill Sans MT" w:hAnsi="Gill Sans MT"/>
            </w:rPr>
          </w:rPrChange>
        </w:rPr>
        <w:t xml:space="preserve">long as beneficial followed by </w:t>
      </w:r>
      <w:r w:rsidR="00E374C7" w:rsidRPr="00256197">
        <w:rPr>
          <w:rFonts w:cs="Times New Roman"/>
          <w:rPrChange w:id="1303" w:author="Urfels, Anton (IRRI)" w:date="2023-10-06T20:02:00Z">
            <w:rPr>
              <w:rFonts w:ascii="Gill Sans MT" w:hAnsi="Gill Sans MT"/>
            </w:rPr>
          </w:rPrChange>
        </w:rPr>
        <w:t>fixed medium</w:t>
      </w:r>
      <w:r w:rsidR="00113FC9" w:rsidRPr="00256197">
        <w:rPr>
          <w:rFonts w:cs="Times New Roman"/>
          <w:rPrChange w:id="1304" w:author="Urfels, Anton (IRRI)" w:date="2023-10-06T20:02:00Z">
            <w:rPr>
              <w:rFonts w:ascii="Gill Sans MT" w:hAnsi="Gill Sans MT"/>
            </w:rPr>
          </w:rPrChange>
        </w:rPr>
        <w:t xml:space="preserve"> (</w:t>
      </w:r>
      <w:r w:rsidR="00495A6C" w:rsidRPr="00256197">
        <w:rPr>
          <w:rFonts w:cs="Times New Roman"/>
          <w:rPrChange w:id="1305" w:author="Urfels, Anton (IRRI)" w:date="2023-10-06T20:02:00Z">
            <w:rPr>
              <w:rFonts w:ascii="Gill Sans MT" w:hAnsi="Gill Sans MT"/>
            </w:rPr>
          </w:rPrChange>
        </w:rPr>
        <w:t>30</w:t>
      </w:r>
      <w:r w:rsidR="00113FC9" w:rsidRPr="00256197">
        <w:rPr>
          <w:rFonts w:cs="Times New Roman"/>
          <w:rPrChange w:id="1306" w:author="Urfels, Anton (IRRI)" w:date="2023-10-06T20:02:00Z">
            <w:rPr>
              <w:rFonts w:ascii="Gill Sans MT" w:hAnsi="Gill Sans MT"/>
            </w:rPr>
          </w:rPrChange>
        </w:rPr>
        <w:t>%)</w:t>
      </w:r>
      <w:r w:rsidR="00495A6C" w:rsidRPr="00256197">
        <w:rPr>
          <w:rFonts w:cs="Times New Roman"/>
          <w:rPrChange w:id="1307" w:author="Urfels, Anton (IRRI)" w:date="2023-10-06T20:02:00Z">
            <w:rPr>
              <w:rFonts w:ascii="Gill Sans MT" w:hAnsi="Gill Sans MT"/>
            </w:rPr>
          </w:rPrChange>
        </w:rPr>
        <w:t xml:space="preserve">. </w:t>
      </w:r>
      <w:r w:rsidR="00FC1688" w:rsidRPr="00256197">
        <w:rPr>
          <w:rFonts w:cs="Times New Roman"/>
          <w:rPrChange w:id="1308" w:author="Urfels, Anton (IRRI)" w:date="2023-10-06T20:02:00Z">
            <w:rPr>
              <w:rFonts w:ascii="Gill Sans MT" w:hAnsi="Gill Sans MT"/>
            </w:rPr>
          </w:rPrChange>
        </w:rPr>
        <w:t xml:space="preserve">For farmer practice, the average and median WTP </w:t>
      </w:r>
      <w:r w:rsidR="003B043D" w:rsidRPr="00256197">
        <w:rPr>
          <w:rFonts w:cs="Times New Roman"/>
          <w:rPrChange w:id="1309" w:author="Urfels, Anton (IRRI)" w:date="2023-10-06T20:02:00Z">
            <w:rPr>
              <w:rFonts w:ascii="Gill Sans MT" w:hAnsi="Gill Sans MT"/>
            </w:rPr>
          </w:rPrChange>
        </w:rPr>
        <w:t xml:space="preserve">bounds (both lower and upper) are negative implying that </w:t>
      </w:r>
      <w:r w:rsidR="00CB71F2" w:rsidRPr="00256197">
        <w:rPr>
          <w:rFonts w:cs="Times New Roman"/>
          <w:rPrChange w:id="1310" w:author="Urfels, Anton (IRRI)" w:date="2023-10-06T20:02:00Z">
            <w:rPr>
              <w:rFonts w:ascii="Gill Sans MT" w:hAnsi="Gill Sans MT"/>
            </w:rPr>
          </w:rPrChange>
        </w:rPr>
        <w:t>farmers will have to be pai</w:t>
      </w:r>
      <w:r w:rsidR="00274F3C" w:rsidRPr="00256197">
        <w:rPr>
          <w:rFonts w:cs="Times New Roman"/>
          <w:rPrChange w:id="1311" w:author="Urfels, Anton (IRRI)" w:date="2023-10-06T20:02:00Z">
            <w:rPr>
              <w:rFonts w:ascii="Gill Sans MT" w:hAnsi="Gill Sans MT"/>
            </w:rPr>
          </w:rPrChange>
        </w:rPr>
        <w:t xml:space="preserve">d </w:t>
      </w:r>
      <w:r w:rsidR="009A6AC2" w:rsidRPr="00256197">
        <w:rPr>
          <w:rFonts w:cs="Times New Roman"/>
          <w:rPrChange w:id="1312" w:author="Urfels, Anton (IRRI)" w:date="2023-10-06T20:02:00Z">
            <w:rPr>
              <w:rFonts w:ascii="Gill Sans MT" w:hAnsi="Gill Sans MT"/>
            </w:rPr>
          </w:rPrChange>
        </w:rPr>
        <w:t xml:space="preserve">to be indifferent or prefer it as compared to fixed date with long duration </w:t>
      </w:r>
      <w:r w:rsidR="00C7422E" w:rsidRPr="00256197">
        <w:rPr>
          <w:rFonts w:cs="Times New Roman"/>
          <w:rPrChange w:id="1313" w:author="Urfels, Anton (IRRI)" w:date="2023-10-06T20:02:00Z">
            <w:rPr>
              <w:rFonts w:ascii="Gill Sans MT" w:hAnsi="Gill Sans MT"/>
            </w:rPr>
          </w:rPrChange>
        </w:rPr>
        <w:t xml:space="preserve">variety planting strategy. </w:t>
      </w:r>
    </w:p>
    <w:p w14:paraId="08065476" w14:textId="1F262FE6" w:rsidR="000C3D6A" w:rsidRPr="00256197" w:rsidRDefault="000C3D6A" w:rsidP="000C3D6A">
      <w:pPr>
        <w:rPr>
          <w:rFonts w:cs="Times New Roman"/>
          <w:rPrChange w:id="1314" w:author="Urfels, Anton (IRRI)" w:date="2023-10-06T20:02:00Z">
            <w:rPr>
              <w:rFonts w:ascii="Gill Sans MT" w:hAnsi="Gill Sans MT"/>
            </w:rPr>
          </w:rPrChange>
        </w:rPr>
      </w:pPr>
      <w:r w:rsidRPr="00256197">
        <w:rPr>
          <w:rFonts w:cs="Times New Roman"/>
          <w:rPrChange w:id="1315" w:author="Urfels, Anton (IRRI)" w:date="2023-10-06T20:02:00Z">
            <w:rPr>
              <w:rFonts w:ascii="Gill Sans MT" w:hAnsi="Gill Sans MT"/>
            </w:rPr>
          </w:rPrChange>
        </w:rPr>
        <w:t xml:space="preserve">Table </w:t>
      </w:r>
      <w:r w:rsidR="00CF209B" w:rsidRPr="00256197">
        <w:rPr>
          <w:rFonts w:cs="Times New Roman"/>
          <w:rPrChange w:id="1316" w:author="Urfels, Anton (IRRI)" w:date="2023-10-06T20:02:00Z">
            <w:rPr>
              <w:rFonts w:ascii="Gill Sans MT" w:hAnsi="Gill Sans MT"/>
            </w:rPr>
          </w:rPrChange>
        </w:rPr>
        <w:t>3</w:t>
      </w:r>
      <w:r w:rsidRPr="00256197">
        <w:rPr>
          <w:rFonts w:cs="Times New Roman"/>
          <w:rPrChange w:id="1317" w:author="Urfels, Anton (IRRI)" w:date="2023-10-06T20:02:00Z">
            <w:rPr>
              <w:rFonts w:ascii="Gill Sans MT" w:hAnsi="Gill Sans MT"/>
            </w:rPr>
          </w:rPrChange>
        </w:rPr>
        <w:t>:  Rice WTP bounds with fixed long as baseline</w:t>
      </w:r>
      <w:r w:rsidR="00471444" w:rsidRPr="00256197">
        <w:rPr>
          <w:rFonts w:cs="Times New Roman"/>
          <w:rPrChange w:id="1318" w:author="Urfels, Anton (IRRI)" w:date="2023-10-06T20:02:00Z">
            <w:rPr>
              <w:rFonts w:ascii="Gill Sans MT" w:hAnsi="Gill Sans MT"/>
            </w:rPr>
          </w:rPrChange>
        </w:rPr>
        <w:t>, IGP</w:t>
      </w:r>
    </w:p>
    <w:tbl>
      <w:tblPr>
        <w:tblStyle w:val="PlainTable2"/>
        <w:tblW w:w="5000" w:type="pct"/>
        <w:jc w:val="center"/>
        <w:tblLayout w:type="fixed"/>
        <w:tblLook w:val="0620" w:firstRow="1" w:lastRow="0" w:firstColumn="0" w:lastColumn="0" w:noHBand="1" w:noVBand="1"/>
      </w:tblPr>
      <w:tblGrid>
        <w:gridCol w:w="1276"/>
        <w:gridCol w:w="1738"/>
        <w:gridCol w:w="1002"/>
        <w:gridCol w:w="1002"/>
        <w:gridCol w:w="1002"/>
        <w:gridCol w:w="1002"/>
        <w:gridCol w:w="1002"/>
        <w:gridCol w:w="1002"/>
      </w:tblGrid>
      <w:tr w:rsidR="00D822AC" w:rsidRPr="00256197" w14:paraId="0A736F8B"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707" w:type="pct"/>
          </w:tcPr>
          <w:p w14:paraId="44D0BC74" w14:textId="77777777" w:rsidR="00D822AC" w:rsidRPr="00256197" w:rsidRDefault="00D822AC" w:rsidP="00DB11CB">
            <w:pPr>
              <w:spacing w:line="240" w:lineRule="auto"/>
              <w:rPr>
                <w:rFonts w:eastAsia="Times New Roman" w:cs="Times New Roman"/>
                <w:color w:val="000000"/>
                <w:sz w:val="20"/>
                <w:szCs w:val="20"/>
                <w:lang w:eastAsia="en-ZW"/>
                <w:rPrChange w:id="131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320" w:author="Urfels, Anton (IRRI)" w:date="2023-10-06T20:02:00Z">
                  <w:rPr>
                    <w:rFonts w:ascii="Gill Sans MT" w:eastAsia="Times New Roman" w:hAnsi="Gill Sans MT" w:cs="Calibri"/>
                    <w:color w:val="000000"/>
                    <w:sz w:val="20"/>
                    <w:szCs w:val="20"/>
                    <w:lang w:eastAsia="en-ZW"/>
                  </w:rPr>
                </w:rPrChange>
              </w:rPr>
              <w:t>Bound</w:t>
            </w:r>
          </w:p>
        </w:tc>
        <w:tc>
          <w:tcPr>
            <w:tcW w:w="963" w:type="pct"/>
            <w:noWrap/>
            <w:hideMark/>
          </w:tcPr>
          <w:p w14:paraId="16DA9326" w14:textId="77777777" w:rsidR="00D822AC" w:rsidRPr="00256197" w:rsidRDefault="00D822AC" w:rsidP="00DB11CB">
            <w:pPr>
              <w:spacing w:line="240" w:lineRule="auto"/>
              <w:rPr>
                <w:rFonts w:eastAsia="Times New Roman" w:cs="Times New Roman"/>
                <w:color w:val="000000"/>
                <w:sz w:val="20"/>
                <w:szCs w:val="20"/>
                <w:lang w:eastAsia="en-ZW"/>
                <w:rPrChange w:id="132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322" w:author="Urfels, Anton (IRRI)" w:date="2023-10-06T20:02:00Z">
                  <w:rPr>
                    <w:rFonts w:ascii="Gill Sans MT" w:eastAsia="Times New Roman" w:hAnsi="Gill Sans MT" w:cs="Calibri"/>
                    <w:color w:val="000000"/>
                    <w:sz w:val="20"/>
                    <w:szCs w:val="20"/>
                    <w:lang w:eastAsia="en-ZW"/>
                  </w:rPr>
                </w:rPrChange>
              </w:rPr>
              <w:t>Statistics</w:t>
            </w:r>
          </w:p>
        </w:tc>
        <w:tc>
          <w:tcPr>
            <w:tcW w:w="555" w:type="pct"/>
            <w:noWrap/>
            <w:hideMark/>
          </w:tcPr>
          <w:p w14:paraId="5A4BC696" w14:textId="77777777" w:rsidR="00D822AC" w:rsidRPr="00256197" w:rsidRDefault="00D822AC" w:rsidP="00DB11CB">
            <w:pPr>
              <w:spacing w:line="240" w:lineRule="auto"/>
              <w:jc w:val="right"/>
              <w:rPr>
                <w:rFonts w:eastAsia="Times New Roman" w:cs="Times New Roman"/>
                <w:color w:val="000000"/>
                <w:sz w:val="20"/>
                <w:szCs w:val="20"/>
                <w:lang w:eastAsia="en-ZW"/>
                <w:rPrChange w:id="132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324" w:author="Urfels, Anton (IRRI)" w:date="2023-10-06T20:02:00Z">
                  <w:rPr>
                    <w:rFonts w:ascii="Gill Sans MT" w:eastAsia="Times New Roman" w:hAnsi="Gill Sans MT" w:cs="Calibri"/>
                    <w:color w:val="000000"/>
                    <w:sz w:val="20"/>
                    <w:szCs w:val="20"/>
                    <w:lang w:eastAsia="en-ZW"/>
                  </w:rPr>
                </w:rPrChange>
              </w:rPr>
              <w:t>S0-S1</w:t>
            </w:r>
          </w:p>
        </w:tc>
        <w:tc>
          <w:tcPr>
            <w:tcW w:w="555" w:type="pct"/>
            <w:noWrap/>
            <w:hideMark/>
          </w:tcPr>
          <w:p w14:paraId="280E41A9" w14:textId="77777777" w:rsidR="00D822AC" w:rsidRPr="00256197" w:rsidRDefault="00D822AC" w:rsidP="00DB11CB">
            <w:pPr>
              <w:spacing w:line="240" w:lineRule="auto"/>
              <w:jc w:val="right"/>
              <w:rPr>
                <w:rFonts w:eastAsia="Times New Roman" w:cs="Times New Roman"/>
                <w:color w:val="000000"/>
                <w:sz w:val="20"/>
                <w:szCs w:val="20"/>
                <w:lang w:eastAsia="en-ZW"/>
                <w:rPrChange w:id="132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326" w:author="Urfels, Anton (IRRI)" w:date="2023-10-06T20:02:00Z">
                  <w:rPr>
                    <w:rFonts w:ascii="Gill Sans MT" w:eastAsia="Times New Roman" w:hAnsi="Gill Sans MT" w:cs="Calibri"/>
                    <w:color w:val="000000"/>
                    <w:sz w:val="20"/>
                    <w:szCs w:val="20"/>
                    <w:lang w:eastAsia="en-ZW"/>
                  </w:rPr>
                </w:rPrChange>
              </w:rPr>
              <w:t>S2-S1</w:t>
            </w:r>
          </w:p>
        </w:tc>
        <w:tc>
          <w:tcPr>
            <w:tcW w:w="555" w:type="pct"/>
            <w:noWrap/>
            <w:hideMark/>
          </w:tcPr>
          <w:p w14:paraId="45F9A9B7" w14:textId="77777777" w:rsidR="00D822AC" w:rsidRPr="00256197" w:rsidRDefault="00D822AC" w:rsidP="00DB11CB">
            <w:pPr>
              <w:spacing w:line="240" w:lineRule="auto"/>
              <w:jc w:val="right"/>
              <w:rPr>
                <w:rFonts w:eastAsia="Times New Roman" w:cs="Times New Roman"/>
                <w:color w:val="000000"/>
                <w:sz w:val="20"/>
                <w:szCs w:val="20"/>
                <w:lang w:eastAsia="en-ZW"/>
                <w:rPrChange w:id="132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328" w:author="Urfels, Anton (IRRI)" w:date="2023-10-06T20:02:00Z">
                  <w:rPr>
                    <w:rFonts w:ascii="Gill Sans MT" w:eastAsia="Times New Roman" w:hAnsi="Gill Sans MT" w:cs="Calibri"/>
                    <w:color w:val="000000"/>
                    <w:sz w:val="20"/>
                    <w:szCs w:val="20"/>
                    <w:lang w:eastAsia="en-ZW"/>
                  </w:rPr>
                </w:rPrChange>
              </w:rPr>
              <w:t>S3-S1</w:t>
            </w:r>
          </w:p>
        </w:tc>
        <w:tc>
          <w:tcPr>
            <w:tcW w:w="555" w:type="pct"/>
            <w:noWrap/>
            <w:hideMark/>
          </w:tcPr>
          <w:p w14:paraId="15F0A999" w14:textId="77777777" w:rsidR="00D822AC" w:rsidRPr="00256197" w:rsidRDefault="00D822AC" w:rsidP="00DB11CB">
            <w:pPr>
              <w:spacing w:line="240" w:lineRule="auto"/>
              <w:jc w:val="right"/>
              <w:rPr>
                <w:rFonts w:eastAsia="Times New Roman" w:cs="Times New Roman"/>
                <w:color w:val="000000"/>
                <w:sz w:val="20"/>
                <w:szCs w:val="20"/>
                <w:lang w:eastAsia="en-ZW"/>
                <w:rPrChange w:id="132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330" w:author="Urfels, Anton (IRRI)" w:date="2023-10-06T20:02:00Z">
                  <w:rPr>
                    <w:rFonts w:ascii="Gill Sans MT" w:eastAsia="Times New Roman" w:hAnsi="Gill Sans MT" w:cs="Calibri"/>
                    <w:color w:val="000000"/>
                    <w:sz w:val="20"/>
                    <w:szCs w:val="20"/>
                    <w:lang w:eastAsia="en-ZW"/>
                  </w:rPr>
                </w:rPrChange>
              </w:rPr>
              <w:t>S4-S1</w:t>
            </w:r>
          </w:p>
        </w:tc>
        <w:tc>
          <w:tcPr>
            <w:tcW w:w="555" w:type="pct"/>
            <w:noWrap/>
            <w:hideMark/>
          </w:tcPr>
          <w:p w14:paraId="4CA71D6F" w14:textId="77777777" w:rsidR="00D822AC" w:rsidRPr="00256197" w:rsidRDefault="00D822AC" w:rsidP="00DB11CB">
            <w:pPr>
              <w:spacing w:line="240" w:lineRule="auto"/>
              <w:jc w:val="right"/>
              <w:rPr>
                <w:rFonts w:eastAsia="Times New Roman" w:cs="Times New Roman"/>
                <w:color w:val="000000"/>
                <w:sz w:val="20"/>
                <w:szCs w:val="20"/>
                <w:lang w:eastAsia="en-ZW"/>
                <w:rPrChange w:id="133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332" w:author="Urfels, Anton (IRRI)" w:date="2023-10-06T20:02:00Z">
                  <w:rPr>
                    <w:rFonts w:ascii="Gill Sans MT" w:eastAsia="Times New Roman" w:hAnsi="Gill Sans MT" w:cs="Calibri"/>
                    <w:color w:val="000000"/>
                    <w:sz w:val="20"/>
                    <w:szCs w:val="20"/>
                    <w:lang w:eastAsia="en-ZW"/>
                  </w:rPr>
                </w:rPrChange>
              </w:rPr>
              <w:t>S5-S1</w:t>
            </w:r>
          </w:p>
        </w:tc>
        <w:tc>
          <w:tcPr>
            <w:tcW w:w="555" w:type="pct"/>
            <w:noWrap/>
            <w:hideMark/>
          </w:tcPr>
          <w:p w14:paraId="422116C6" w14:textId="77777777" w:rsidR="00D822AC" w:rsidRPr="00256197" w:rsidRDefault="00D822AC" w:rsidP="00DB11CB">
            <w:pPr>
              <w:spacing w:line="240" w:lineRule="auto"/>
              <w:jc w:val="right"/>
              <w:rPr>
                <w:rFonts w:eastAsia="Times New Roman" w:cs="Times New Roman"/>
                <w:color w:val="000000"/>
                <w:sz w:val="20"/>
                <w:szCs w:val="20"/>
                <w:lang w:eastAsia="en-ZW"/>
                <w:rPrChange w:id="133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334" w:author="Urfels, Anton (IRRI)" w:date="2023-10-06T20:02:00Z">
                  <w:rPr>
                    <w:rFonts w:ascii="Gill Sans MT" w:eastAsia="Times New Roman" w:hAnsi="Gill Sans MT" w:cs="Calibri"/>
                    <w:color w:val="000000"/>
                    <w:sz w:val="20"/>
                    <w:szCs w:val="20"/>
                    <w:lang w:eastAsia="en-ZW"/>
                  </w:rPr>
                </w:rPrChange>
              </w:rPr>
              <w:t>S6-S1</w:t>
            </w:r>
          </w:p>
        </w:tc>
      </w:tr>
      <w:tr w:rsidR="005676F8" w:rsidRPr="00256197" w14:paraId="6727FB81" w14:textId="77777777" w:rsidTr="00DB11CB">
        <w:trPr>
          <w:trHeight w:val="288"/>
          <w:jc w:val="center"/>
        </w:trPr>
        <w:tc>
          <w:tcPr>
            <w:tcW w:w="707" w:type="pct"/>
            <w:vMerge w:val="restart"/>
          </w:tcPr>
          <w:p w14:paraId="098AD129" w14:textId="77777777" w:rsidR="005676F8" w:rsidRPr="00256197" w:rsidRDefault="005676F8" w:rsidP="005676F8">
            <w:pPr>
              <w:spacing w:line="240" w:lineRule="auto"/>
              <w:rPr>
                <w:rFonts w:eastAsia="Times New Roman" w:cs="Times New Roman"/>
                <w:color w:val="000000"/>
                <w:sz w:val="20"/>
                <w:szCs w:val="20"/>
                <w:lang w:eastAsia="en-ZW"/>
                <w:rPrChange w:id="133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336" w:author="Urfels, Anton (IRRI)" w:date="2023-10-06T20:02:00Z">
                  <w:rPr>
                    <w:rFonts w:ascii="Gill Sans MT" w:eastAsia="Times New Roman" w:hAnsi="Gill Sans MT" w:cs="Calibri"/>
                    <w:color w:val="000000"/>
                    <w:sz w:val="20"/>
                    <w:szCs w:val="20"/>
                    <w:lang w:eastAsia="en-ZW"/>
                  </w:rPr>
                </w:rPrChange>
              </w:rPr>
              <w:t>Upper bound</w:t>
            </w:r>
          </w:p>
        </w:tc>
        <w:tc>
          <w:tcPr>
            <w:tcW w:w="963" w:type="pct"/>
            <w:noWrap/>
            <w:hideMark/>
          </w:tcPr>
          <w:p w14:paraId="2D86C512" w14:textId="77777777" w:rsidR="005676F8" w:rsidRPr="00256197" w:rsidRDefault="005676F8" w:rsidP="005676F8">
            <w:pPr>
              <w:spacing w:line="240" w:lineRule="auto"/>
              <w:rPr>
                <w:rFonts w:eastAsia="Times New Roman" w:cs="Times New Roman"/>
                <w:color w:val="000000"/>
                <w:sz w:val="20"/>
                <w:szCs w:val="20"/>
                <w:lang w:eastAsia="en-ZW"/>
                <w:rPrChange w:id="133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338" w:author="Urfels, Anton (IRRI)" w:date="2023-10-06T20:02:00Z">
                  <w:rPr>
                    <w:rFonts w:ascii="Gill Sans MT" w:eastAsia="Times New Roman" w:hAnsi="Gill Sans MT" w:cs="Calibri"/>
                    <w:color w:val="000000"/>
                    <w:sz w:val="20"/>
                    <w:szCs w:val="20"/>
                    <w:lang w:eastAsia="en-ZW"/>
                  </w:rPr>
                </w:rPrChange>
              </w:rPr>
              <w:t>Mean</w:t>
            </w:r>
          </w:p>
        </w:tc>
        <w:tc>
          <w:tcPr>
            <w:tcW w:w="555" w:type="pct"/>
            <w:noWrap/>
            <w:vAlign w:val="bottom"/>
          </w:tcPr>
          <w:p w14:paraId="26431FB4" w14:textId="6F103FE6" w:rsidR="005676F8" w:rsidRPr="00256197" w:rsidRDefault="005676F8" w:rsidP="005676F8">
            <w:pPr>
              <w:spacing w:line="240" w:lineRule="auto"/>
              <w:jc w:val="right"/>
              <w:rPr>
                <w:rFonts w:cs="Times New Roman"/>
                <w:color w:val="000000"/>
                <w:sz w:val="20"/>
                <w:szCs w:val="20"/>
                <w:rPrChange w:id="133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40" w:author="Urfels, Anton (IRRI)" w:date="2023-10-06T20:02:00Z">
                  <w:rPr>
                    <w:rFonts w:ascii="Gill Sans MT" w:hAnsi="Gill Sans MT" w:cs="Calibri"/>
                    <w:color w:val="000000"/>
                    <w:sz w:val="20"/>
                    <w:szCs w:val="20"/>
                  </w:rPr>
                </w:rPrChange>
              </w:rPr>
              <w:t>-1.03</w:t>
            </w:r>
          </w:p>
        </w:tc>
        <w:tc>
          <w:tcPr>
            <w:tcW w:w="555" w:type="pct"/>
            <w:noWrap/>
            <w:vAlign w:val="bottom"/>
          </w:tcPr>
          <w:p w14:paraId="7823FFE6" w14:textId="5D7043D4" w:rsidR="005676F8" w:rsidRPr="00256197" w:rsidRDefault="005676F8" w:rsidP="005676F8">
            <w:pPr>
              <w:spacing w:line="240" w:lineRule="auto"/>
              <w:jc w:val="right"/>
              <w:rPr>
                <w:rFonts w:cs="Times New Roman"/>
                <w:color w:val="000000"/>
                <w:sz w:val="20"/>
                <w:szCs w:val="20"/>
                <w:rPrChange w:id="134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42" w:author="Urfels, Anton (IRRI)" w:date="2023-10-06T20:02:00Z">
                  <w:rPr>
                    <w:rFonts w:ascii="Gill Sans MT" w:hAnsi="Gill Sans MT" w:cs="Calibri"/>
                    <w:color w:val="000000"/>
                    <w:sz w:val="20"/>
                    <w:szCs w:val="20"/>
                  </w:rPr>
                </w:rPrChange>
              </w:rPr>
              <w:t>1.90</w:t>
            </w:r>
          </w:p>
        </w:tc>
        <w:tc>
          <w:tcPr>
            <w:tcW w:w="555" w:type="pct"/>
            <w:noWrap/>
            <w:vAlign w:val="bottom"/>
          </w:tcPr>
          <w:p w14:paraId="181D0DA6" w14:textId="36E6FDCC" w:rsidR="005676F8" w:rsidRPr="00256197" w:rsidRDefault="005676F8" w:rsidP="005676F8">
            <w:pPr>
              <w:spacing w:line="240" w:lineRule="auto"/>
              <w:jc w:val="right"/>
              <w:rPr>
                <w:rFonts w:cs="Times New Roman"/>
                <w:color w:val="000000"/>
                <w:sz w:val="20"/>
                <w:szCs w:val="20"/>
                <w:rPrChange w:id="134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44" w:author="Urfels, Anton (IRRI)" w:date="2023-10-06T20:02:00Z">
                  <w:rPr>
                    <w:rFonts w:ascii="Gill Sans MT" w:hAnsi="Gill Sans MT" w:cs="Calibri"/>
                    <w:color w:val="000000"/>
                    <w:sz w:val="20"/>
                    <w:szCs w:val="20"/>
                  </w:rPr>
                </w:rPrChange>
              </w:rPr>
              <w:t>0.76</w:t>
            </w:r>
          </w:p>
        </w:tc>
        <w:tc>
          <w:tcPr>
            <w:tcW w:w="555" w:type="pct"/>
            <w:noWrap/>
            <w:vAlign w:val="bottom"/>
          </w:tcPr>
          <w:p w14:paraId="2DA14CC8" w14:textId="56A35685" w:rsidR="005676F8" w:rsidRPr="00256197" w:rsidRDefault="005676F8" w:rsidP="005676F8">
            <w:pPr>
              <w:spacing w:line="240" w:lineRule="auto"/>
              <w:jc w:val="right"/>
              <w:rPr>
                <w:rFonts w:cs="Times New Roman"/>
                <w:color w:val="000000"/>
                <w:sz w:val="20"/>
                <w:szCs w:val="20"/>
                <w:rPrChange w:id="134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46" w:author="Urfels, Anton (IRRI)" w:date="2023-10-06T20:02:00Z">
                  <w:rPr>
                    <w:rFonts w:ascii="Gill Sans MT" w:hAnsi="Gill Sans MT" w:cs="Calibri"/>
                    <w:color w:val="000000"/>
                    <w:sz w:val="20"/>
                    <w:szCs w:val="20"/>
                  </w:rPr>
                </w:rPrChange>
              </w:rPr>
              <w:t>0.41</w:t>
            </w:r>
          </w:p>
        </w:tc>
        <w:tc>
          <w:tcPr>
            <w:tcW w:w="555" w:type="pct"/>
            <w:noWrap/>
            <w:vAlign w:val="bottom"/>
          </w:tcPr>
          <w:p w14:paraId="200B6655" w14:textId="533B1D3C" w:rsidR="005676F8" w:rsidRPr="00256197" w:rsidRDefault="005676F8" w:rsidP="005676F8">
            <w:pPr>
              <w:spacing w:line="240" w:lineRule="auto"/>
              <w:jc w:val="right"/>
              <w:rPr>
                <w:rFonts w:cs="Times New Roman"/>
                <w:color w:val="000000"/>
                <w:sz w:val="20"/>
                <w:szCs w:val="20"/>
                <w:rPrChange w:id="134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48" w:author="Urfels, Anton (IRRI)" w:date="2023-10-06T20:02:00Z">
                  <w:rPr>
                    <w:rFonts w:ascii="Gill Sans MT" w:hAnsi="Gill Sans MT" w:cs="Calibri"/>
                    <w:color w:val="000000"/>
                    <w:sz w:val="20"/>
                    <w:szCs w:val="20"/>
                  </w:rPr>
                </w:rPrChange>
              </w:rPr>
              <w:t>1.32</w:t>
            </w:r>
          </w:p>
        </w:tc>
        <w:tc>
          <w:tcPr>
            <w:tcW w:w="555" w:type="pct"/>
            <w:noWrap/>
            <w:vAlign w:val="bottom"/>
          </w:tcPr>
          <w:p w14:paraId="70617DE7" w14:textId="1DDD5660" w:rsidR="005676F8" w:rsidRPr="00256197" w:rsidRDefault="005676F8" w:rsidP="005676F8">
            <w:pPr>
              <w:spacing w:line="240" w:lineRule="auto"/>
              <w:jc w:val="right"/>
              <w:rPr>
                <w:rFonts w:cs="Times New Roman"/>
                <w:color w:val="000000"/>
                <w:sz w:val="20"/>
                <w:szCs w:val="20"/>
                <w:rPrChange w:id="134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50" w:author="Urfels, Anton (IRRI)" w:date="2023-10-06T20:02:00Z">
                  <w:rPr>
                    <w:rFonts w:ascii="Gill Sans MT" w:hAnsi="Gill Sans MT" w:cs="Calibri"/>
                    <w:color w:val="000000"/>
                    <w:sz w:val="20"/>
                    <w:szCs w:val="20"/>
                  </w:rPr>
                </w:rPrChange>
              </w:rPr>
              <w:t>1.01</w:t>
            </w:r>
          </w:p>
        </w:tc>
      </w:tr>
      <w:tr w:rsidR="005676F8" w:rsidRPr="00256197" w14:paraId="27646920" w14:textId="77777777" w:rsidTr="00DB11CB">
        <w:trPr>
          <w:trHeight w:val="288"/>
          <w:jc w:val="center"/>
        </w:trPr>
        <w:tc>
          <w:tcPr>
            <w:tcW w:w="707" w:type="pct"/>
            <w:vMerge/>
          </w:tcPr>
          <w:p w14:paraId="03E875FC" w14:textId="77777777" w:rsidR="005676F8" w:rsidRPr="00256197" w:rsidRDefault="005676F8" w:rsidP="005676F8">
            <w:pPr>
              <w:spacing w:line="240" w:lineRule="auto"/>
              <w:rPr>
                <w:rFonts w:eastAsia="Times New Roman" w:cs="Times New Roman"/>
                <w:color w:val="000000"/>
                <w:sz w:val="20"/>
                <w:szCs w:val="20"/>
                <w:lang w:eastAsia="en-ZW"/>
                <w:rPrChange w:id="135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802EA2A" w14:textId="77777777" w:rsidR="005676F8" w:rsidRPr="00256197" w:rsidRDefault="005676F8" w:rsidP="005676F8">
            <w:pPr>
              <w:spacing w:line="240" w:lineRule="auto"/>
              <w:rPr>
                <w:rFonts w:eastAsia="Times New Roman" w:cs="Times New Roman"/>
                <w:color w:val="000000"/>
                <w:sz w:val="20"/>
                <w:szCs w:val="20"/>
                <w:lang w:eastAsia="en-ZW"/>
                <w:rPrChange w:id="1352" w:author="Urfels, Anton (IRRI)" w:date="2023-10-06T20:02:00Z">
                  <w:rPr>
                    <w:rFonts w:ascii="Gill Sans MT" w:eastAsia="Times New Roman" w:hAnsi="Gill Sans MT" w:cs="Calibri"/>
                    <w:color w:val="000000"/>
                    <w:sz w:val="20"/>
                    <w:szCs w:val="20"/>
                    <w:lang w:eastAsia="en-ZW"/>
                  </w:rPr>
                </w:rPrChange>
              </w:rPr>
            </w:pPr>
            <w:proofErr w:type="spellStart"/>
            <w:r w:rsidRPr="00256197">
              <w:rPr>
                <w:rFonts w:eastAsia="Times New Roman" w:cs="Times New Roman"/>
                <w:color w:val="000000"/>
                <w:sz w:val="20"/>
                <w:szCs w:val="20"/>
                <w:lang w:eastAsia="en-ZW"/>
                <w:rPrChange w:id="1353" w:author="Urfels, Anton (IRRI)" w:date="2023-10-06T20:02:00Z">
                  <w:rPr>
                    <w:rFonts w:ascii="Gill Sans MT" w:eastAsia="Times New Roman" w:hAnsi="Gill Sans MT" w:cs="Calibri"/>
                    <w:color w:val="000000"/>
                    <w:sz w:val="20"/>
                    <w:szCs w:val="20"/>
                    <w:lang w:eastAsia="en-ZW"/>
                  </w:rPr>
                </w:rPrChange>
              </w:rPr>
              <w:t>Std.Dev</w:t>
            </w:r>
            <w:proofErr w:type="spellEnd"/>
          </w:p>
        </w:tc>
        <w:tc>
          <w:tcPr>
            <w:tcW w:w="555" w:type="pct"/>
            <w:noWrap/>
            <w:vAlign w:val="bottom"/>
          </w:tcPr>
          <w:p w14:paraId="72DE07C6" w14:textId="4F47509B" w:rsidR="005676F8" w:rsidRPr="00256197" w:rsidRDefault="005676F8" w:rsidP="005676F8">
            <w:pPr>
              <w:spacing w:line="240" w:lineRule="auto"/>
              <w:jc w:val="right"/>
              <w:rPr>
                <w:rFonts w:cs="Times New Roman"/>
                <w:color w:val="000000"/>
                <w:sz w:val="20"/>
                <w:szCs w:val="20"/>
                <w:rPrChange w:id="135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55" w:author="Urfels, Anton (IRRI)" w:date="2023-10-06T20:02:00Z">
                  <w:rPr>
                    <w:rFonts w:ascii="Gill Sans MT" w:hAnsi="Gill Sans MT" w:cs="Calibri"/>
                    <w:color w:val="000000"/>
                    <w:sz w:val="20"/>
                    <w:szCs w:val="20"/>
                  </w:rPr>
                </w:rPrChange>
              </w:rPr>
              <w:t>1.36</w:t>
            </w:r>
          </w:p>
        </w:tc>
        <w:tc>
          <w:tcPr>
            <w:tcW w:w="555" w:type="pct"/>
            <w:noWrap/>
            <w:vAlign w:val="bottom"/>
          </w:tcPr>
          <w:p w14:paraId="4ADD31D0" w14:textId="7DEC18D4" w:rsidR="005676F8" w:rsidRPr="00256197" w:rsidRDefault="005676F8" w:rsidP="005676F8">
            <w:pPr>
              <w:spacing w:line="240" w:lineRule="auto"/>
              <w:jc w:val="right"/>
              <w:rPr>
                <w:rFonts w:cs="Times New Roman"/>
                <w:color w:val="000000"/>
                <w:sz w:val="20"/>
                <w:szCs w:val="20"/>
                <w:rPrChange w:id="135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57" w:author="Urfels, Anton (IRRI)" w:date="2023-10-06T20:02:00Z">
                  <w:rPr>
                    <w:rFonts w:ascii="Gill Sans MT" w:hAnsi="Gill Sans MT" w:cs="Calibri"/>
                    <w:color w:val="000000"/>
                    <w:sz w:val="20"/>
                    <w:szCs w:val="20"/>
                  </w:rPr>
                </w:rPrChange>
              </w:rPr>
              <w:t>1.75</w:t>
            </w:r>
          </w:p>
        </w:tc>
        <w:tc>
          <w:tcPr>
            <w:tcW w:w="555" w:type="pct"/>
            <w:noWrap/>
            <w:vAlign w:val="bottom"/>
          </w:tcPr>
          <w:p w14:paraId="22CCCE35" w14:textId="65818B01" w:rsidR="005676F8" w:rsidRPr="00256197" w:rsidRDefault="005676F8" w:rsidP="005676F8">
            <w:pPr>
              <w:spacing w:line="240" w:lineRule="auto"/>
              <w:jc w:val="right"/>
              <w:rPr>
                <w:rFonts w:cs="Times New Roman"/>
                <w:color w:val="000000"/>
                <w:sz w:val="20"/>
                <w:szCs w:val="20"/>
                <w:rPrChange w:id="135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59" w:author="Urfels, Anton (IRRI)" w:date="2023-10-06T20:02:00Z">
                  <w:rPr>
                    <w:rFonts w:ascii="Gill Sans MT" w:hAnsi="Gill Sans MT" w:cs="Calibri"/>
                    <w:color w:val="000000"/>
                    <w:sz w:val="20"/>
                    <w:szCs w:val="20"/>
                  </w:rPr>
                </w:rPrChange>
              </w:rPr>
              <w:t>2.50</w:t>
            </w:r>
          </w:p>
        </w:tc>
        <w:tc>
          <w:tcPr>
            <w:tcW w:w="555" w:type="pct"/>
            <w:noWrap/>
            <w:vAlign w:val="bottom"/>
          </w:tcPr>
          <w:p w14:paraId="260F9255" w14:textId="35BE874C" w:rsidR="005676F8" w:rsidRPr="00256197" w:rsidRDefault="005676F8" w:rsidP="005676F8">
            <w:pPr>
              <w:spacing w:line="240" w:lineRule="auto"/>
              <w:jc w:val="right"/>
              <w:rPr>
                <w:rFonts w:cs="Times New Roman"/>
                <w:color w:val="000000"/>
                <w:sz w:val="20"/>
                <w:szCs w:val="20"/>
                <w:rPrChange w:id="136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61" w:author="Urfels, Anton (IRRI)" w:date="2023-10-06T20:02:00Z">
                  <w:rPr>
                    <w:rFonts w:ascii="Gill Sans MT" w:hAnsi="Gill Sans MT" w:cs="Calibri"/>
                    <w:color w:val="000000"/>
                    <w:sz w:val="20"/>
                    <w:szCs w:val="20"/>
                  </w:rPr>
                </w:rPrChange>
              </w:rPr>
              <w:t>2.38</w:t>
            </w:r>
          </w:p>
        </w:tc>
        <w:tc>
          <w:tcPr>
            <w:tcW w:w="555" w:type="pct"/>
            <w:noWrap/>
            <w:vAlign w:val="bottom"/>
          </w:tcPr>
          <w:p w14:paraId="3E6DA0DE" w14:textId="69593198" w:rsidR="005676F8" w:rsidRPr="00256197" w:rsidRDefault="005676F8" w:rsidP="005676F8">
            <w:pPr>
              <w:spacing w:line="240" w:lineRule="auto"/>
              <w:jc w:val="right"/>
              <w:rPr>
                <w:rFonts w:cs="Times New Roman"/>
                <w:color w:val="000000"/>
                <w:sz w:val="20"/>
                <w:szCs w:val="20"/>
                <w:rPrChange w:id="136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63" w:author="Urfels, Anton (IRRI)" w:date="2023-10-06T20:02:00Z">
                  <w:rPr>
                    <w:rFonts w:ascii="Gill Sans MT" w:hAnsi="Gill Sans MT" w:cs="Calibri"/>
                    <w:color w:val="000000"/>
                    <w:sz w:val="20"/>
                    <w:szCs w:val="20"/>
                  </w:rPr>
                </w:rPrChange>
              </w:rPr>
              <w:t>1.79</w:t>
            </w:r>
          </w:p>
        </w:tc>
        <w:tc>
          <w:tcPr>
            <w:tcW w:w="555" w:type="pct"/>
            <w:noWrap/>
            <w:vAlign w:val="bottom"/>
          </w:tcPr>
          <w:p w14:paraId="0EC14443" w14:textId="1DD07CE5" w:rsidR="005676F8" w:rsidRPr="00256197" w:rsidRDefault="005676F8" w:rsidP="005676F8">
            <w:pPr>
              <w:spacing w:line="240" w:lineRule="auto"/>
              <w:jc w:val="right"/>
              <w:rPr>
                <w:rFonts w:cs="Times New Roman"/>
                <w:color w:val="000000"/>
                <w:sz w:val="20"/>
                <w:szCs w:val="20"/>
                <w:rPrChange w:id="136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65" w:author="Urfels, Anton (IRRI)" w:date="2023-10-06T20:02:00Z">
                  <w:rPr>
                    <w:rFonts w:ascii="Gill Sans MT" w:hAnsi="Gill Sans MT" w:cs="Calibri"/>
                    <w:color w:val="000000"/>
                    <w:sz w:val="20"/>
                    <w:szCs w:val="20"/>
                  </w:rPr>
                </w:rPrChange>
              </w:rPr>
              <w:t>1.76</w:t>
            </w:r>
          </w:p>
        </w:tc>
      </w:tr>
      <w:tr w:rsidR="005676F8" w:rsidRPr="00256197" w14:paraId="1E78F910" w14:textId="77777777" w:rsidTr="00DB11CB">
        <w:trPr>
          <w:trHeight w:val="288"/>
          <w:jc w:val="center"/>
        </w:trPr>
        <w:tc>
          <w:tcPr>
            <w:tcW w:w="707" w:type="pct"/>
            <w:vMerge/>
          </w:tcPr>
          <w:p w14:paraId="5221BF99" w14:textId="77777777" w:rsidR="005676F8" w:rsidRPr="00256197" w:rsidRDefault="005676F8" w:rsidP="005676F8">
            <w:pPr>
              <w:spacing w:line="240" w:lineRule="auto"/>
              <w:rPr>
                <w:rFonts w:eastAsia="Times New Roman" w:cs="Times New Roman"/>
                <w:color w:val="000000"/>
                <w:sz w:val="20"/>
                <w:szCs w:val="20"/>
                <w:lang w:eastAsia="en-ZW"/>
                <w:rPrChange w:id="136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3C03BA7" w14:textId="77777777" w:rsidR="005676F8" w:rsidRPr="00256197" w:rsidRDefault="005676F8" w:rsidP="005676F8">
            <w:pPr>
              <w:spacing w:line="240" w:lineRule="auto"/>
              <w:rPr>
                <w:rFonts w:eastAsia="Times New Roman" w:cs="Times New Roman"/>
                <w:color w:val="000000"/>
                <w:sz w:val="20"/>
                <w:szCs w:val="20"/>
                <w:lang w:eastAsia="en-ZW"/>
                <w:rPrChange w:id="136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368"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30BD652A" w14:textId="62542D83" w:rsidR="005676F8" w:rsidRPr="00256197" w:rsidRDefault="005676F8" w:rsidP="005676F8">
            <w:pPr>
              <w:spacing w:line="240" w:lineRule="auto"/>
              <w:jc w:val="right"/>
              <w:rPr>
                <w:rFonts w:cs="Times New Roman"/>
                <w:color w:val="000000"/>
                <w:sz w:val="20"/>
                <w:szCs w:val="20"/>
                <w:rPrChange w:id="136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70" w:author="Urfels, Anton (IRRI)" w:date="2023-10-06T20:02:00Z">
                  <w:rPr>
                    <w:rFonts w:ascii="Gill Sans MT" w:hAnsi="Gill Sans MT" w:cs="Calibri"/>
                    <w:color w:val="000000"/>
                    <w:sz w:val="20"/>
                    <w:szCs w:val="20"/>
                  </w:rPr>
                </w:rPrChange>
              </w:rPr>
              <w:t>-5.65</w:t>
            </w:r>
          </w:p>
        </w:tc>
        <w:tc>
          <w:tcPr>
            <w:tcW w:w="555" w:type="pct"/>
            <w:noWrap/>
            <w:vAlign w:val="bottom"/>
          </w:tcPr>
          <w:p w14:paraId="6CDEBA85" w14:textId="5262F000" w:rsidR="005676F8" w:rsidRPr="00256197" w:rsidRDefault="005676F8" w:rsidP="005676F8">
            <w:pPr>
              <w:spacing w:line="240" w:lineRule="auto"/>
              <w:jc w:val="right"/>
              <w:rPr>
                <w:rFonts w:cs="Times New Roman"/>
                <w:color w:val="000000"/>
                <w:sz w:val="20"/>
                <w:szCs w:val="20"/>
                <w:rPrChange w:id="137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72" w:author="Urfels, Anton (IRRI)" w:date="2023-10-06T20:02:00Z">
                  <w:rPr>
                    <w:rFonts w:ascii="Gill Sans MT" w:hAnsi="Gill Sans MT" w:cs="Calibri"/>
                    <w:color w:val="000000"/>
                    <w:sz w:val="20"/>
                    <w:szCs w:val="20"/>
                  </w:rPr>
                </w:rPrChange>
              </w:rPr>
              <w:t>-2.47</w:t>
            </w:r>
          </w:p>
        </w:tc>
        <w:tc>
          <w:tcPr>
            <w:tcW w:w="555" w:type="pct"/>
            <w:noWrap/>
            <w:vAlign w:val="bottom"/>
          </w:tcPr>
          <w:p w14:paraId="37A67E59" w14:textId="389E220B" w:rsidR="005676F8" w:rsidRPr="00256197" w:rsidRDefault="005676F8" w:rsidP="005676F8">
            <w:pPr>
              <w:spacing w:line="240" w:lineRule="auto"/>
              <w:jc w:val="right"/>
              <w:rPr>
                <w:rFonts w:cs="Times New Roman"/>
                <w:color w:val="000000"/>
                <w:sz w:val="20"/>
                <w:szCs w:val="20"/>
                <w:rPrChange w:id="137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74" w:author="Urfels, Anton (IRRI)" w:date="2023-10-06T20:02:00Z">
                  <w:rPr>
                    <w:rFonts w:ascii="Gill Sans MT" w:hAnsi="Gill Sans MT" w:cs="Calibri"/>
                    <w:color w:val="000000"/>
                    <w:sz w:val="20"/>
                    <w:szCs w:val="20"/>
                  </w:rPr>
                </w:rPrChange>
              </w:rPr>
              <w:t>-5.58</w:t>
            </w:r>
          </w:p>
        </w:tc>
        <w:tc>
          <w:tcPr>
            <w:tcW w:w="555" w:type="pct"/>
            <w:noWrap/>
            <w:vAlign w:val="bottom"/>
          </w:tcPr>
          <w:p w14:paraId="0949E3E4" w14:textId="258CC502" w:rsidR="005676F8" w:rsidRPr="00256197" w:rsidRDefault="005676F8" w:rsidP="005676F8">
            <w:pPr>
              <w:spacing w:line="240" w:lineRule="auto"/>
              <w:jc w:val="right"/>
              <w:rPr>
                <w:rFonts w:cs="Times New Roman"/>
                <w:color w:val="000000"/>
                <w:sz w:val="20"/>
                <w:szCs w:val="20"/>
                <w:rPrChange w:id="137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76" w:author="Urfels, Anton (IRRI)" w:date="2023-10-06T20:02:00Z">
                  <w:rPr>
                    <w:rFonts w:ascii="Gill Sans MT" w:hAnsi="Gill Sans MT" w:cs="Calibri"/>
                    <w:color w:val="000000"/>
                    <w:sz w:val="20"/>
                    <w:szCs w:val="20"/>
                  </w:rPr>
                </w:rPrChange>
              </w:rPr>
              <w:t>-5.65</w:t>
            </w:r>
          </w:p>
        </w:tc>
        <w:tc>
          <w:tcPr>
            <w:tcW w:w="555" w:type="pct"/>
            <w:noWrap/>
            <w:vAlign w:val="bottom"/>
          </w:tcPr>
          <w:p w14:paraId="72B86735" w14:textId="246E9C5E" w:rsidR="005676F8" w:rsidRPr="00256197" w:rsidRDefault="005676F8" w:rsidP="005676F8">
            <w:pPr>
              <w:spacing w:line="240" w:lineRule="auto"/>
              <w:jc w:val="right"/>
              <w:rPr>
                <w:rFonts w:cs="Times New Roman"/>
                <w:color w:val="000000"/>
                <w:sz w:val="20"/>
                <w:szCs w:val="20"/>
                <w:rPrChange w:id="137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78" w:author="Urfels, Anton (IRRI)" w:date="2023-10-06T20:02:00Z">
                  <w:rPr>
                    <w:rFonts w:ascii="Gill Sans MT" w:hAnsi="Gill Sans MT" w:cs="Calibri"/>
                    <w:color w:val="000000"/>
                    <w:sz w:val="20"/>
                    <w:szCs w:val="20"/>
                  </w:rPr>
                </w:rPrChange>
              </w:rPr>
              <w:t>-4.23</w:t>
            </w:r>
          </w:p>
        </w:tc>
        <w:tc>
          <w:tcPr>
            <w:tcW w:w="555" w:type="pct"/>
            <w:noWrap/>
            <w:vAlign w:val="bottom"/>
          </w:tcPr>
          <w:p w14:paraId="275C641A" w14:textId="4271964B" w:rsidR="005676F8" w:rsidRPr="00256197" w:rsidRDefault="005676F8" w:rsidP="005676F8">
            <w:pPr>
              <w:spacing w:line="240" w:lineRule="auto"/>
              <w:jc w:val="right"/>
              <w:rPr>
                <w:rFonts w:cs="Times New Roman"/>
                <w:color w:val="000000"/>
                <w:sz w:val="20"/>
                <w:szCs w:val="20"/>
                <w:rPrChange w:id="137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80" w:author="Urfels, Anton (IRRI)" w:date="2023-10-06T20:02:00Z">
                  <w:rPr>
                    <w:rFonts w:ascii="Gill Sans MT" w:hAnsi="Gill Sans MT" w:cs="Calibri"/>
                    <w:color w:val="000000"/>
                    <w:sz w:val="20"/>
                    <w:szCs w:val="20"/>
                  </w:rPr>
                </w:rPrChange>
              </w:rPr>
              <w:t>-4.38</w:t>
            </w:r>
          </w:p>
        </w:tc>
      </w:tr>
      <w:tr w:rsidR="005676F8" w:rsidRPr="00256197" w14:paraId="781748BD" w14:textId="77777777" w:rsidTr="00DB11CB">
        <w:trPr>
          <w:trHeight w:val="288"/>
          <w:jc w:val="center"/>
        </w:trPr>
        <w:tc>
          <w:tcPr>
            <w:tcW w:w="707" w:type="pct"/>
            <w:vMerge/>
          </w:tcPr>
          <w:p w14:paraId="21F79675" w14:textId="77777777" w:rsidR="005676F8" w:rsidRPr="00256197" w:rsidRDefault="005676F8" w:rsidP="005676F8">
            <w:pPr>
              <w:spacing w:line="240" w:lineRule="auto"/>
              <w:rPr>
                <w:rFonts w:eastAsia="Times New Roman" w:cs="Times New Roman"/>
                <w:color w:val="000000"/>
                <w:sz w:val="20"/>
                <w:szCs w:val="20"/>
                <w:lang w:eastAsia="en-ZW"/>
                <w:rPrChange w:id="138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253D076" w14:textId="77777777" w:rsidR="005676F8" w:rsidRPr="00256197" w:rsidRDefault="005676F8" w:rsidP="005676F8">
            <w:pPr>
              <w:spacing w:line="240" w:lineRule="auto"/>
              <w:rPr>
                <w:rFonts w:eastAsia="Times New Roman" w:cs="Times New Roman"/>
                <w:color w:val="000000"/>
                <w:sz w:val="20"/>
                <w:szCs w:val="20"/>
                <w:lang w:eastAsia="en-ZW"/>
                <w:rPrChange w:id="138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383" w:author="Urfels, Anton (IRRI)" w:date="2023-10-06T20:02:00Z">
                  <w:rPr>
                    <w:rFonts w:ascii="Gill Sans MT" w:eastAsia="Times New Roman" w:hAnsi="Gill Sans MT" w:cs="Calibri"/>
                    <w:color w:val="000000"/>
                    <w:sz w:val="20"/>
                    <w:szCs w:val="20"/>
                    <w:lang w:eastAsia="en-ZW"/>
                  </w:rPr>
                </w:rPrChange>
              </w:rPr>
              <w:t>10th percentile</w:t>
            </w:r>
          </w:p>
        </w:tc>
        <w:tc>
          <w:tcPr>
            <w:tcW w:w="555" w:type="pct"/>
            <w:noWrap/>
            <w:vAlign w:val="bottom"/>
          </w:tcPr>
          <w:p w14:paraId="5470FD0F" w14:textId="1A9F946A" w:rsidR="005676F8" w:rsidRPr="00256197" w:rsidRDefault="005676F8" w:rsidP="005676F8">
            <w:pPr>
              <w:spacing w:line="240" w:lineRule="auto"/>
              <w:jc w:val="right"/>
              <w:rPr>
                <w:rFonts w:cs="Times New Roman"/>
                <w:color w:val="000000"/>
                <w:sz w:val="20"/>
                <w:szCs w:val="20"/>
                <w:rPrChange w:id="138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85" w:author="Urfels, Anton (IRRI)" w:date="2023-10-06T20:02:00Z">
                  <w:rPr>
                    <w:rFonts w:ascii="Gill Sans MT" w:hAnsi="Gill Sans MT" w:cs="Calibri"/>
                    <w:color w:val="000000"/>
                    <w:sz w:val="20"/>
                    <w:szCs w:val="20"/>
                  </w:rPr>
                </w:rPrChange>
              </w:rPr>
              <w:t>-2.17</w:t>
            </w:r>
          </w:p>
        </w:tc>
        <w:tc>
          <w:tcPr>
            <w:tcW w:w="555" w:type="pct"/>
            <w:noWrap/>
            <w:vAlign w:val="bottom"/>
          </w:tcPr>
          <w:p w14:paraId="0DA8F926" w14:textId="770D5FD3" w:rsidR="005676F8" w:rsidRPr="00256197" w:rsidRDefault="005676F8" w:rsidP="005676F8">
            <w:pPr>
              <w:spacing w:line="240" w:lineRule="auto"/>
              <w:jc w:val="right"/>
              <w:rPr>
                <w:rFonts w:cs="Times New Roman"/>
                <w:color w:val="000000"/>
                <w:sz w:val="20"/>
                <w:szCs w:val="20"/>
                <w:rPrChange w:id="138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87" w:author="Urfels, Anton (IRRI)" w:date="2023-10-06T20:02:00Z">
                  <w:rPr>
                    <w:rFonts w:ascii="Gill Sans MT" w:hAnsi="Gill Sans MT" w:cs="Calibri"/>
                    <w:color w:val="000000"/>
                    <w:sz w:val="20"/>
                    <w:szCs w:val="20"/>
                  </w:rPr>
                </w:rPrChange>
              </w:rPr>
              <w:t>-1.60</w:t>
            </w:r>
          </w:p>
        </w:tc>
        <w:tc>
          <w:tcPr>
            <w:tcW w:w="555" w:type="pct"/>
            <w:noWrap/>
            <w:vAlign w:val="bottom"/>
          </w:tcPr>
          <w:p w14:paraId="266AF256" w14:textId="57222021" w:rsidR="005676F8" w:rsidRPr="00256197" w:rsidRDefault="005676F8" w:rsidP="005676F8">
            <w:pPr>
              <w:spacing w:line="240" w:lineRule="auto"/>
              <w:jc w:val="right"/>
              <w:rPr>
                <w:rFonts w:cs="Times New Roman"/>
                <w:color w:val="000000"/>
                <w:sz w:val="20"/>
                <w:szCs w:val="20"/>
                <w:rPrChange w:id="138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89" w:author="Urfels, Anton (IRRI)" w:date="2023-10-06T20:02:00Z">
                  <w:rPr>
                    <w:rFonts w:ascii="Gill Sans MT" w:hAnsi="Gill Sans MT" w:cs="Calibri"/>
                    <w:color w:val="000000"/>
                    <w:sz w:val="20"/>
                    <w:szCs w:val="20"/>
                  </w:rPr>
                </w:rPrChange>
              </w:rPr>
              <w:t>-2.26</w:t>
            </w:r>
          </w:p>
        </w:tc>
        <w:tc>
          <w:tcPr>
            <w:tcW w:w="555" w:type="pct"/>
            <w:noWrap/>
            <w:vAlign w:val="bottom"/>
          </w:tcPr>
          <w:p w14:paraId="6FDF8450" w14:textId="53378334" w:rsidR="005676F8" w:rsidRPr="00256197" w:rsidRDefault="005676F8" w:rsidP="005676F8">
            <w:pPr>
              <w:spacing w:line="240" w:lineRule="auto"/>
              <w:jc w:val="right"/>
              <w:rPr>
                <w:rFonts w:cs="Times New Roman"/>
                <w:color w:val="000000"/>
                <w:sz w:val="20"/>
                <w:szCs w:val="20"/>
                <w:rPrChange w:id="139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91" w:author="Urfels, Anton (IRRI)" w:date="2023-10-06T20:02:00Z">
                  <w:rPr>
                    <w:rFonts w:ascii="Gill Sans MT" w:hAnsi="Gill Sans MT" w:cs="Calibri"/>
                    <w:color w:val="000000"/>
                    <w:sz w:val="20"/>
                    <w:szCs w:val="20"/>
                  </w:rPr>
                </w:rPrChange>
              </w:rPr>
              <w:t>-2.35</w:t>
            </w:r>
          </w:p>
        </w:tc>
        <w:tc>
          <w:tcPr>
            <w:tcW w:w="555" w:type="pct"/>
            <w:noWrap/>
            <w:vAlign w:val="bottom"/>
          </w:tcPr>
          <w:p w14:paraId="6CE3DE4E" w14:textId="13B14D57" w:rsidR="005676F8" w:rsidRPr="00256197" w:rsidRDefault="005676F8" w:rsidP="005676F8">
            <w:pPr>
              <w:spacing w:line="240" w:lineRule="auto"/>
              <w:jc w:val="right"/>
              <w:rPr>
                <w:rFonts w:cs="Times New Roman"/>
                <w:color w:val="000000"/>
                <w:sz w:val="20"/>
                <w:szCs w:val="20"/>
                <w:rPrChange w:id="139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93" w:author="Urfels, Anton (IRRI)" w:date="2023-10-06T20:02:00Z">
                  <w:rPr>
                    <w:rFonts w:ascii="Gill Sans MT" w:hAnsi="Gill Sans MT" w:cs="Calibri"/>
                    <w:color w:val="000000"/>
                    <w:sz w:val="20"/>
                    <w:szCs w:val="20"/>
                  </w:rPr>
                </w:rPrChange>
              </w:rPr>
              <w:t>-1.65</w:t>
            </w:r>
          </w:p>
        </w:tc>
        <w:tc>
          <w:tcPr>
            <w:tcW w:w="555" w:type="pct"/>
            <w:noWrap/>
            <w:vAlign w:val="bottom"/>
          </w:tcPr>
          <w:p w14:paraId="7CD4503E" w14:textId="13F0C838" w:rsidR="005676F8" w:rsidRPr="00256197" w:rsidRDefault="005676F8" w:rsidP="005676F8">
            <w:pPr>
              <w:spacing w:line="240" w:lineRule="auto"/>
              <w:jc w:val="right"/>
              <w:rPr>
                <w:rFonts w:cs="Times New Roman"/>
                <w:color w:val="000000"/>
                <w:sz w:val="20"/>
                <w:szCs w:val="20"/>
                <w:rPrChange w:id="139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95" w:author="Urfels, Anton (IRRI)" w:date="2023-10-06T20:02:00Z">
                  <w:rPr>
                    <w:rFonts w:ascii="Gill Sans MT" w:hAnsi="Gill Sans MT" w:cs="Calibri"/>
                    <w:color w:val="000000"/>
                    <w:sz w:val="20"/>
                    <w:szCs w:val="20"/>
                  </w:rPr>
                </w:rPrChange>
              </w:rPr>
              <w:t>-1.53</w:t>
            </w:r>
          </w:p>
        </w:tc>
      </w:tr>
      <w:tr w:rsidR="005676F8" w:rsidRPr="00256197" w14:paraId="503EF231" w14:textId="77777777" w:rsidTr="00DB11CB">
        <w:trPr>
          <w:trHeight w:val="288"/>
          <w:jc w:val="center"/>
        </w:trPr>
        <w:tc>
          <w:tcPr>
            <w:tcW w:w="707" w:type="pct"/>
            <w:vMerge/>
          </w:tcPr>
          <w:p w14:paraId="304E825B" w14:textId="77777777" w:rsidR="005676F8" w:rsidRPr="00256197" w:rsidRDefault="005676F8" w:rsidP="005676F8">
            <w:pPr>
              <w:spacing w:line="240" w:lineRule="auto"/>
              <w:rPr>
                <w:rFonts w:eastAsia="Times New Roman" w:cs="Times New Roman"/>
                <w:color w:val="000000"/>
                <w:sz w:val="20"/>
                <w:szCs w:val="20"/>
                <w:lang w:eastAsia="en-ZW"/>
                <w:rPrChange w:id="139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EEBB519" w14:textId="77777777" w:rsidR="005676F8" w:rsidRPr="00256197" w:rsidRDefault="005676F8" w:rsidP="005676F8">
            <w:pPr>
              <w:spacing w:line="240" w:lineRule="auto"/>
              <w:rPr>
                <w:rFonts w:eastAsia="Times New Roman" w:cs="Times New Roman"/>
                <w:color w:val="000000"/>
                <w:sz w:val="20"/>
                <w:szCs w:val="20"/>
                <w:lang w:eastAsia="en-ZW"/>
                <w:rPrChange w:id="139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398" w:author="Urfels, Anton (IRRI)" w:date="2023-10-06T20:02:00Z">
                  <w:rPr>
                    <w:rFonts w:ascii="Gill Sans MT" w:eastAsia="Times New Roman" w:hAnsi="Gill Sans MT" w:cs="Calibri"/>
                    <w:color w:val="000000"/>
                    <w:sz w:val="20"/>
                    <w:szCs w:val="20"/>
                    <w:lang w:eastAsia="en-ZW"/>
                  </w:rPr>
                </w:rPrChange>
              </w:rPr>
              <w:t>25th percentile</w:t>
            </w:r>
          </w:p>
        </w:tc>
        <w:tc>
          <w:tcPr>
            <w:tcW w:w="555" w:type="pct"/>
            <w:noWrap/>
            <w:vAlign w:val="bottom"/>
          </w:tcPr>
          <w:p w14:paraId="438F6A55" w14:textId="173DB602" w:rsidR="005676F8" w:rsidRPr="00256197" w:rsidRDefault="005676F8" w:rsidP="005676F8">
            <w:pPr>
              <w:spacing w:line="240" w:lineRule="auto"/>
              <w:jc w:val="right"/>
              <w:rPr>
                <w:rFonts w:cs="Times New Roman"/>
                <w:color w:val="000000"/>
                <w:sz w:val="20"/>
                <w:szCs w:val="20"/>
                <w:rPrChange w:id="139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00" w:author="Urfels, Anton (IRRI)" w:date="2023-10-06T20:02:00Z">
                  <w:rPr>
                    <w:rFonts w:ascii="Gill Sans MT" w:hAnsi="Gill Sans MT" w:cs="Calibri"/>
                    <w:color w:val="000000"/>
                    <w:sz w:val="20"/>
                    <w:szCs w:val="20"/>
                  </w:rPr>
                </w:rPrChange>
              </w:rPr>
              <w:t>-1.85</w:t>
            </w:r>
          </w:p>
        </w:tc>
        <w:tc>
          <w:tcPr>
            <w:tcW w:w="555" w:type="pct"/>
            <w:noWrap/>
            <w:vAlign w:val="bottom"/>
          </w:tcPr>
          <w:p w14:paraId="6FEF0815" w14:textId="357C1DE7" w:rsidR="005676F8" w:rsidRPr="00256197" w:rsidRDefault="005676F8" w:rsidP="005676F8">
            <w:pPr>
              <w:spacing w:line="240" w:lineRule="auto"/>
              <w:jc w:val="right"/>
              <w:rPr>
                <w:rFonts w:cs="Times New Roman"/>
                <w:color w:val="000000"/>
                <w:sz w:val="20"/>
                <w:szCs w:val="20"/>
                <w:rPrChange w:id="140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02" w:author="Urfels, Anton (IRRI)" w:date="2023-10-06T20:02:00Z">
                  <w:rPr>
                    <w:rFonts w:ascii="Gill Sans MT" w:hAnsi="Gill Sans MT" w:cs="Calibri"/>
                    <w:color w:val="000000"/>
                    <w:sz w:val="20"/>
                    <w:szCs w:val="20"/>
                  </w:rPr>
                </w:rPrChange>
              </w:rPr>
              <w:t>1.32</w:t>
            </w:r>
          </w:p>
        </w:tc>
        <w:tc>
          <w:tcPr>
            <w:tcW w:w="555" w:type="pct"/>
            <w:noWrap/>
            <w:vAlign w:val="bottom"/>
          </w:tcPr>
          <w:p w14:paraId="4015F93A" w14:textId="75940314" w:rsidR="005676F8" w:rsidRPr="00256197" w:rsidRDefault="005676F8" w:rsidP="005676F8">
            <w:pPr>
              <w:spacing w:line="240" w:lineRule="auto"/>
              <w:jc w:val="right"/>
              <w:rPr>
                <w:rFonts w:cs="Times New Roman"/>
                <w:color w:val="000000"/>
                <w:sz w:val="20"/>
                <w:szCs w:val="20"/>
                <w:rPrChange w:id="140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04" w:author="Urfels, Anton (IRRI)" w:date="2023-10-06T20:02:00Z">
                  <w:rPr>
                    <w:rFonts w:ascii="Gill Sans MT" w:hAnsi="Gill Sans MT" w:cs="Calibri"/>
                    <w:color w:val="000000"/>
                    <w:sz w:val="20"/>
                    <w:szCs w:val="20"/>
                  </w:rPr>
                </w:rPrChange>
              </w:rPr>
              <w:t>-0.58</w:t>
            </w:r>
          </w:p>
        </w:tc>
        <w:tc>
          <w:tcPr>
            <w:tcW w:w="555" w:type="pct"/>
            <w:noWrap/>
            <w:vAlign w:val="bottom"/>
          </w:tcPr>
          <w:p w14:paraId="2606F99E" w14:textId="4A470024" w:rsidR="005676F8" w:rsidRPr="00256197" w:rsidRDefault="005676F8" w:rsidP="005676F8">
            <w:pPr>
              <w:spacing w:line="240" w:lineRule="auto"/>
              <w:jc w:val="right"/>
              <w:rPr>
                <w:rFonts w:cs="Times New Roman"/>
                <w:color w:val="000000"/>
                <w:sz w:val="20"/>
                <w:szCs w:val="20"/>
                <w:rPrChange w:id="140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06" w:author="Urfels, Anton (IRRI)" w:date="2023-10-06T20:02:00Z">
                  <w:rPr>
                    <w:rFonts w:ascii="Gill Sans MT" w:hAnsi="Gill Sans MT" w:cs="Calibri"/>
                    <w:color w:val="000000"/>
                    <w:sz w:val="20"/>
                    <w:szCs w:val="20"/>
                  </w:rPr>
                </w:rPrChange>
              </w:rPr>
              <w:t>-0.88</w:t>
            </w:r>
          </w:p>
        </w:tc>
        <w:tc>
          <w:tcPr>
            <w:tcW w:w="555" w:type="pct"/>
            <w:noWrap/>
            <w:vAlign w:val="bottom"/>
          </w:tcPr>
          <w:p w14:paraId="74A2EA2D" w14:textId="20DD31E2" w:rsidR="005676F8" w:rsidRPr="00256197" w:rsidRDefault="005676F8" w:rsidP="005676F8">
            <w:pPr>
              <w:spacing w:line="240" w:lineRule="auto"/>
              <w:jc w:val="right"/>
              <w:rPr>
                <w:rFonts w:cs="Times New Roman"/>
                <w:color w:val="000000"/>
                <w:sz w:val="20"/>
                <w:szCs w:val="20"/>
                <w:rPrChange w:id="140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08" w:author="Urfels, Anton (IRRI)" w:date="2023-10-06T20:02:00Z">
                  <w:rPr>
                    <w:rFonts w:ascii="Gill Sans MT" w:hAnsi="Gill Sans MT" w:cs="Calibri"/>
                    <w:color w:val="000000"/>
                    <w:sz w:val="20"/>
                    <w:szCs w:val="20"/>
                  </w:rPr>
                </w:rPrChange>
              </w:rPr>
              <w:t>0.66</w:t>
            </w:r>
          </w:p>
        </w:tc>
        <w:tc>
          <w:tcPr>
            <w:tcW w:w="555" w:type="pct"/>
            <w:noWrap/>
            <w:vAlign w:val="bottom"/>
          </w:tcPr>
          <w:p w14:paraId="28FEC100" w14:textId="60CF658B" w:rsidR="005676F8" w:rsidRPr="00256197" w:rsidRDefault="005676F8" w:rsidP="005676F8">
            <w:pPr>
              <w:spacing w:line="240" w:lineRule="auto"/>
              <w:jc w:val="right"/>
              <w:rPr>
                <w:rFonts w:cs="Times New Roman"/>
                <w:color w:val="000000"/>
                <w:sz w:val="20"/>
                <w:szCs w:val="20"/>
                <w:rPrChange w:id="140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10" w:author="Urfels, Anton (IRRI)" w:date="2023-10-06T20:02:00Z">
                  <w:rPr>
                    <w:rFonts w:ascii="Gill Sans MT" w:hAnsi="Gill Sans MT" w:cs="Calibri"/>
                    <w:color w:val="000000"/>
                    <w:sz w:val="20"/>
                    <w:szCs w:val="20"/>
                  </w:rPr>
                </w:rPrChange>
              </w:rPr>
              <w:t>-0.47</w:t>
            </w:r>
          </w:p>
        </w:tc>
      </w:tr>
      <w:tr w:rsidR="005676F8" w:rsidRPr="00256197" w14:paraId="3C7A83FF" w14:textId="77777777" w:rsidTr="00DB11CB">
        <w:trPr>
          <w:trHeight w:val="288"/>
          <w:jc w:val="center"/>
        </w:trPr>
        <w:tc>
          <w:tcPr>
            <w:tcW w:w="707" w:type="pct"/>
            <w:vMerge/>
          </w:tcPr>
          <w:p w14:paraId="19DE2FCC" w14:textId="77777777" w:rsidR="005676F8" w:rsidRPr="00256197" w:rsidRDefault="005676F8" w:rsidP="005676F8">
            <w:pPr>
              <w:spacing w:line="240" w:lineRule="auto"/>
              <w:rPr>
                <w:rFonts w:eastAsia="Times New Roman" w:cs="Times New Roman"/>
                <w:color w:val="000000"/>
                <w:sz w:val="20"/>
                <w:szCs w:val="20"/>
                <w:lang w:eastAsia="en-ZW"/>
                <w:rPrChange w:id="141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BDC7175" w14:textId="77777777" w:rsidR="005676F8" w:rsidRPr="00256197" w:rsidRDefault="005676F8" w:rsidP="005676F8">
            <w:pPr>
              <w:spacing w:line="240" w:lineRule="auto"/>
              <w:rPr>
                <w:rFonts w:eastAsia="Times New Roman" w:cs="Times New Roman"/>
                <w:color w:val="000000"/>
                <w:sz w:val="20"/>
                <w:szCs w:val="20"/>
                <w:lang w:eastAsia="en-ZW"/>
                <w:rPrChange w:id="141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413"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52F9993A" w14:textId="0F77796A" w:rsidR="005676F8" w:rsidRPr="00256197" w:rsidRDefault="005676F8" w:rsidP="005676F8">
            <w:pPr>
              <w:spacing w:line="240" w:lineRule="auto"/>
              <w:jc w:val="right"/>
              <w:rPr>
                <w:rFonts w:cs="Times New Roman"/>
                <w:color w:val="000000"/>
                <w:sz w:val="20"/>
                <w:szCs w:val="20"/>
                <w:rPrChange w:id="141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15" w:author="Urfels, Anton (IRRI)" w:date="2023-10-06T20:02:00Z">
                  <w:rPr>
                    <w:rFonts w:ascii="Gill Sans MT" w:hAnsi="Gill Sans MT" w:cs="Calibri"/>
                    <w:color w:val="000000"/>
                    <w:sz w:val="20"/>
                    <w:szCs w:val="20"/>
                  </w:rPr>
                </w:rPrChange>
              </w:rPr>
              <w:t>-1.33</w:t>
            </w:r>
          </w:p>
        </w:tc>
        <w:tc>
          <w:tcPr>
            <w:tcW w:w="555" w:type="pct"/>
            <w:noWrap/>
            <w:vAlign w:val="bottom"/>
          </w:tcPr>
          <w:p w14:paraId="4C782C7F" w14:textId="75798AE8" w:rsidR="005676F8" w:rsidRPr="00256197" w:rsidRDefault="005676F8" w:rsidP="005676F8">
            <w:pPr>
              <w:spacing w:line="240" w:lineRule="auto"/>
              <w:jc w:val="right"/>
              <w:rPr>
                <w:rFonts w:cs="Times New Roman"/>
                <w:color w:val="000000"/>
                <w:sz w:val="20"/>
                <w:szCs w:val="20"/>
                <w:rPrChange w:id="141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17" w:author="Urfels, Anton (IRRI)" w:date="2023-10-06T20:02:00Z">
                  <w:rPr>
                    <w:rFonts w:ascii="Gill Sans MT" w:hAnsi="Gill Sans MT" w:cs="Calibri"/>
                    <w:color w:val="000000"/>
                    <w:sz w:val="20"/>
                    <w:szCs w:val="20"/>
                  </w:rPr>
                </w:rPrChange>
              </w:rPr>
              <w:t>2.48</w:t>
            </w:r>
          </w:p>
        </w:tc>
        <w:tc>
          <w:tcPr>
            <w:tcW w:w="555" w:type="pct"/>
            <w:noWrap/>
            <w:vAlign w:val="bottom"/>
          </w:tcPr>
          <w:p w14:paraId="394FE997" w14:textId="52D2D759" w:rsidR="005676F8" w:rsidRPr="00256197" w:rsidRDefault="005676F8" w:rsidP="005676F8">
            <w:pPr>
              <w:spacing w:line="240" w:lineRule="auto"/>
              <w:jc w:val="right"/>
              <w:rPr>
                <w:rFonts w:cs="Times New Roman"/>
                <w:color w:val="000000"/>
                <w:sz w:val="20"/>
                <w:szCs w:val="20"/>
                <w:rPrChange w:id="141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19" w:author="Urfels, Anton (IRRI)" w:date="2023-10-06T20:02:00Z">
                  <w:rPr>
                    <w:rFonts w:ascii="Gill Sans MT" w:hAnsi="Gill Sans MT" w:cs="Calibri"/>
                    <w:color w:val="000000"/>
                    <w:sz w:val="20"/>
                    <w:szCs w:val="20"/>
                  </w:rPr>
                </w:rPrChange>
              </w:rPr>
              <w:t>0.04</w:t>
            </w:r>
          </w:p>
        </w:tc>
        <w:tc>
          <w:tcPr>
            <w:tcW w:w="555" w:type="pct"/>
            <w:noWrap/>
            <w:vAlign w:val="bottom"/>
          </w:tcPr>
          <w:p w14:paraId="49C11D72" w14:textId="7D9C4EEA" w:rsidR="005676F8" w:rsidRPr="00256197" w:rsidRDefault="005676F8" w:rsidP="005676F8">
            <w:pPr>
              <w:spacing w:line="240" w:lineRule="auto"/>
              <w:jc w:val="right"/>
              <w:rPr>
                <w:rFonts w:cs="Times New Roman"/>
                <w:color w:val="000000"/>
                <w:sz w:val="20"/>
                <w:szCs w:val="20"/>
                <w:rPrChange w:id="142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21" w:author="Urfels, Anton (IRRI)" w:date="2023-10-06T20:02:00Z">
                  <w:rPr>
                    <w:rFonts w:ascii="Gill Sans MT" w:hAnsi="Gill Sans MT" w:cs="Calibri"/>
                    <w:color w:val="000000"/>
                    <w:sz w:val="20"/>
                    <w:szCs w:val="20"/>
                  </w:rPr>
                </w:rPrChange>
              </w:rPr>
              <w:t>-0.30</w:t>
            </w:r>
          </w:p>
        </w:tc>
        <w:tc>
          <w:tcPr>
            <w:tcW w:w="555" w:type="pct"/>
            <w:noWrap/>
            <w:vAlign w:val="bottom"/>
          </w:tcPr>
          <w:p w14:paraId="10938538" w14:textId="708C6230" w:rsidR="005676F8" w:rsidRPr="00256197" w:rsidRDefault="005676F8" w:rsidP="005676F8">
            <w:pPr>
              <w:spacing w:line="240" w:lineRule="auto"/>
              <w:jc w:val="right"/>
              <w:rPr>
                <w:rFonts w:cs="Times New Roman"/>
                <w:color w:val="000000"/>
                <w:sz w:val="20"/>
                <w:szCs w:val="20"/>
                <w:rPrChange w:id="142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23" w:author="Urfels, Anton (IRRI)" w:date="2023-10-06T20:02:00Z">
                  <w:rPr>
                    <w:rFonts w:ascii="Gill Sans MT" w:hAnsi="Gill Sans MT" w:cs="Calibri"/>
                    <w:color w:val="000000"/>
                    <w:sz w:val="20"/>
                    <w:szCs w:val="20"/>
                  </w:rPr>
                </w:rPrChange>
              </w:rPr>
              <w:t>1.77</w:t>
            </w:r>
          </w:p>
        </w:tc>
        <w:tc>
          <w:tcPr>
            <w:tcW w:w="555" w:type="pct"/>
            <w:noWrap/>
            <w:vAlign w:val="bottom"/>
          </w:tcPr>
          <w:p w14:paraId="066A70EA" w14:textId="549FBCF4" w:rsidR="005676F8" w:rsidRPr="00256197" w:rsidRDefault="005676F8" w:rsidP="005676F8">
            <w:pPr>
              <w:spacing w:line="240" w:lineRule="auto"/>
              <w:jc w:val="right"/>
              <w:rPr>
                <w:rFonts w:cs="Times New Roman"/>
                <w:color w:val="000000"/>
                <w:sz w:val="20"/>
                <w:szCs w:val="20"/>
                <w:rPrChange w:id="142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25" w:author="Urfels, Anton (IRRI)" w:date="2023-10-06T20:02:00Z">
                  <w:rPr>
                    <w:rFonts w:ascii="Gill Sans MT" w:hAnsi="Gill Sans MT" w:cs="Calibri"/>
                    <w:color w:val="000000"/>
                    <w:sz w:val="20"/>
                    <w:szCs w:val="20"/>
                  </w:rPr>
                </w:rPrChange>
              </w:rPr>
              <w:t>1.53</w:t>
            </w:r>
          </w:p>
        </w:tc>
      </w:tr>
      <w:tr w:rsidR="005676F8" w:rsidRPr="00256197" w14:paraId="64240B80" w14:textId="77777777" w:rsidTr="00DB11CB">
        <w:trPr>
          <w:trHeight w:val="288"/>
          <w:jc w:val="center"/>
        </w:trPr>
        <w:tc>
          <w:tcPr>
            <w:tcW w:w="707" w:type="pct"/>
            <w:vMerge/>
          </w:tcPr>
          <w:p w14:paraId="43268FF3" w14:textId="77777777" w:rsidR="005676F8" w:rsidRPr="00256197" w:rsidRDefault="005676F8" w:rsidP="005676F8">
            <w:pPr>
              <w:spacing w:line="240" w:lineRule="auto"/>
              <w:rPr>
                <w:rFonts w:eastAsia="Times New Roman" w:cs="Times New Roman"/>
                <w:color w:val="000000"/>
                <w:sz w:val="20"/>
                <w:szCs w:val="20"/>
                <w:lang w:eastAsia="en-ZW"/>
                <w:rPrChange w:id="142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96D2D9A" w14:textId="77777777" w:rsidR="005676F8" w:rsidRPr="00256197" w:rsidRDefault="005676F8" w:rsidP="005676F8">
            <w:pPr>
              <w:spacing w:line="240" w:lineRule="auto"/>
              <w:rPr>
                <w:rFonts w:eastAsia="Times New Roman" w:cs="Times New Roman"/>
                <w:color w:val="000000"/>
                <w:sz w:val="20"/>
                <w:szCs w:val="20"/>
                <w:lang w:eastAsia="en-ZW"/>
                <w:rPrChange w:id="142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428" w:author="Urfels, Anton (IRRI)" w:date="2023-10-06T20:02:00Z">
                  <w:rPr>
                    <w:rFonts w:ascii="Gill Sans MT" w:eastAsia="Times New Roman" w:hAnsi="Gill Sans MT" w:cs="Calibri"/>
                    <w:color w:val="000000"/>
                    <w:sz w:val="20"/>
                    <w:szCs w:val="20"/>
                    <w:lang w:eastAsia="en-ZW"/>
                  </w:rPr>
                </w:rPrChange>
              </w:rPr>
              <w:t>75th percentile</w:t>
            </w:r>
          </w:p>
        </w:tc>
        <w:tc>
          <w:tcPr>
            <w:tcW w:w="555" w:type="pct"/>
            <w:noWrap/>
            <w:vAlign w:val="bottom"/>
          </w:tcPr>
          <w:p w14:paraId="2C7B3BFF" w14:textId="0F20BDAD" w:rsidR="005676F8" w:rsidRPr="00256197" w:rsidRDefault="005676F8" w:rsidP="005676F8">
            <w:pPr>
              <w:spacing w:line="240" w:lineRule="auto"/>
              <w:jc w:val="right"/>
              <w:rPr>
                <w:rFonts w:cs="Times New Roman"/>
                <w:color w:val="000000"/>
                <w:sz w:val="20"/>
                <w:szCs w:val="20"/>
                <w:rPrChange w:id="142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30" w:author="Urfels, Anton (IRRI)" w:date="2023-10-06T20:02:00Z">
                  <w:rPr>
                    <w:rFonts w:ascii="Gill Sans MT" w:hAnsi="Gill Sans MT" w:cs="Calibri"/>
                    <w:color w:val="000000"/>
                    <w:sz w:val="20"/>
                    <w:szCs w:val="20"/>
                  </w:rPr>
                </w:rPrChange>
              </w:rPr>
              <w:t>-0.45</w:t>
            </w:r>
          </w:p>
        </w:tc>
        <w:tc>
          <w:tcPr>
            <w:tcW w:w="555" w:type="pct"/>
            <w:noWrap/>
            <w:vAlign w:val="bottom"/>
          </w:tcPr>
          <w:p w14:paraId="0EB97151" w14:textId="761951F0" w:rsidR="005676F8" w:rsidRPr="00256197" w:rsidRDefault="005676F8" w:rsidP="005676F8">
            <w:pPr>
              <w:spacing w:line="240" w:lineRule="auto"/>
              <w:jc w:val="right"/>
              <w:rPr>
                <w:rFonts w:cs="Times New Roman"/>
                <w:color w:val="000000"/>
                <w:sz w:val="20"/>
                <w:szCs w:val="20"/>
                <w:rPrChange w:id="143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32" w:author="Urfels, Anton (IRRI)" w:date="2023-10-06T20:02:00Z">
                  <w:rPr>
                    <w:rFonts w:ascii="Gill Sans MT" w:hAnsi="Gill Sans MT" w:cs="Calibri"/>
                    <w:color w:val="000000"/>
                    <w:sz w:val="20"/>
                    <w:szCs w:val="20"/>
                  </w:rPr>
                </w:rPrChange>
              </w:rPr>
              <w:t>3.04</w:t>
            </w:r>
          </w:p>
        </w:tc>
        <w:tc>
          <w:tcPr>
            <w:tcW w:w="555" w:type="pct"/>
            <w:noWrap/>
            <w:vAlign w:val="bottom"/>
          </w:tcPr>
          <w:p w14:paraId="7B3CF56E" w14:textId="446957F4" w:rsidR="005676F8" w:rsidRPr="00256197" w:rsidRDefault="005676F8" w:rsidP="005676F8">
            <w:pPr>
              <w:spacing w:line="240" w:lineRule="auto"/>
              <w:jc w:val="right"/>
              <w:rPr>
                <w:rFonts w:cs="Times New Roman"/>
                <w:color w:val="000000"/>
                <w:sz w:val="20"/>
                <w:szCs w:val="20"/>
                <w:rPrChange w:id="143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34" w:author="Urfels, Anton (IRRI)" w:date="2023-10-06T20:02:00Z">
                  <w:rPr>
                    <w:rFonts w:ascii="Gill Sans MT" w:hAnsi="Gill Sans MT" w:cs="Calibri"/>
                    <w:color w:val="000000"/>
                    <w:sz w:val="20"/>
                    <w:szCs w:val="20"/>
                  </w:rPr>
                </w:rPrChange>
              </w:rPr>
              <w:t>3.18</w:t>
            </w:r>
          </w:p>
        </w:tc>
        <w:tc>
          <w:tcPr>
            <w:tcW w:w="555" w:type="pct"/>
            <w:noWrap/>
            <w:vAlign w:val="bottom"/>
          </w:tcPr>
          <w:p w14:paraId="6CA08853" w14:textId="185FF78C" w:rsidR="005676F8" w:rsidRPr="00256197" w:rsidRDefault="005676F8" w:rsidP="005676F8">
            <w:pPr>
              <w:spacing w:line="240" w:lineRule="auto"/>
              <w:jc w:val="right"/>
              <w:rPr>
                <w:rFonts w:cs="Times New Roman"/>
                <w:color w:val="000000"/>
                <w:sz w:val="20"/>
                <w:szCs w:val="20"/>
                <w:rPrChange w:id="143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36" w:author="Urfels, Anton (IRRI)" w:date="2023-10-06T20:02:00Z">
                  <w:rPr>
                    <w:rFonts w:ascii="Gill Sans MT" w:hAnsi="Gill Sans MT" w:cs="Calibri"/>
                    <w:color w:val="000000"/>
                    <w:sz w:val="20"/>
                    <w:szCs w:val="20"/>
                  </w:rPr>
                </w:rPrChange>
              </w:rPr>
              <w:t>2.86</w:t>
            </w:r>
          </w:p>
        </w:tc>
        <w:tc>
          <w:tcPr>
            <w:tcW w:w="555" w:type="pct"/>
            <w:noWrap/>
            <w:vAlign w:val="bottom"/>
          </w:tcPr>
          <w:p w14:paraId="659AD2A8" w14:textId="34A86969" w:rsidR="005676F8" w:rsidRPr="00256197" w:rsidRDefault="005676F8" w:rsidP="005676F8">
            <w:pPr>
              <w:spacing w:line="240" w:lineRule="auto"/>
              <w:jc w:val="right"/>
              <w:rPr>
                <w:rFonts w:cs="Times New Roman"/>
                <w:color w:val="000000"/>
                <w:sz w:val="20"/>
                <w:szCs w:val="20"/>
                <w:rPrChange w:id="143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38" w:author="Urfels, Anton (IRRI)" w:date="2023-10-06T20:02:00Z">
                  <w:rPr>
                    <w:rFonts w:ascii="Gill Sans MT" w:hAnsi="Gill Sans MT" w:cs="Calibri"/>
                    <w:color w:val="000000"/>
                    <w:sz w:val="20"/>
                    <w:szCs w:val="20"/>
                  </w:rPr>
                </w:rPrChange>
              </w:rPr>
              <w:t>2.38</w:t>
            </w:r>
          </w:p>
        </w:tc>
        <w:tc>
          <w:tcPr>
            <w:tcW w:w="555" w:type="pct"/>
            <w:noWrap/>
            <w:vAlign w:val="bottom"/>
          </w:tcPr>
          <w:p w14:paraId="7F9076A1" w14:textId="3BE0B9C9" w:rsidR="005676F8" w:rsidRPr="00256197" w:rsidRDefault="005676F8" w:rsidP="005676F8">
            <w:pPr>
              <w:spacing w:line="240" w:lineRule="auto"/>
              <w:jc w:val="right"/>
              <w:rPr>
                <w:rFonts w:cs="Times New Roman"/>
                <w:color w:val="000000"/>
                <w:sz w:val="20"/>
                <w:szCs w:val="20"/>
                <w:rPrChange w:id="143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40" w:author="Urfels, Anton (IRRI)" w:date="2023-10-06T20:02:00Z">
                  <w:rPr>
                    <w:rFonts w:ascii="Gill Sans MT" w:hAnsi="Gill Sans MT" w:cs="Calibri"/>
                    <w:color w:val="000000"/>
                    <w:sz w:val="20"/>
                    <w:szCs w:val="20"/>
                  </w:rPr>
                </w:rPrChange>
              </w:rPr>
              <w:t>2.20</w:t>
            </w:r>
          </w:p>
        </w:tc>
      </w:tr>
      <w:tr w:rsidR="005676F8" w:rsidRPr="00256197" w14:paraId="535DFDEC" w14:textId="77777777" w:rsidTr="00DB11CB">
        <w:trPr>
          <w:trHeight w:val="288"/>
          <w:jc w:val="center"/>
        </w:trPr>
        <w:tc>
          <w:tcPr>
            <w:tcW w:w="707" w:type="pct"/>
            <w:vMerge/>
          </w:tcPr>
          <w:p w14:paraId="55DA2802" w14:textId="77777777" w:rsidR="005676F8" w:rsidRPr="00256197" w:rsidRDefault="005676F8" w:rsidP="005676F8">
            <w:pPr>
              <w:spacing w:line="240" w:lineRule="auto"/>
              <w:rPr>
                <w:rFonts w:eastAsia="Times New Roman" w:cs="Times New Roman"/>
                <w:color w:val="000000"/>
                <w:sz w:val="20"/>
                <w:szCs w:val="20"/>
                <w:lang w:eastAsia="en-ZW"/>
                <w:rPrChange w:id="1441"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2D3DADE5" w14:textId="77777777" w:rsidR="005676F8" w:rsidRPr="00256197" w:rsidRDefault="005676F8" w:rsidP="005676F8">
            <w:pPr>
              <w:spacing w:line="240" w:lineRule="auto"/>
              <w:rPr>
                <w:rFonts w:eastAsia="Times New Roman" w:cs="Times New Roman"/>
                <w:color w:val="000000"/>
                <w:sz w:val="20"/>
                <w:szCs w:val="20"/>
                <w:lang w:eastAsia="en-ZW"/>
                <w:rPrChange w:id="144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443" w:author="Urfels, Anton (IRRI)" w:date="2023-10-06T20:02:00Z">
                  <w:rPr>
                    <w:rFonts w:ascii="Gill Sans MT" w:eastAsia="Times New Roman" w:hAnsi="Gill Sans MT" w:cs="Calibri"/>
                    <w:color w:val="000000"/>
                    <w:sz w:val="20"/>
                    <w:szCs w:val="20"/>
                    <w:lang w:eastAsia="en-ZW"/>
                  </w:rPr>
                </w:rPrChange>
              </w:rPr>
              <w:t>90th percentile</w:t>
            </w:r>
          </w:p>
        </w:tc>
        <w:tc>
          <w:tcPr>
            <w:tcW w:w="555" w:type="pct"/>
            <w:tcBorders>
              <w:bottom w:val="nil"/>
            </w:tcBorders>
            <w:noWrap/>
            <w:vAlign w:val="bottom"/>
          </w:tcPr>
          <w:p w14:paraId="3244E383" w14:textId="3744294A" w:rsidR="005676F8" w:rsidRPr="00256197" w:rsidRDefault="005676F8" w:rsidP="005676F8">
            <w:pPr>
              <w:spacing w:line="240" w:lineRule="auto"/>
              <w:jc w:val="right"/>
              <w:rPr>
                <w:rFonts w:cs="Times New Roman"/>
                <w:color w:val="000000"/>
                <w:sz w:val="20"/>
                <w:szCs w:val="20"/>
                <w:rPrChange w:id="144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45" w:author="Urfels, Anton (IRRI)" w:date="2023-10-06T20:02:00Z">
                  <w:rPr>
                    <w:rFonts w:ascii="Gill Sans MT" w:hAnsi="Gill Sans MT" w:cs="Calibri"/>
                    <w:color w:val="000000"/>
                    <w:sz w:val="20"/>
                    <w:szCs w:val="20"/>
                  </w:rPr>
                </w:rPrChange>
              </w:rPr>
              <w:t>0.15</w:t>
            </w:r>
          </w:p>
        </w:tc>
        <w:tc>
          <w:tcPr>
            <w:tcW w:w="555" w:type="pct"/>
            <w:tcBorders>
              <w:bottom w:val="nil"/>
            </w:tcBorders>
            <w:noWrap/>
            <w:vAlign w:val="bottom"/>
          </w:tcPr>
          <w:p w14:paraId="17D8F0B5" w14:textId="4CF0CA7B" w:rsidR="005676F8" w:rsidRPr="00256197" w:rsidRDefault="005676F8" w:rsidP="005676F8">
            <w:pPr>
              <w:spacing w:line="240" w:lineRule="auto"/>
              <w:jc w:val="right"/>
              <w:rPr>
                <w:rFonts w:cs="Times New Roman"/>
                <w:color w:val="000000"/>
                <w:sz w:val="20"/>
                <w:szCs w:val="20"/>
                <w:rPrChange w:id="144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47" w:author="Urfels, Anton (IRRI)" w:date="2023-10-06T20:02:00Z">
                  <w:rPr>
                    <w:rFonts w:ascii="Gill Sans MT" w:hAnsi="Gill Sans MT" w:cs="Calibri"/>
                    <w:color w:val="000000"/>
                    <w:sz w:val="20"/>
                    <w:szCs w:val="20"/>
                  </w:rPr>
                </w:rPrChange>
              </w:rPr>
              <w:t>3.52</w:t>
            </w:r>
          </w:p>
        </w:tc>
        <w:tc>
          <w:tcPr>
            <w:tcW w:w="555" w:type="pct"/>
            <w:tcBorders>
              <w:bottom w:val="nil"/>
            </w:tcBorders>
            <w:noWrap/>
            <w:vAlign w:val="bottom"/>
          </w:tcPr>
          <w:p w14:paraId="78971A9B" w14:textId="4C94BF47" w:rsidR="005676F8" w:rsidRPr="00256197" w:rsidRDefault="005676F8" w:rsidP="005676F8">
            <w:pPr>
              <w:spacing w:line="240" w:lineRule="auto"/>
              <w:jc w:val="right"/>
              <w:rPr>
                <w:rFonts w:cs="Times New Roman"/>
                <w:color w:val="000000"/>
                <w:sz w:val="20"/>
                <w:szCs w:val="20"/>
                <w:rPrChange w:id="144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49" w:author="Urfels, Anton (IRRI)" w:date="2023-10-06T20:02:00Z">
                  <w:rPr>
                    <w:rFonts w:ascii="Gill Sans MT" w:hAnsi="Gill Sans MT" w:cs="Calibri"/>
                    <w:color w:val="000000"/>
                    <w:sz w:val="20"/>
                    <w:szCs w:val="20"/>
                  </w:rPr>
                </w:rPrChange>
              </w:rPr>
              <w:t>4.11</w:t>
            </w:r>
          </w:p>
        </w:tc>
        <w:tc>
          <w:tcPr>
            <w:tcW w:w="555" w:type="pct"/>
            <w:tcBorders>
              <w:bottom w:val="nil"/>
            </w:tcBorders>
            <w:noWrap/>
            <w:vAlign w:val="bottom"/>
          </w:tcPr>
          <w:p w14:paraId="57E497C1" w14:textId="017AE488" w:rsidR="005676F8" w:rsidRPr="00256197" w:rsidRDefault="005676F8" w:rsidP="005676F8">
            <w:pPr>
              <w:spacing w:line="240" w:lineRule="auto"/>
              <w:jc w:val="right"/>
              <w:rPr>
                <w:rFonts w:cs="Times New Roman"/>
                <w:color w:val="000000"/>
                <w:sz w:val="20"/>
                <w:szCs w:val="20"/>
                <w:rPrChange w:id="145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51" w:author="Urfels, Anton (IRRI)" w:date="2023-10-06T20:02:00Z">
                  <w:rPr>
                    <w:rFonts w:ascii="Gill Sans MT" w:hAnsi="Gill Sans MT" w:cs="Calibri"/>
                    <w:color w:val="000000"/>
                    <w:sz w:val="20"/>
                    <w:szCs w:val="20"/>
                  </w:rPr>
                </w:rPrChange>
              </w:rPr>
              <w:t>3.68</w:t>
            </w:r>
          </w:p>
        </w:tc>
        <w:tc>
          <w:tcPr>
            <w:tcW w:w="555" w:type="pct"/>
            <w:tcBorders>
              <w:bottom w:val="nil"/>
            </w:tcBorders>
            <w:noWrap/>
            <w:vAlign w:val="bottom"/>
          </w:tcPr>
          <w:p w14:paraId="779EB33B" w14:textId="629DF1CC" w:rsidR="005676F8" w:rsidRPr="00256197" w:rsidRDefault="005676F8" w:rsidP="005676F8">
            <w:pPr>
              <w:spacing w:line="240" w:lineRule="auto"/>
              <w:jc w:val="right"/>
              <w:rPr>
                <w:rFonts w:cs="Times New Roman"/>
                <w:color w:val="000000"/>
                <w:sz w:val="20"/>
                <w:szCs w:val="20"/>
                <w:rPrChange w:id="145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53" w:author="Urfels, Anton (IRRI)" w:date="2023-10-06T20:02:00Z">
                  <w:rPr>
                    <w:rFonts w:ascii="Gill Sans MT" w:hAnsi="Gill Sans MT" w:cs="Calibri"/>
                    <w:color w:val="000000"/>
                    <w:sz w:val="20"/>
                    <w:szCs w:val="20"/>
                  </w:rPr>
                </w:rPrChange>
              </w:rPr>
              <w:t>3.06</w:t>
            </w:r>
          </w:p>
        </w:tc>
        <w:tc>
          <w:tcPr>
            <w:tcW w:w="555" w:type="pct"/>
            <w:tcBorders>
              <w:bottom w:val="nil"/>
            </w:tcBorders>
            <w:noWrap/>
            <w:vAlign w:val="bottom"/>
          </w:tcPr>
          <w:p w14:paraId="1E4EE2C2" w14:textId="60520862" w:rsidR="005676F8" w:rsidRPr="00256197" w:rsidRDefault="005676F8" w:rsidP="005676F8">
            <w:pPr>
              <w:spacing w:line="240" w:lineRule="auto"/>
              <w:jc w:val="right"/>
              <w:rPr>
                <w:rFonts w:cs="Times New Roman"/>
                <w:color w:val="000000"/>
                <w:sz w:val="20"/>
                <w:szCs w:val="20"/>
                <w:rPrChange w:id="145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55" w:author="Urfels, Anton (IRRI)" w:date="2023-10-06T20:02:00Z">
                  <w:rPr>
                    <w:rFonts w:ascii="Gill Sans MT" w:hAnsi="Gill Sans MT" w:cs="Calibri"/>
                    <w:color w:val="000000"/>
                    <w:sz w:val="20"/>
                    <w:szCs w:val="20"/>
                  </w:rPr>
                </w:rPrChange>
              </w:rPr>
              <w:t>2.93</w:t>
            </w:r>
          </w:p>
        </w:tc>
      </w:tr>
      <w:tr w:rsidR="005676F8" w:rsidRPr="00256197" w14:paraId="1879E45A" w14:textId="77777777" w:rsidTr="00DB11CB">
        <w:trPr>
          <w:trHeight w:val="288"/>
          <w:jc w:val="center"/>
        </w:trPr>
        <w:tc>
          <w:tcPr>
            <w:tcW w:w="707" w:type="pct"/>
            <w:vMerge/>
            <w:tcBorders>
              <w:bottom w:val="single" w:sz="4" w:space="0" w:color="auto"/>
            </w:tcBorders>
          </w:tcPr>
          <w:p w14:paraId="57E33195" w14:textId="77777777" w:rsidR="005676F8" w:rsidRPr="00256197" w:rsidRDefault="005676F8" w:rsidP="005676F8">
            <w:pPr>
              <w:spacing w:line="240" w:lineRule="auto"/>
              <w:rPr>
                <w:rFonts w:eastAsia="Times New Roman" w:cs="Times New Roman"/>
                <w:color w:val="000000"/>
                <w:sz w:val="20"/>
                <w:szCs w:val="20"/>
                <w:lang w:eastAsia="en-ZW"/>
                <w:rPrChange w:id="1456"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41F1FBB8" w14:textId="77777777" w:rsidR="005676F8" w:rsidRPr="00256197" w:rsidRDefault="005676F8" w:rsidP="005676F8">
            <w:pPr>
              <w:spacing w:line="240" w:lineRule="auto"/>
              <w:rPr>
                <w:rFonts w:eastAsia="Times New Roman" w:cs="Times New Roman"/>
                <w:color w:val="000000"/>
                <w:sz w:val="20"/>
                <w:szCs w:val="20"/>
                <w:lang w:eastAsia="en-ZW"/>
                <w:rPrChange w:id="145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458"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7B528C78" w14:textId="461884C6" w:rsidR="005676F8" w:rsidRPr="00256197" w:rsidRDefault="005676F8" w:rsidP="005676F8">
            <w:pPr>
              <w:spacing w:line="240" w:lineRule="auto"/>
              <w:jc w:val="right"/>
              <w:rPr>
                <w:rFonts w:cs="Times New Roman"/>
                <w:color w:val="000000"/>
                <w:sz w:val="20"/>
                <w:szCs w:val="20"/>
                <w:rPrChange w:id="145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60" w:author="Urfels, Anton (IRRI)" w:date="2023-10-06T20:02:00Z">
                  <w:rPr>
                    <w:rFonts w:ascii="Gill Sans MT" w:hAnsi="Gill Sans MT" w:cs="Calibri"/>
                    <w:color w:val="000000"/>
                    <w:sz w:val="20"/>
                    <w:szCs w:val="20"/>
                  </w:rPr>
                </w:rPrChange>
              </w:rPr>
              <w:t>5.92</w:t>
            </w:r>
          </w:p>
        </w:tc>
        <w:tc>
          <w:tcPr>
            <w:tcW w:w="555" w:type="pct"/>
            <w:tcBorders>
              <w:top w:val="nil"/>
              <w:bottom w:val="single" w:sz="4" w:space="0" w:color="auto"/>
            </w:tcBorders>
            <w:noWrap/>
            <w:vAlign w:val="bottom"/>
          </w:tcPr>
          <w:p w14:paraId="28E3D480" w14:textId="35AA6C5C" w:rsidR="005676F8" w:rsidRPr="00256197" w:rsidRDefault="005676F8" w:rsidP="005676F8">
            <w:pPr>
              <w:spacing w:line="240" w:lineRule="auto"/>
              <w:jc w:val="right"/>
              <w:rPr>
                <w:rFonts w:cs="Times New Roman"/>
                <w:color w:val="000000"/>
                <w:sz w:val="20"/>
                <w:szCs w:val="20"/>
                <w:rPrChange w:id="146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62" w:author="Urfels, Anton (IRRI)" w:date="2023-10-06T20:02:00Z">
                  <w:rPr>
                    <w:rFonts w:ascii="Gill Sans MT" w:hAnsi="Gill Sans MT" w:cs="Calibri"/>
                    <w:color w:val="000000"/>
                    <w:sz w:val="20"/>
                    <w:szCs w:val="20"/>
                  </w:rPr>
                </w:rPrChange>
              </w:rPr>
              <w:t>5.64</w:t>
            </w:r>
          </w:p>
        </w:tc>
        <w:tc>
          <w:tcPr>
            <w:tcW w:w="555" w:type="pct"/>
            <w:tcBorders>
              <w:top w:val="nil"/>
              <w:bottom w:val="single" w:sz="4" w:space="0" w:color="auto"/>
            </w:tcBorders>
            <w:noWrap/>
            <w:vAlign w:val="bottom"/>
          </w:tcPr>
          <w:p w14:paraId="475C048C" w14:textId="660BC363" w:rsidR="005676F8" w:rsidRPr="00256197" w:rsidRDefault="005676F8" w:rsidP="005676F8">
            <w:pPr>
              <w:spacing w:line="240" w:lineRule="auto"/>
              <w:jc w:val="right"/>
              <w:rPr>
                <w:rFonts w:cs="Times New Roman"/>
                <w:color w:val="000000"/>
                <w:sz w:val="20"/>
                <w:szCs w:val="20"/>
                <w:rPrChange w:id="146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64" w:author="Urfels, Anton (IRRI)" w:date="2023-10-06T20:02:00Z">
                  <w:rPr>
                    <w:rFonts w:ascii="Gill Sans MT" w:hAnsi="Gill Sans MT" w:cs="Calibri"/>
                    <w:color w:val="000000"/>
                    <w:sz w:val="20"/>
                    <w:szCs w:val="20"/>
                  </w:rPr>
                </w:rPrChange>
              </w:rPr>
              <w:t>5.73</w:t>
            </w:r>
          </w:p>
        </w:tc>
        <w:tc>
          <w:tcPr>
            <w:tcW w:w="555" w:type="pct"/>
            <w:tcBorders>
              <w:top w:val="nil"/>
              <w:bottom w:val="single" w:sz="4" w:space="0" w:color="auto"/>
            </w:tcBorders>
            <w:noWrap/>
            <w:vAlign w:val="bottom"/>
          </w:tcPr>
          <w:p w14:paraId="302744BA" w14:textId="6C538F1E" w:rsidR="005676F8" w:rsidRPr="00256197" w:rsidRDefault="005676F8" w:rsidP="005676F8">
            <w:pPr>
              <w:spacing w:line="240" w:lineRule="auto"/>
              <w:jc w:val="right"/>
              <w:rPr>
                <w:rFonts w:cs="Times New Roman"/>
                <w:color w:val="000000"/>
                <w:sz w:val="20"/>
                <w:szCs w:val="20"/>
                <w:rPrChange w:id="146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66" w:author="Urfels, Anton (IRRI)" w:date="2023-10-06T20:02:00Z">
                  <w:rPr>
                    <w:rFonts w:ascii="Gill Sans MT" w:hAnsi="Gill Sans MT" w:cs="Calibri"/>
                    <w:color w:val="000000"/>
                    <w:sz w:val="20"/>
                    <w:szCs w:val="20"/>
                  </w:rPr>
                </w:rPrChange>
              </w:rPr>
              <w:t>5.65</w:t>
            </w:r>
          </w:p>
        </w:tc>
        <w:tc>
          <w:tcPr>
            <w:tcW w:w="555" w:type="pct"/>
            <w:tcBorders>
              <w:top w:val="nil"/>
              <w:bottom w:val="single" w:sz="4" w:space="0" w:color="auto"/>
            </w:tcBorders>
            <w:noWrap/>
            <w:vAlign w:val="bottom"/>
          </w:tcPr>
          <w:p w14:paraId="6D84738D" w14:textId="5CA67027" w:rsidR="005676F8" w:rsidRPr="00256197" w:rsidRDefault="005676F8" w:rsidP="005676F8">
            <w:pPr>
              <w:spacing w:line="240" w:lineRule="auto"/>
              <w:jc w:val="right"/>
              <w:rPr>
                <w:rFonts w:cs="Times New Roman"/>
                <w:color w:val="000000"/>
                <w:sz w:val="20"/>
                <w:szCs w:val="20"/>
                <w:rPrChange w:id="146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68" w:author="Urfels, Anton (IRRI)" w:date="2023-10-06T20:02:00Z">
                  <w:rPr>
                    <w:rFonts w:ascii="Gill Sans MT" w:hAnsi="Gill Sans MT" w:cs="Calibri"/>
                    <w:color w:val="000000"/>
                    <w:sz w:val="20"/>
                    <w:szCs w:val="20"/>
                  </w:rPr>
                </w:rPrChange>
              </w:rPr>
              <w:t>10.95</w:t>
            </w:r>
          </w:p>
        </w:tc>
        <w:tc>
          <w:tcPr>
            <w:tcW w:w="555" w:type="pct"/>
            <w:tcBorders>
              <w:top w:val="nil"/>
              <w:bottom w:val="single" w:sz="4" w:space="0" w:color="auto"/>
            </w:tcBorders>
            <w:noWrap/>
            <w:vAlign w:val="bottom"/>
          </w:tcPr>
          <w:p w14:paraId="0D51DC37" w14:textId="7829648D" w:rsidR="005676F8" w:rsidRPr="00256197" w:rsidRDefault="005676F8" w:rsidP="005676F8">
            <w:pPr>
              <w:spacing w:line="240" w:lineRule="auto"/>
              <w:jc w:val="right"/>
              <w:rPr>
                <w:rFonts w:cs="Times New Roman"/>
                <w:color w:val="000000"/>
                <w:sz w:val="20"/>
                <w:szCs w:val="20"/>
                <w:rPrChange w:id="146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70" w:author="Urfels, Anton (IRRI)" w:date="2023-10-06T20:02:00Z">
                  <w:rPr>
                    <w:rFonts w:ascii="Gill Sans MT" w:hAnsi="Gill Sans MT" w:cs="Calibri"/>
                    <w:color w:val="000000"/>
                    <w:sz w:val="20"/>
                    <w:szCs w:val="20"/>
                  </w:rPr>
                </w:rPrChange>
              </w:rPr>
              <w:t>8.90</w:t>
            </w:r>
          </w:p>
        </w:tc>
      </w:tr>
      <w:tr w:rsidR="005676F8" w:rsidRPr="00256197" w14:paraId="08E16A8C" w14:textId="77777777" w:rsidTr="00DB11CB">
        <w:trPr>
          <w:trHeight w:val="288"/>
          <w:jc w:val="center"/>
        </w:trPr>
        <w:tc>
          <w:tcPr>
            <w:tcW w:w="707" w:type="pct"/>
            <w:vMerge w:val="restart"/>
            <w:tcBorders>
              <w:top w:val="single" w:sz="4" w:space="0" w:color="auto"/>
            </w:tcBorders>
          </w:tcPr>
          <w:p w14:paraId="173A1748" w14:textId="77777777" w:rsidR="005676F8" w:rsidRPr="00256197" w:rsidRDefault="005676F8" w:rsidP="005676F8">
            <w:pPr>
              <w:spacing w:line="240" w:lineRule="auto"/>
              <w:rPr>
                <w:rFonts w:eastAsia="Times New Roman" w:cs="Times New Roman"/>
                <w:color w:val="000000"/>
                <w:sz w:val="20"/>
                <w:szCs w:val="20"/>
                <w:lang w:eastAsia="en-ZW"/>
                <w:rPrChange w:id="147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472" w:author="Urfels, Anton (IRRI)" w:date="2023-10-06T20:02:00Z">
                  <w:rPr>
                    <w:rFonts w:ascii="Gill Sans MT" w:eastAsia="Times New Roman" w:hAnsi="Gill Sans MT" w:cs="Calibri"/>
                    <w:color w:val="000000"/>
                    <w:sz w:val="20"/>
                    <w:szCs w:val="20"/>
                    <w:lang w:eastAsia="en-ZW"/>
                  </w:rPr>
                </w:rPrChange>
              </w:rPr>
              <w:t>Lower bound</w:t>
            </w:r>
          </w:p>
        </w:tc>
        <w:tc>
          <w:tcPr>
            <w:tcW w:w="963" w:type="pct"/>
            <w:tcBorders>
              <w:top w:val="single" w:sz="4" w:space="0" w:color="auto"/>
            </w:tcBorders>
            <w:noWrap/>
            <w:hideMark/>
          </w:tcPr>
          <w:p w14:paraId="2A9BDCAE" w14:textId="77777777" w:rsidR="005676F8" w:rsidRPr="00256197" w:rsidRDefault="005676F8" w:rsidP="005676F8">
            <w:pPr>
              <w:spacing w:line="240" w:lineRule="auto"/>
              <w:rPr>
                <w:rFonts w:eastAsia="Times New Roman" w:cs="Times New Roman"/>
                <w:color w:val="000000"/>
                <w:sz w:val="20"/>
                <w:szCs w:val="20"/>
                <w:lang w:eastAsia="en-ZW"/>
                <w:rPrChange w:id="147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474" w:author="Urfels, Anton (IRRI)" w:date="2023-10-06T20:02:00Z">
                  <w:rPr>
                    <w:rFonts w:ascii="Gill Sans MT" w:eastAsia="Times New Roman" w:hAnsi="Gill Sans MT" w:cs="Calibri"/>
                    <w:color w:val="000000"/>
                    <w:sz w:val="20"/>
                    <w:szCs w:val="20"/>
                    <w:lang w:eastAsia="en-ZW"/>
                  </w:rPr>
                </w:rPrChange>
              </w:rPr>
              <w:t>Mean</w:t>
            </w:r>
          </w:p>
        </w:tc>
        <w:tc>
          <w:tcPr>
            <w:tcW w:w="555" w:type="pct"/>
            <w:tcBorders>
              <w:top w:val="single" w:sz="4" w:space="0" w:color="auto"/>
            </w:tcBorders>
            <w:noWrap/>
            <w:vAlign w:val="bottom"/>
          </w:tcPr>
          <w:p w14:paraId="386DC98A" w14:textId="67037400" w:rsidR="005676F8" w:rsidRPr="00256197" w:rsidRDefault="005676F8" w:rsidP="005676F8">
            <w:pPr>
              <w:spacing w:line="240" w:lineRule="auto"/>
              <w:jc w:val="right"/>
              <w:rPr>
                <w:rFonts w:cs="Times New Roman"/>
                <w:color w:val="000000"/>
                <w:sz w:val="20"/>
                <w:szCs w:val="20"/>
                <w:rPrChange w:id="147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76" w:author="Urfels, Anton (IRRI)" w:date="2023-10-06T20:02:00Z">
                  <w:rPr>
                    <w:rFonts w:ascii="Gill Sans MT" w:hAnsi="Gill Sans MT" w:cs="Calibri"/>
                    <w:color w:val="000000"/>
                    <w:sz w:val="20"/>
                    <w:szCs w:val="20"/>
                  </w:rPr>
                </w:rPrChange>
              </w:rPr>
              <w:t>-3.53</w:t>
            </w:r>
          </w:p>
        </w:tc>
        <w:tc>
          <w:tcPr>
            <w:tcW w:w="555" w:type="pct"/>
            <w:tcBorders>
              <w:top w:val="single" w:sz="4" w:space="0" w:color="auto"/>
            </w:tcBorders>
            <w:noWrap/>
            <w:vAlign w:val="bottom"/>
          </w:tcPr>
          <w:p w14:paraId="66D9942A" w14:textId="0A860ABB" w:rsidR="005676F8" w:rsidRPr="00256197" w:rsidRDefault="005676F8" w:rsidP="005676F8">
            <w:pPr>
              <w:spacing w:line="240" w:lineRule="auto"/>
              <w:jc w:val="right"/>
              <w:rPr>
                <w:rFonts w:cs="Times New Roman"/>
                <w:color w:val="000000"/>
                <w:sz w:val="20"/>
                <w:szCs w:val="20"/>
                <w:rPrChange w:id="147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78" w:author="Urfels, Anton (IRRI)" w:date="2023-10-06T20:02:00Z">
                  <w:rPr>
                    <w:rFonts w:ascii="Gill Sans MT" w:hAnsi="Gill Sans MT" w:cs="Calibri"/>
                    <w:color w:val="000000"/>
                    <w:sz w:val="20"/>
                    <w:szCs w:val="20"/>
                  </w:rPr>
                </w:rPrChange>
              </w:rPr>
              <w:t>-0.73</w:t>
            </w:r>
          </w:p>
        </w:tc>
        <w:tc>
          <w:tcPr>
            <w:tcW w:w="555" w:type="pct"/>
            <w:tcBorders>
              <w:top w:val="single" w:sz="4" w:space="0" w:color="auto"/>
            </w:tcBorders>
            <w:noWrap/>
            <w:vAlign w:val="bottom"/>
          </w:tcPr>
          <w:p w14:paraId="4415F1B7" w14:textId="53565C88" w:rsidR="005676F8" w:rsidRPr="00256197" w:rsidRDefault="005676F8" w:rsidP="005676F8">
            <w:pPr>
              <w:spacing w:line="240" w:lineRule="auto"/>
              <w:jc w:val="right"/>
              <w:rPr>
                <w:rFonts w:cs="Times New Roman"/>
                <w:color w:val="000000"/>
                <w:sz w:val="20"/>
                <w:szCs w:val="20"/>
                <w:rPrChange w:id="147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80" w:author="Urfels, Anton (IRRI)" w:date="2023-10-06T20:02:00Z">
                  <w:rPr>
                    <w:rFonts w:ascii="Gill Sans MT" w:hAnsi="Gill Sans MT" w:cs="Calibri"/>
                    <w:color w:val="000000"/>
                    <w:sz w:val="20"/>
                    <w:szCs w:val="20"/>
                  </w:rPr>
                </w:rPrChange>
              </w:rPr>
              <w:t>-1.42</w:t>
            </w:r>
          </w:p>
        </w:tc>
        <w:tc>
          <w:tcPr>
            <w:tcW w:w="555" w:type="pct"/>
            <w:tcBorders>
              <w:top w:val="single" w:sz="4" w:space="0" w:color="auto"/>
            </w:tcBorders>
            <w:noWrap/>
            <w:vAlign w:val="bottom"/>
          </w:tcPr>
          <w:p w14:paraId="18E6C6E2" w14:textId="3328BAE1" w:rsidR="005676F8" w:rsidRPr="00256197" w:rsidRDefault="005676F8" w:rsidP="005676F8">
            <w:pPr>
              <w:spacing w:line="240" w:lineRule="auto"/>
              <w:jc w:val="right"/>
              <w:rPr>
                <w:rFonts w:cs="Times New Roman"/>
                <w:color w:val="000000"/>
                <w:sz w:val="20"/>
                <w:szCs w:val="20"/>
                <w:rPrChange w:id="148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82" w:author="Urfels, Anton (IRRI)" w:date="2023-10-06T20:02:00Z">
                  <w:rPr>
                    <w:rFonts w:ascii="Gill Sans MT" w:hAnsi="Gill Sans MT" w:cs="Calibri"/>
                    <w:color w:val="000000"/>
                    <w:sz w:val="20"/>
                    <w:szCs w:val="20"/>
                  </w:rPr>
                </w:rPrChange>
              </w:rPr>
              <w:t>-2.02</w:t>
            </w:r>
          </w:p>
        </w:tc>
        <w:tc>
          <w:tcPr>
            <w:tcW w:w="555" w:type="pct"/>
            <w:tcBorders>
              <w:top w:val="single" w:sz="4" w:space="0" w:color="auto"/>
            </w:tcBorders>
            <w:noWrap/>
            <w:vAlign w:val="bottom"/>
          </w:tcPr>
          <w:p w14:paraId="686897ED" w14:textId="3C960BAD" w:rsidR="005676F8" w:rsidRPr="00256197" w:rsidRDefault="005676F8" w:rsidP="005676F8">
            <w:pPr>
              <w:spacing w:line="240" w:lineRule="auto"/>
              <w:jc w:val="right"/>
              <w:rPr>
                <w:rFonts w:cs="Times New Roman"/>
                <w:color w:val="000000"/>
                <w:sz w:val="20"/>
                <w:szCs w:val="20"/>
                <w:rPrChange w:id="148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84" w:author="Urfels, Anton (IRRI)" w:date="2023-10-06T20:02:00Z">
                  <w:rPr>
                    <w:rFonts w:ascii="Gill Sans MT" w:hAnsi="Gill Sans MT" w:cs="Calibri"/>
                    <w:color w:val="000000"/>
                    <w:sz w:val="20"/>
                    <w:szCs w:val="20"/>
                  </w:rPr>
                </w:rPrChange>
              </w:rPr>
              <w:t>-1.27</w:t>
            </w:r>
          </w:p>
        </w:tc>
        <w:tc>
          <w:tcPr>
            <w:tcW w:w="555" w:type="pct"/>
            <w:tcBorders>
              <w:top w:val="single" w:sz="4" w:space="0" w:color="auto"/>
            </w:tcBorders>
            <w:noWrap/>
            <w:vAlign w:val="bottom"/>
          </w:tcPr>
          <w:p w14:paraId="0F995869" w14:textId="634ABFB1" w:rsidR="005676F8" w:rsidRPr="00256197" w:rsidRDefault="005676F8" w:rsidP="005676F8">
            <w:pPr>
              <w:spacing w:line="240" w:lineRule="auto"/>
              <w:jc w:val="right"/>
              <w:rPr>
                <w:rFonts w:cs="Times New Roman"/>
                <w:color w:val="000000"/>
                <w:sz w:val="20"/>
                <w:szCs w:val="20"/>
                <w:rPrChange w:id="148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86" w:author="Urfels, Anton (IRRI)" w:date="2023-10-06T20:02:00Z">
                  <w:rPr>
                    <w:rFonts w:ascii="Gill Sans MT" w:hAnsi="Gill Sans MT" w:cs="Calibri"/>
                    <w:color w:val="000000"/>
                    <w:sz w:val="20"/>
                    <w:szCs w:val="20"/>
                  </w:rPr>
                </w:rPrChange>
              </w:rPr>
              <w:t>-1.49</w:t>
            </w:r>
          </w:p>
        </w:tc>
      </w:tr>
      <w:tr w:rsidR="005676F8" w:rsidRPr="00256197" w14:paraId="0DD969EA" w14:textId="77777777" w:rsidTr="00DB11CB">
        <w:trPr>
          <w:trHeight w:val="288"/>
          <w:jc w:val="center"/>
        </w:trPr>
        <w:tc>
          <w:tcPr>
            <w:tcW w:w="707" w:type="pct"/>
            <w:vMerge/>
          </w:tcPr>
          <w:p w14:paraId="4AC12B64" w14:textId="77777777" w:rsidR="005676F8" w:rsidRPr="00256197" w:rsidRDefault="005676F8" w:rsidP="005676F8">
            <w:pPr>
              <w:spacing w:line="240" w:lineRule="auto"/>
              <w:rPr>
                <w:rFonts w:eastAsia="Times New Roman" w:cs="Times New Roman"/>
                <w:color w:val="000000"/>
                <w:sz w:val="20"/>
                <w:szCs w:val="20"/>
                <w:lang w:eastAsia="en-ZW"/>
                <w:rPrChange w:id="1487"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6FAA6D72" w14:textId="77777777" w:rsidR="005676F8" w:rsidRPr="00256197" w:rsidRDefault="005676F8" w:rsidP="005676F8">
            <w:pPr>
              <w:spacing w:line="240" w:lineRule="auto"/>
              <w:rPr>
                <w:rFonts w:eastAsia="Times New Roman" w:cs="Times New Roman"/>
                <w:color w:val="000000"/>
                <w:sz w:val="20"/>
                <w:szCs w:val="20"/>
                <w:lang w:eastAsia="en-ZW"/>
                <w:rPrChange w:id="1488" w:author="Urfels, Anton (IRRI)" w:date="2023-10-06T20:02:00Z">
                  <w:rPr>
                    <w:rFonts w:ascii="Gill Sans MT" w:eastAsia="Times New Roman" w:hAnsi="Gill Sans MT" w:cs="Calibri"/>
                    <w:color w:val="000000"/>
                    <w:sz w:val="20"/>
                    <w:szCs w:val="20"/>
                    <w:lang w:eastAsia="en-ZW"/>
                  </w:rPr>
                </w:rPrChange>
              </w:rPr>
            </w:pPr>
            <w:proofErr w:type="spellStart"/>
            <w:r w:rsidRPr="00256197">
              <w:rPr>
                <w:rFonts w:eastAsia="Times New Roman" w:cs="Times New Roman"/>
                <w:color w:val="000000"/>
                <w:sz w:val="20"/>
                <w:szCs w:val="20"/>
                <w:lang w:eastAsia="en-ZW"/>
                <w:rPrChange w:id="1489" w:author="Urfels, Anton (IRRI)" w:date="2023-10-06T20:02:00Z">
                  <w:rPr>
                    <w:rFonts w:ascii="Gill Sans MT" w:eastAsia="Times New Roman" w:hAnsi="Gill Sans MT" w:cs="Calibri"/>
                    <w:color w:val="000000"/>
                    <w:sz w:val="20"/>
                    <w:szCs w:val="20"/>
                    <w:lang w:eastAsia="en-ZW"/>
                  </w:rPr>
                </w:rPrChange>
              </w:rPr>
              <w:t>Std.Dev</w:t>
            </w:r>
            <w:proofErr w:type="spellEnd"/>
          </w:p>
        </w:tc>
        <w:tc>
          <w:tcPr>
            <w:tcW w:w="555" w:type="pct"/>
            <w:noWrap/>
            <w:vAlign w:val="bottom"/>
          </w:tcPr>
          <w:p w14:paraId="7835B19C" w14:textId="45A8CCF5" w:rsidR="005676F8" w:rsidRPr="00256197" w:rsidRDefault="005676F8" w:rsidP="005676F8">
            <w:pPr>
              <w:spacing w:line="240" w:lineRule="auto"/>
              <w:jc w:val="right"/>
              <w:rPr>
                <w:rFonts w:cs="Times New Roman"/>
                <w:color w:val="000000"/>
                <w:sz w:val="20"/>
                <w:szCs w:val="20"/>
                <w:rPrChange w:id="149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91" w:author="Urfels, Anton (IRRI)" w:date="2023-10-06T20:02:00Z">
                  <w:rPr>
                    <w:rFonts w:ascii="Gill Sans MT" w:hAnsi="Gill Sans MT" w:cs="Calibri"/>
                    <w:color w:val="000000"/>
                    <w:sz w:val="20"/>
                    <w:szCs w:val="20"/>
                  </w:rPr>
                </w:rPrChange>
              </w:rPr>
              <w:t>1.68</w:t>
            </w:r>
          </w:p>
        </w:tc>
        <w:tc>
          <w:tcPr>
            <w:tcW w:w="555" w:type="pct"/>
            <w:noWrap/>
            <w:vAlign w:val="bottom"/>
          </w:tcPr>
          <w:p w14:paraId="3EEBAFF9" w14:textId="77CB9CCE" w:rsidR="005676F8" w:rsidRPr="00256197" w:rsidRDefault="005676F8" w:rsidP="005676F8">
            <w:pPr>
              <w:spacing w:line="240" w:lineRule="auto"/>
              <w:jc w:val="right"/>
              <w:rPr>
                <w:rFonts w:cs="Times New Roman"/>
                <w:color w:val="000000"/>
                <w:sz w:val="20"/>
                <w:szCs w:val="20"/>
                <w:rPrChange w:id="149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93" w:author="Urfels, Anton (IRRI)" w:date="2023-10-06T20:02:00Z">
                  <w:rPr>
                    <w:rFonts w:ascii="Gill Sans MT" w:hAnsi="Gill Sans MT" w:cs="Calibri"/>
                    <w:color w:val="000000"/>
                    <w:sz w:val="20"/>
                    <w:szCs w:val="20"/>
                  </w:rPr>
                </w:rPrChange>
              </w:rPr>
              <w:t>1.73</w:t>
            </w:r>
          </w:p>
        </w:tc>
        <w:tc>
          <w:tcPr>
            <w:tcW w:w="555" w:type="pct"/>
            <w:noWrap/>
            <w:vAlign w:val="bottom"/>
          </w:tcPr>
          <w:p w14:paraId="72CAB87F" w14:textId="594B87D1" w:rsidR="005676F8" w:rsidRPr="00256197" w:rsidRDefault="005676F8" w:rsidP="005676F8">
            <w:pPr>
              <w:spacing w:line="240" w:lineRule="auto"/>
              <w:jc w:val="right"/>
              <w:rPr>
                <w:rFonts w:cs="Times New Roman"/>
                <w:color w:val="000000"/>
                <w:sz w:val="20"/>
                <w:szCs w:val="20"/>
                <w:rPrChange w:id="149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95" w:author="Urfels, Anton (IRRI)" w:date="2023-10-06T20:02:00Z">
                  <w:rPr>
                    <w:rFonts w:ascii="Gill Sans MT" w:hAnsi="Gill Sans MT" w:cs="Calibri"/>
                    <w:color w:val="000000"/>
                    <w:sz w:val="20"/>
                    <w:szCs w:val="20"/>
                  </w:rPr>
                </w:rPrChange>
              </w:rPr>
              <w:t>2.60</w:t>
            </w:r>
          </w:p>
        </w:tc>
        <w:tc>
          <w:tcPr>
            <w:tcW w:w="555" w:type="pct"/>
            <w:noWrap/>
            <w:vAlign w:val="bottom"/>
          </w:tcPr>
          <w:p w14:paraId="6614E68E" w14:textId="41A635DE" w:rsidR="005676F8" w:rsidRPr="00256197" w:rsidRDefault="005676F8" w:rsidP="005676F8">
            <w:pPr>
              <w:spacing w:line="240" w:lineRule="auto"/>
              <w:jc w:val="right"/>
              <w:rPr>
                <w:rFonts w:cs="Times New Roman"/>
                <w:color w:val="000000"/>
                <w:sz w:val="20"/>
                <w:szCs w:val="20"/>
                <w:rPrChange w:id="149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97" w:author="Urfels, Anton (IRRI)" w:date="2023-10-06T20:02:00Z">
                  <w:rPr>
                    <w:rFonts w:ascii="Gill Sans MT" w:hAnsi="Gill Sans MT" w:cs="Calibri"/>
                    <w:color w:val="000000"/>
                    <w:sz w:val="20"/>
                    <w:szCs w:val="20"/>
                  </w:rPr>
                </w:rPrChange>
              </w:rPr>
              <w:t>2.47</w:t>
            </w:r>
          </w:p>
        </w:tc>
        <w:tc>
          <w:tcPr>
            <w:tcW w:w="555" w:type="pct"/>
            <w:noWrap/>
            <w:vAlign w:val="bottom"/>
          </w:tcPr>
          <w:p w14:paraId="4ADDD0B1" w14:textId="206D506E" w:rsidR="005676F8" w:rsidRPr="00256197" w:rsidRDefault="005676F8" w:rsidP="005676F8">
            <w:pPr>
              <w:spacing w:line="240" w:lineRule="auto"/>
              <w:jc w:val="right"/>
              <w:rPr>
                <w:rFonts w:cs="Times New Roman"/>
                <w:color w:val="000000"/>
                <w:sz w:val="20"/>
                <w:szCs w:val="20"/>
                <w:rPrChange w:id="149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99" w:author="Urfels, Anton (IRRI)" w:date="2023-10-06T20:02:00Z">
                  <w:rPr>
                    <w:rFonts w:ascii="Gill Sans MT" w:hAnsi="Gill Sans MT" w:cs="Calibri"/>
                    <w:color w:val="000000"/>
                    <w:sz w:val="20"/>
                    <w:szCs w:val="20"/>
                  </w:rPr>
                </w:rPrChange>
              </w:rPr>
              <w:t>1.78</w:t>
            </w:r>
          </w:p>
        </w:tc>
        <w:tc>
          <w:tcPr>
            <w:tcW w:w="555" w:type="pct"/>
            <w:noWrap/>
            <w:vAlign w:val="bottom"/>
          </w:tcPr>
          <w:p w14:paraId="3A9C00D9" w14:textId="1CB34A14" w:rsidR="005676F8" w:rsidRPr="00256197" w:rsidRDefault="005676F8" w:rsidP="005676F8">
            <w:pPr>
              <w:spacing w:line="240" w:lineRule="auto"/>
              <w:jc w:val="right"/>
              <w:rPr>
                <w:rFonts w:cs="Times New Roman"/>
                <w:color w:val="000000"/>
                <w:sz w:val="20"/>
                <w:szCs w:val="20"/>
                <w:rPrChange w:id="150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01" w:author="Urfels, Anton (IRRI)" w:date="2023-10-06T20:02:00Z">
                  <w:rPr>
                    <w:rFonts w:ascii="Gill Sans MT" w:hAnsi="Gill Sans MT" w:cs="Calibri"/>
                    <w:color w:val="000000"/>
                    <w:sz w:val="20"/>
                    <w:szCs w:val="20"/>
                  </w:rPr>
                </w:rPrChange>
              </w:rPr>
              <w:t>1.68</w:t>
            </w:r>
          </w:p>
        </w:tc>
      </w:tr>
      <w:tr w:rsidR="005676F8" w:rsidRPr="00256197" w14:paraId="694660CD" w14:textId="77777777" w:rsidTr="00DB11CB">
        <w:trPr>
          <w:trHeight w:val="288"/>
          <w:jc w:val="center"/>
        </w:trPr>
        <w:tc>
          <w:tcPr>
            <w:tcW w:w="707" w:type="pct"/>
            <w:vMerge/>
          </w:tcPr>
          <w:p w14:paraId="68C0EAC1" w14:textId="77777777" w:rsidR="005676F8" w:rsidRPr="00256197" w:rsidRDefault="005676F8" w:rsidP="005676F8">
            <w:pPr>
              <w:spacing w:line="240" w:lineRule="auto"/>
              <w:rPr>
                <w:rFonts w:eastAsia="Times New Roman" w:cs="Times New Roman"/>
                <w:color w:val="000000"/>
                <w:sz w:val="20"/>
                <w:szCs w:val="20"/>
                <w:lang w:eastAsia="en-ZW"/>
                <w:rPrChange w:id="1502"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BFAE985" w14:textId="77777777" w:rsidR="005676F8" w:rsidRPr="00256197" w:rsidRDefault="005676F8" w:rsidP="005676F8">
            <w:pPr>
              <w:spacing w:line="240" w:lineRule="auto"/>
              <w:rPr>
                <w:rFonts w:eastAsia="Times New Roman" w:cs="Times New Roman"/>
                <w:color w:val="000000"/>
                <w:sz w:val="20"/>
                <w:szCs w:val="20"/>
                <w:lang w:eastAsia="en-ZW"/>
                <w:rPrChange w:id="150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504"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73DD735F" w14:textId="252DAAFF" w:rsidR="005676F8" w:rsidRPr="00256197" w:rsidRDefault="005676F8" w:rsidP="005676F8">
            <w:pPr>
              <w:spacing w:line="240" w:lineRule="auto"/>
              <w:jc w:val="right"/>
              <w:rPr>
                <w:rFonts w:cs="Times New Roman"/>
                <w:color w:val="000000"/>
                <w:sz w:val="20"/>
                <w:szCs w:val="20"/>
                <w:rPrChange w:id="150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06" w:author="Urfels, Anton (IRRI)" w:date="2023-10-06T20:02:00Z">
                  <w:rPr>
                    <w:rFonts w:ascii="Gill Sans MT" w:hAnsi="Gill Sans MT" w:cs="Calibri"/>
                    <w:color w:val="000000"/>
                    <w:sz w:val="20"/>
                    <w:szCs w:val="20"/>
                  </w:rPr>
                </w:rPrChange>
              </w:rPr>
              <w:t>-7.83</w:t>
            </w:r>
          </w:p>
        </w:tc>
        <w:tc>
          <w:tcPr>
            <w:tcW w:w="555" w:type="pct"/>
            <w:noWrap/>
            <w:vAlign w:val="bottom"/>
          </w:tcPr>
          <w:p w14:paraId="119FFE79" w14:textId="6405C849" w:rsidR="005676F8" w:rsidRPr="00256197" w:rsidRDefault="005676F8" w:rsidP="005676F8">
            <w:pPr>
              <w:spacing w:line="240" w:lineRule="auto"/>
              <w:jc w:val="right"/>
              <w:rPr>
                <w:rFonts w:cs="Times New Roman"/>
                <w:color w:val="000000"/>
                <w:sz w:val="20"/>
                <w:szCs w:val="20"/>
                <w:rPrChange w:id="150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08" w:author="Urfels, Anton (IRRI)" w:date="2023-10-06T20:02:00Z">
                  <w:rPr>
                    <w:rFonts w:ascii="Gill Sans MT" w:hAnsi="Gill Sans MT" w:cs="Calibri"/>
                    <w:color w:val="000000"/>
                    <w:sz w:val="20"/>
                    <w:szCs w:val="20"/>
                  </w:rPr>
                </w:rPrChange>
              </w:rPr>
              <w:t>-4.69</w:t>
            </w:r>
          </w:p>
        </w:tc>
        <w:tc>
          <w:tcPr>
            <w:tcW w:w="555" w:type="pct"/>
            <w:noWrap/>
            <w:vAlign w:val="bottom"/>
          </w:tcPr>
          <w:p w14:paraId="41F21E48" w14:textId="4CE17594" w:rsidR="005676F8" w:rsidRPr="00256197" w:rsidRDefault="005676F8" w:rsidP="005676F8">
            <w:pPr>
              <w:spacing w:line="240" w:lineRule="auto"/>
              <w:jc w:val="right"/>
              <w:rPr>
                <w:rFonts w:cs="Times New Roman"/>
                <w:color w:val="000000"/>
                <w:sz w:val="20"/>
                <w:szCs w:val="20"/>
                <w:rPrChange w:id="150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10" w:author="Urfels, Anton (IRRI)" w:date="2023-10-06T20:02:00Z">
                  <w:rPr>
                    <w:rFonts w:ascii="Gill Sans MT" w:hAnsi="Gill Sans MT" w:cs="Calibri"/>
                    <w:color w:val="000000"/>
                    <w:sz w:val="20"/>
                    <w:szCs w:val="20"/>
                  </w:rPr>
                </w:rPrChange>
              </w:rPr>
              <w:t>-7.02</w:t>
            </w:r>
          </w:p>
        </w:tc>
        <w:tc>
          <w:tcPr>
            <w:tcW w:w="555" w:type="pct"/>
            <w:noWrap/>
            <w:vAlign w:val="bottom"/>
          </w:tcPr>
          <w:p w14:paraId="00807E16" w14:textId="00689F89" w:rsidR="005676F8" w:rsidRPr="00256197" w:rsidRDefault="005676F8" w:rsidP="005676F8">
            <w:pPr>
              <w:spacing w:line="240" w:lineRule="auto"/>
              <w:jc w:val="right"/>
              <w:rPr>
                <w:rFonts w:cs="Times New Roman"/>
                <w:color w:val="000000"/>
                <w:sz w:val="20"/>
                <w:szCs w:val="20"/>
                <w:rPrChange w:id="151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12" w:author="Urfels, Anton (IRRI)" w:date="2023-10-06T20:02:00Z">
                  <w:rPr>
                    <w:rFonts w:ascii="Gill Sans MT" w:hAnsi="Gill Sans MT" w:cs="Calibri"/>
                    <w:color w:val="000000"/>
                    <w:sz w:val="20"/>
                    <w:szCs w:val="20"/>
                  </w:rPr>
                </w:rPrChange>
              </w:rPr>
              <w:t>-6.16</w:t>
            </w:r>
          </w:p>
        </w:tc>
        <w:tc>
          <w:tcPr>
            <w:tcW w:w="555" w:type="pct"/>
            <w:noWrap/>
            <w:vAlign w:val="bottom"/>
          </w:tcPr>
          <w:p w14:paraId="5C71C1DF" w14:textId="48BD0C68" w:rsidR="005676F8" w:rsidRPr="00256197" w:rsidRDefault="005676F8" w:rsidP="005676F8">
            <w:pPr>
              <w:spacing w:line="240" w:lineRule="auto"/>
              <w:jc w:val="right"/>
              <w:rPr>
                <w:rFonts w:cs="Times New Roman"/>
                <w:color w:val="000000"/>
                <w:sz w:val="20"/>
                <w:szCs w:val="20"/>
                <w:rPrChange w:id="151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14" w:author="Urfels, Anton (IRRI)" w:date="2023-10-06T20:02:00Z">
                  <w:rPr>
                    <w:rFonts w:ascii="Gill Sans MT" w:hAnsi="Gill Sans MT" w:cs="Calibri"/>
                    <w:color w:val="000000"/>
                    <w:sz w:val="20"/>
                    <w:szCs w:val="20"/>
                  </w:rPr>
                </w:rPrChange>
              </w:rPr>
              <w:t>-7.02</w:t>
            </w:r>
          </w:p>
        </w:tc>
        <w:tc>
          <w:tcPr>
            <w:tcW w:w="555" w:type="pct"/>
            <w:noWrap/>
            <w:vAlign w:val="bottom"/>
          </w:tcPr>
          <w:p w14:paraId="1327647A" w14:textId="1791D01F" w:rsidR="005676F8" w:rsidRPr="00256197" w:rsidRDefault="005676F8" w:rsidP="005676F8">
            <w:pPr>
              <w:spacing w:line="240" w:lineRule="auto"/>
              <w:jc w:val="right"/>
              <w:rPr>
                <w:rFonts w:cs="Times New Roman"/>
                <w:color w:val="000000"/>
                <w:sz w:val="20"/>
                <w:szCs w:val="20"/>
                <w:rPrChange w:id="151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16" w:author="Urfels, Anton (IRRI)" w:date="2023-10-06T20:02:00Z">
                  <w:rPr>
                    <w:rFonts w:ascii="Gill Sans MT" w:hAnsi="Gill Sans MT" w:cs="Calibri"/>
                    <w:color w:val="000000"/>
                    <w:sz w:val="20"/>
                    <w:szCs w:val="20"/>
                  </w:rPr>
                </w:rPrChange>
              </w:rPr>
              <w:t>-7.20</w:t>
            </w:r>
          </w:p>
        </w:tc>
      </w:tr>
      <w:tr w:rsidR="005676F8" w:rsidRPr="00256197" w14:paraId="537EBB34" w14:textId="77777777" w:rsidTr="00DB11CB">
        <w:trPr>
          <w:trHeight w:val="288"/>
          <w:jc w:val="center"/>
        </w:trPr>
        <w:tc>
          <w:tcPr>
            <w:tcW w:w="707" w:type="pct"/>
            <w:vMerge/>
          </w:tcPr>
          <w:p w14:paraId="4BFC996D" w14:textId="77777777" w:rsidR="005676F8" w:rsidRPr="00256197" w:rsidRDefault="005676F8" w:rsidP="005676F8">
            <w:pPr>
              <w:spacing w:line="240" w:lineRule="auto"/>
              <w:rPr>
                <w:rFonts w:eastAsia="Times New Roman" w:cs="Times New Roman"/>
                <w:color w:val="000000"/>
                <w:sz w:val="20"/>
                <w:szCs w:val="20"/>
                <w:lang w:eastAsia="en-ZW"/>
                <w:rPrChange w:id="1517"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496B53A" w14:textId="77777777" w:rsidR="005676F8" w:rsidRPr="00256197" w:rsidRDefault="005676F8" w:rsidP="005676F8">
            <w:pPr>
              <w:spacing w:line="240" w:lineRule="auto"/>
              <w:rPr>
                <w:rFonts w:eastAsia="Times New Roman" w:cs="Times New Roman"/>
                <w:color w:val="000000"/>
                <w:sz w:val="20"/>
                <w:szCs w:val="20"/>
                <w:lang w:eastAsia="en-ZW"/>
                <w:rPrChange w:id="151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519" w:author="Urfels, Anton (IRRI)" w:date="2023-10-06T20:02:00Z">
                  <w:rPr>
                    <w:rFonts w:ascii="Gill Sans MT" w:eastAsia="Times New Roman" w:hAnsi="Gill Sans MT" w:cs="Calibri"/>
                    <w:color w:val="000000"/>
                    <w:sz w:val="20"/>
                    <w:szCs w:val="20"/>
                    <w:lang w:eastAsia="en-ZW"/>
                  </w:rPr>
                </w:rPrChange>
              </w:rPr>
              <w:t>10th percentile</w:t>
            </w:r>
          </w:p>
        </w:tc>
        <w:tc>
          <w:tcPr>
            <w:tcW w:w="555" w:type="pct"/>
            <w:noWrap/>
            <w:vAlign w:val="bottom"/>
          </w:tcPr>
          <w:p w14:paraId="14B3489E" w14:textId="4FE9EB0F" w:rsidR="005676F8" w:rsidRPr="00256197" w:rsidRDefault="005676F8" w:rsidP="005676F8">
            <w:pPr>
              <w:spacing w:line="240" w:lineRule="auto"/>
              <w:jc w:val="right"/>
              <w:rPr>
                <w:rFonts w:cs="Times New Roman"/>
                <w:color w:val="000000"/>
                <w:sz w:val="20"/>
                <w:szCs w:val="20"/>
                <w:rPrChange w:id="152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21" w:author="Urfels, Anton (IRRI)" w:date="2023-10-06T20:02:00Z">
                  <w:rPr>
                    <w:rFonts w:ascii="Gill Sans MT" w:hAnsi="Gill Sans MT" w:cs="Calibri"/>
                    <w:color w:val="000000"/>
                    <w:sz w:val="20"/>
                    <w:szCs w:val="20"/>
                  </w:rPr>
                </w:rPrChange>
              </w:rPr>
              <w:t>-5.53</w:t>
            </w:r>
          </w:p>
        </w:tc>
        <w:tc>
          <w:tcPr>
            <w:tcW w:w="555" w:type="pct"/>
            <w:noWrap/>
            <w:vAlign w:val="bottom"/>
          </w:tcPr>
          <w:p w14:paraId="3CF58102" w14:textId="5BEB8852" w:rsidR="005676F8" w:rsidRPr="00256197" w:rsidRDefault="005676F8" w:rsidP="005676F8">
            <w:pPr>
              <w:spacing w:line="240" w:lineRule="auto"/>
              <w:jc w:val="right"/>
              <w:rPr>
                <w:rFonts w:cs="Times New Roman"/>
                <w:color w:val="000000"/>
                <w:sz w:val="20"/>
                <w:szCs w:val="20"/>
                <w:rPrChange w:id="152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23" w:author="Urfels, Anton (IRRI)" w:date="2023-10-06T20:02:00Z">
                  <w:rPr>
                    <w:rFonts w:ascii="Gill Sans MT" w:hAnsi="Gill Sans MT" w:cs="Calibri"/>
                    <w:color w:val="000000"/>
                    <w:sz w:val="20"/>
                    <w:szCs w:val="20"/>
                  </w:rPr>
                </w:rPrChange>
              </w:rPr>
              <w:t>-2.47</w:t>
            </w:r>
          </w:p>
        </w:tc>
        <w:tc>
          <w:tcPr>
            <w:tcW w:w="555" w:type="pct"/>
            <w:noWrap/>
            <w:vAlign w:val="bottom"/>
          </w:tcPr>
          <w:p w14:paraId="3162F8A1" w14:textId="75D9A4E0" w:rsidR="005676F8" w:rsidRPr="00256197" w:rsidRDefault="005676F8" w:rsidP="005676F8">
            <w:pPr>
              <w:spacing w:line="240" w:lineRule="auto"/>
              <w:jc w:val="right"/>
              <w:rPr>
                <w:rFonts w:cs="Times New Roman"/>
                <w:color w:val="000000"/>
                <w:sz w:val="20"/>
                <w:szCs w:val="20"/>
                <w:rPrChange w:id="152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25" w:author="Urfels, Anton (IRRI)" w:date="2023-10-06T20:02:00Z">
                  <w:rPr>
                    <w:rFonts w:ascii="Gill Sans MT" w:hAnsi="Gill Sans MT" w:cs="Calibri"/>
                    <w:color w:val="000000"/>
                    <w:sz w:val="20"/>
                    <w:szCs w:val="20"/>
                  </w:rPr>
                </w:rPrChange>
              </w:rPr>
              <w:t>-5.13</w:t>
            </w:r>
          </w:p>
        </w:tc>
        <w:tc>
          <w:tcPr>
            <w:tcW w:w="555" w:type="pct"/>
            <w:noWrap/>
            <w:vAlign w:val="bottom"/>
          </w:tcPr>
          <w:p w14:paraId="3CE8F63B" w14:textId="39972594" w:rsidR="005676F8" w:rsidRPr="00256197" w:rsidRDefault="005676F8" w:rsidP="005676F8">
            <w:pPr>
              <w:spacing w:line="240" w:lineRule="auto"/>
              <w:jc w:val="right"/>
              <w:rPr>
                <w:rFonts w:cs="Times New Roman"/>
                <w:color w:val="000000"/>
                <w:sz w:val="20"/>
                <w:szCs w:val="20"/>
                <w:rPrChange w:id="152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27" w:author="Urfels, Anton (IRRI)" w:date="2023-10-06T20:02:00Z">
                  <w:rPr>
                    <w:rFonts w:ascii="Gill Sans MT" w:hAnsi="Gill Sans MT" w:cs="Calibri"/>
                    <w:color w:val="000000"/>
                    <w:sz w:val="20"/>
                    <w:szCs w:val="20"/>
                  </w:rPr>
                </w:rPrChange>
              </w:rPr>
              <w:t>-5.19</w:t>
            </w:r>
          </w:p>
        </w:tc>
        <w:tc>
          <w:tcPr>
            <w:tcW w:w="555" w:type="pct"/>
            <w:noWrap/>
            <w:vAlign w:val="bottom"/>
          </w:tcPr>
          <w:p w14:paraId="503B02AF" w14:textId="76897082" w:rsidR="005676F8" w:rsidRPr="00256197" w:rsidRDefault="005676F8" w:rsidP="005676F8">
            <w:pPr>
              <w:spacing w:line="240" w:lineRule="auto"/>
              <w:jc w:val="right"/>
              <w:rPr>
                <w:rFonts w:cs="Times New Roman"/>
                <w:color w:val="000000"/>
                <w:sz w:val="20"/>
                <w:szCs w:val="20"/>
                <w:rPrChange w:id="152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29" w:author="Urfels, Anton (IRRI)" w:date="2023-10-06T20:02:00Z">
                  <w:rPr>
                    <w:rFonts w:ascii="Gill Sans MT" w:hAnsi="Gill Sans MT" w:cs="Calibri"/>
                    <w:color w:val="000000"/>
                    <w:sz w:val="20"/>
                    <w:szCs w:val="20"/>
                  </w:rPr>
                </w:rPrChange>
              </w:rPr>
              <w:t>-2.75</w:t>
            </w:r>
          </w:p>
        </w:tc>
        <w:tc>
          <w:tcPr>
            <w:tcW w:w="555" w:type="pct"/>
            <w:noWrap/>
            <w:vAlign w:val="bottom"/>
          </w:tcPr>
          <w:p w14:paraId="02E2D7D5" w14:textId="11AE31F3" w:rsidR="005676F8" w:rsidRPr="00256197" w:rsidRDefault="005676F8" w:rsidP="005676F8">
            <w:pPr>
              <w:spacing w:line="240" w:lineRule="auto"/>
              <w:jc w:val="right"/>
              <w:rPr>
                <w:rFonts w:cs="Times New Roman"/>
                <w:color w:val="000000"/>
                <w:sz w:val="20"/>
                <w:szCs w:val="20"/>
                <w:rPrChange w:id="153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31" w:author="Urfels, Anton (IRRI)" w:date="2023-10-06T20:02:00Z">
                  <w:rPr>
                    <w:rFonts w:ascii="Gill Sans MT" w:hAnsi="Gill Sans MT" w:cs="Calibri"/>
                    <w:color w:val="000000"/>
                    <w:sz w:val="20"/>
                    <w:szCs w:val="20"/>
                  </w:rPr>
                </w:rPrChange>
              </w:rPr>
              <w:t>-3.20</w:t>
            </w:r>
          </w:p>
        </w:tc>
      </w:tr>
      <w:tr w:rsidR="005676F8" w:rsidRPr="00256197" w14:paraId="5E45BC6E" w14:textId="77777777" w:rsidTr="00DB11CB">
        <w:trPr>
          <w:trHeight w:val="288"/>
          <w:jc w:val="center"/>
        </w:trPr>
        <w:tc>
          <w:tcPr>
            <w:tcW w:w="707" w:type="pct"/>
            <w:vMerge/>
          </w:tcPr>
          <w:p w14:paraId="3FE095E8" w14:textId="77777777" w:rsidR="005676F8" w:rsidRPr="00256197" w:rsidRDefault="005676F8" w:rsidP="005676F8">
            <w:pPr>
              <w:spacing w:line="240" w:lineRule="auto"/>
              <w:rPr>
                <w:rFonts w:eastAsia="Times New Roman" w:cs="Times New Roman"/>
                <w:color w:val="000000"/>
                <w:sz w:val="20"/>
                <w:szCs w:val="20"/>
                <w:lang w:eastAsia="en-ZW"/>
                <w:rPrChange w:id="1532"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25E3B1DC" w14:textId="77777777" w:rsidR="005676F8" w:rsidRPr="00256197" w:rsidRDefault="005676F8" w:rsidP="005676F8">
            <w:pPr>
              <w:spacing w:line="240" w:lineRule="auto"/>
              <w:rPr>
                <w:rFonts w:eastAsia="Times New Roman" w:cs="Times New Roman"/>
                <w:color w:val="000000"/>
                <w:sz w:val="20"/>
                <w:szCs w:val="20"/>
                <w:lang w:eastAsia="en-ZW"/>
                <w:rPrChange w:id="153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534" w:author="Urfels, Anton (IRRI)" w:date="2023-10-06T20:02:00Z">
                  <w:rPr>
                    <w:rFonts w:ascii="Gill Sans MT" w:eastAsia="Times New Roman" w:hAnsi="Gill Sans MT" w:cs="Calibri"/>
                    <w:color w:val="000000"/>
                    <w:sz w:val="20"/>
                    <w:szCs w:val="20"/>
                    <w:lang w:eastAsia="en-ZW"/>
                  </w:rPr>
                </w:rPrChange>
              </w:rPr>
              <w:t>25th percentile</w:t>
            </w:r>
          </w:p>
        </w:tc>
        <w:tc>
          <w:tcPr>
            <w:tcW w:w="555" w:type="pct"/>
            <w:noWrap/>
            <w:vAlign w:val="bottom"/>
          </w:tcPr>
          <w:p w14:paraId="2B2B10D3" w14:textId="62BF0188" w:rsidR="005676F8" w:rsidRPr="00256197" w:rsidRDefault="005676F8" w:rsidP="005676F8">
            <w:pPr>
              <w:spacing w:line="240" w:lineRule="auto"/>
              <w:jc w:val="right"/>
              <w:rPr>
                <w:rFonts w:cs="Times New Roman"/>
                <w:color w:val="000000"/>
                <w:sz w:val="20"/>
                <w:szCs w:val="20"/>
                <w:rPrChange w:id="153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36" w:author="Urfels, Anton (IRRI)" w:date="2023-10-06T20:02:00Z">
                  <w:rPr>
                    <w:rFonts w:ascii="Gill Sans MT" w:hAnsi="Gill Sans MT" w:cs="Calibri"/>
                    <w:color w:val="000000"/>
                    <w:sz w:val="20"/>
                    <w:szCs w:val="20"/>
                  </w:rPr>
                </w:rPrChange>
              </w:rPr>
              <w:t>-4.62</w:t>
            </w:r>
          </w:p>
        </w:tc>
        <w:tc>
          <w:tcPr>
            <w:tcW w:w="555" w:type="pct"/>
            <w:noWrap/>
            <w:vAlign w:val="bottom"/>
          </w:tcPr>
          <w:p w14:paraId="2E314891" w14:textId="54AA9878" w:rsidR="005676F8" w:rsidRPr="00256197" w:rsidRDefault="005676F8" w:rsidP="005676F8">
            <w:pPr>
              <w:spacing w:line="240" w:lineRule="auto"/>
              <w:jc w:val="right"/>
              <w:rPr>
                <w:rFonts w:cs="Times New Roman"/>
                <w:color w:val="000000"/>
                <w:sz w:val="20"/>
                <w:szCs w:val="20"/>
                <w:rPrChange w:id="153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38" w:author="Urfels, Anton (IRRI)" w:date="2023-10-06T20:02:00Z">
                  <w:rPr>
                    <w:rFonts w:ascii="Gill Sans MT" w:hAnsi="Gill Sans MT" w:cs="Calibri"/>
                    <w:color w:val="000000"/>
                    <w:sz w:val="20"/>
                    <w:szCs w:val="20"/>
                  </w:rPr>
                </w:rPrChange>
              </w:rPr>
              <w:t>-2.03</w:t>
            </w:r>
          </w:p>
        </w:tc>
        <w:tc>
          <w:tcPr>
            <w:tcW w:w="555" w:type="pct"/>
            <w:noWrap/>
            <w:vAlign w:val="bottom"/>
          </w:tcPr>
          <w:p w14:paraId="33B9BB51" w14:textId="2FA81A2C" w:rsidR="005676F8" w:rsidRPr="00256197" w:rsidRDefault="005676F8" w:rsidP="005676F8">
            <w:pPr>
              <w:spacing w:line="240" w:lineRule="auto"/>
              <w:jc w:val="right"/>
              <w:rPr>
                <w:rFonts w:cs="Times New Roman"/>
                <w:color w:val="000000"/>
                <w:sz w:val="20"/>
                <w:szCs w:val="20"/>
                <w:rPrChange w:id="153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40" w:author="Urfels, Anton (IRRI)" w:date="2023-10-06T20:02:00Z">
                  <w:rPr>
                    <w:rFonts w:ascii="Gill Sans MT" w:hAnsi="Gill Sans MT" w:cs="Calibri"/>
                    <w:color w:val="000000"/>
                    <w:sz w:val="20"/>
                    <w:szCs w:val="20"/>
                  </w:rPr>
                </w:rPrChange>
              </w:rPr>
              <w:t>-3.76</w:t>
            </w:r>
          </w:p>
        </w:tc>
        <w:tc>
          <w:tcPr>
            <w:tcW w:w="555" w:type="pct"/>
            <w:noWrap/>
            <w:vAlign w:val="bottom"/>
          </w:tcPr>
          <w:p w14:paraId="7753E7B1" w14:textId="5F00D702" w:rsidR="005676F8" w:rsidRPr="00256197" w:rsidRDefault="005676F8" w:rsidP="005676F8">
            <w:pPr>
              <w:spacing w:line="240" w:lineRule="auto"/>
              <w:jc w:val="right"/>
              <w:rPr>
                <w:rFonts w:cs="Times New Roman"/>
                <w:color w:val="000000"/>
                <w:sz w:val="20"/>
                <w:szCs w:val="20"/>
                <w:rPrChange w:id="154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42" w:author="Urfels, Anton (IRRI)" w:date="2023-10-06T20:02:00Z">
                  <w:rPr>
                    <w:rFonts w:ascii="Gill Sans MT" w:hAnsi="Gill Sans MT" w:cs="Calibri"/>
                    <w:color w:val="000000"/>
                    <w:sz w:val="20"/>
                    <w:szCs w:val="20"/>
                  </w:rPr>
                </w:rPrChange>
              </w:rPr>
              <w:t>-4.41</w:t>
            </w:r>
          </w:p>
        </w:tc>
        <w:tc>
          <w:tcPr>
            <w:tcW w:w="555" w:type="pct"/>
            <w:noWrap/>
            <w:vAlign w:val="bottom"/>
          </w:tcPr>
          <w:p w14:paraId="68EC6643" w14:textId="3E455D70" w:rsidR="005676F8" w:rsidRPr="00256197" w:rsidRDefault="005676F8" w:rsidP="005676F8">
            <w:pPr>
              <w:spacing w:line="240" w:lineRule="auto"/>
              <w:jc w:val="right"/>
              <w:rPr>
                <w:rFonts w:cs="Times New Roman"/>
                <w:color w:val="000000"/>
                <w:sz w:val="20"/>
                <w:szCs w:val="20"/>
                <w:rPrChange w:id="154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44" w:author="Urfels, Anton (IRRI)" w:date="2023-10-06T20:02:00Z">
                  <w:rPr>
                    <w:rFonts w:ascii="Gill Sans MT" w:hAnsi="Gill Sans MT" w:cs="Calibri"/>
                    <w:color w:val="000000"/>
                    <w:sz w:val="20"/>
                    <w:szCs w:val="20"/>
                  </w:rPr>
                </w:rPrChange>
              </w:rPr>
              <w:t>-2.28</w:t>
            </w:r>
          </w:p>
        </w:tc>
        <w:tc>
          <w:tcPr>
            <w:tcW w:w="555" w:type="pct"/>
            <w:noWrap/>
            <w:vAlign w:val="bottom"/>
          </w:tcPr>
          <w:p w14:paraId="501C0702" w14:textId="061E793E" w:rsidR="005676F8" w:rsidRPr="00256197" w:rsidRDefault="005676F8" w:rsidP="005676F8">
            <w:pPr>
              <w:spacing w:line="240" w:lineRule="auto"/>
              <w:jc w:val="right"/>
              <w:rPr>
                <w:rFonts w:cs="Times New Roman"/>
                <w:color w:val="000000"/>
                <w:sz w:val="20"/>
                <w:szCs w:val="20"/>
                <w:rPrChange w:id="154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46" w:author="Urfels, Anton (IRRI)" w:date="2023-10-06T20:02:00Z">
                  <w:rPr>
                    <w:rFonts w:ascii="Gill Sans MT" w:hAnsi="Gill Sans MT" w:cs="Calibri"/>
                    <w:color w:val="000000"/>
                    <w:sz w:val="20"/>
                    <w:szCs w:val="20"/>
                  </w:rPr>
                </w:rPrChange>
              </w:rPr>
              <w:t>-2.52</w:t>
            </w:r>
          </w:p>
        </w:tc>
      </w:tr>
      <w:tr w:rsidR="005676F8" w:rsidRPr="00256197" w14:paraId="015A419E" w14:textId="77777777" w:rsidTr="00DB11CB">
        <w:trPr>
          <w:trHeight w:val="288"/>
          <w:jc w:val="center"/>
        </w:trPr>
        <w:tc>
          <w:tcPr>
            <w:tcW w:w="707" w:type="pct"/>
            <w:vMerge/>
          </w:tcPr>
          <w:p w14:paraId="345AA699" w14:textId="77777777" w:rsidR="005676F8" w:rsidRPr="00256197" w:rsidRDefault="005676F8" w:rsidP="005676F8">
            <w:pPr>
              <w:spacing w:line="240" w:lineRule="auto"/>
              <w:rPr>
                <w:rFonts w:eastAsia="Times New Roman" w:cs="Times New Roman"/>
                <w:color w:val="000000"/>
                <w:sz w:val="20"/>
                <w:szCs w:val="20"/>
                <w:lang w:eastAsia="en-ZW"/>
                <w:rPrChange w:id="1547"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4B5FEDF" w14:textId="77777777" w:rsidR="005676F8" w:rsidRPr="00256197" w:rsidRDefault="005676F8" w:rsidP="005676F8">
            <w:pPr>
              <w:spacing w:line="240" w:lineRule="auto"/>
              <w:rPr>
                <w:rFonts w:eastAsia="Times New Roman" w:cs="Times New Roman"/>
                <w:color w:val="000000"/>
                <w:sz w:val="20"/>
                <w:szCs w:val="20"/>
                <w:lang w:eastAsia="en-ZW"/>
                <w:rPrChange w:id="154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549"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24FF68D6" w14:textId="5A1DF40C" w:rsidR="005676F8" w:rsidRPr="00256197" w:rsidRDefault="005676F8" w:rsidP="005676F8">
            <w:pPr>
              <w:spacing w:line="240" w:lineRule="auto"/>
              <w:jc w:val="right"/>
              <w:rPr>
                <w:rFonts w:cs="Times New Roman"/>
                <w:color w:val="000000"/>
                <w:sz w:val="20"/>
                <w:szCs w:val="20"/>
                <w:rPrChange w:id="155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51" w:author="Urfels, Anton (IRRI)" w:date="2023-10-06T20:02:00Z">
                  <w:rPr>
                    <w:rFonts w:ascii="Gill Sans MT" w:hAnsi="Gill Sans MT" w:cs="Calibri"/>
                    <w:color w:val="000000"/>
                    <w:sz w:val="20"/>
                    <w:szCs w:val="20"/>
                  </w:rPr>
                </w:rPrChange>
              </w:rPr>
              <w:t>-3.71</w:t>
            </w:r>
          </w:p>
        </w:tc>
        <w:tc>
          <w:tcPr>
            <w:tcW w:w="555" w:type="pct"/>
            <w:noWrap/>
            <w:vAlign w:val="bottom"/>
          </w:tcPr>
          <w:p w14:paraId="75659994" w14:textId="4A2856DC" w:rsidR="005676F8" w:rsidRPr="00256197" w:rsidRDefault="005676F8" w:rsidP="005676F8">
            <w:pPr>
              <w:spacing w:line="240" w:lineRule="auto"/>
              <w:jc w:val="right"/>
              <w:rPr>
                <w:rFonts w:cs="Times New Roman"/>
                <w:color w:val="000000"/>
                <w:sz w:val="20"/>
                <w:szCs w:val="20"/>
                <w:rPrChange w:id="155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53" w:author="Urfels, Anton (IRRI)" w:date="2023-10-06T20:02:00Z">
                  <w:rPr>
                    <w:rFonts w:ascii="Gill Sans MT" w:hAnsi="Gill Sans MT" w:cs="Calibri"/>
                    <w:color w:val="000000"/>
                    <w:sz w:val="20"/>
                    <w:szCs w:val="20"/>
                  </w:rPr>
                </w:rPrChange>
              </w:rPr>
              <w:t>-1.15</w:t>
            </w:r>
          </w:p>
        </w:tc>
        <w:tc>
          <w:tcPr>
            <w:tcW w:w="555" w:type="pct"/>
            <w:noWrap/>
            <w:vAlign w:val="bottom"/>
          </w:tcPr>
          <w:p w14:paraId="55C1B9AD" w14:textId="08992259" w:rsidR="005676F8" w:rsidRPr="00256197" w:rsidRDefault="005676F8" w:rsidP="005676F8">
            <w:pPr>
              <w:spacing w:line="240" w:lineRule="auto"/>
              <w:jc w:val="right"/>
              <w:rPr>
                <w:rFonts w:cs="Times New Roman"/>
                <w:color w:val="000000"/>
                <w:sz w:val="20"/>
                <w:szCs w:val="20"/>
                <w:rPrChange w:id="155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55" w:author="Urfels, Anton (IRRI)" w:date="2023-10-06T20:02:00Z">
                  <w:rPr>
                    <w:rFonts w:ascii="Gill Sans MT" w:hAnsi="Gill Sans MT" w:cs="Calibri"/>
                    <w:color w:val="000000"/>
                    <w:sz w:val="20"/>
                    <w:szCs w:val="20"/>
                  </w:rPr>
                </w:rPrChange>
              </w:rPr>
              <w:t>-0.71</w:t>
            </w:r>
          </w:p>
        </w:tc>
        <w:tc>
          <w:tcPr>
            <w:tcW w:w="555" w:type="pct"/>
            <w:noWrap/>
            <w:vAlign w:val="bottom"/>
          </w:tcPr>
          <w:p w14:paraId="03FD05E2" w14:textId="75C75D70" w:rsidR="005676F8" w:rsidRPr="00256197" w:rsidRDefault="005676F8" w:rsidP="005676F8">
            <w:pPr>
              <w:spacing w:line="240" w:lineRule="auto"/>
              <w:jc w:val="right"/>
              <w:rPr>
                <w:rFonts w:cs="Times New Roman"/>
                <w:color w:val="000000"/>
                <w:sz w:val="20"/>
                <w:szCs w:val="20"/>
                <w:rPrChange w:id="155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57" w:author="Urfels, Anton (IRRI)" w:date="2023-10-06T20:02:00Z">
                  <w:rPr>
                    <w:rFonts w:ascii="Gill Sans MT" w:hAnsi="Gill Sans MT" w:cs="Calibri"/>
                    <w:color w:val="000000"/>
                    <w:sz w:val="20"/>
                    <w:szCs w:val="20"/>
                  </w:rPr>
                </w:rPrChange>
              </w:rPr>
              <w:t>-1.87</w:t>
            </w:r>
          </w:p>
        </w:tc>
        <w:tc>
          <w:tcPr>
            <w:tcW w:w="555" w:type="pct"/>
            <w:noWrap/>
            <w:vAlign w:val="bottom"/>
          </w:tcPr>
          <w:p w14:paraId="1CD74F06" w14:textId="7C5878DC" w:rsidR="005676F8" w:rsidRPr="00256197" w:rsidRDefault="005676F8" w:rsidP="005676F8">
            <w:pPr>
              <w:spacing w:line="240" w:lineRule="auto"/>
              <w:jc w:val="right"/>
              <w:rPr>
                <w:rFonts w:cs="Times New Roman"/>
                <w:color w:val="000000"/>
                <w:sz w:val="20"/>
                <w:szCs w:val="20"/>
                <w:rPrChange w:id="155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59" w:author="Urfels, Anton (IRRI)" w:date="2023-10-06T20:02:00Z">
                  <w:rPr>
                    <w:rFonts w:ascii="Gill Sans MT" w:hAnsi="Gill Sans MT" w:cs="Calibri"/>
                    <w:color w:val="000000"/>
                    <w:sz w:val="20"/>
                    <w:szCs w:val="20"/>
                  </w:rPr>
                </w:rPrChange>
              </w:rPr>
              <w:t>-1.51</w:t>
            </w:r>
          </w:p>
        </w:tc>
        <w:tc>
          <w:tcPr>
            <w:tcW w:w="555" w:type="pct"/>
            <w:noWrap/>
            <w:vAlign w:val="bottom"/>
          </w:tcPr>
          <w:p w14:paraId="0AFF5B32" w14:textId="692194C4" w:rsidR="005676F8" w:rsidRPr="00256197" w:rsidRDefault="005676F8" w:rsidP="005676F8">
            <w:pPr>
              <w:spacing w:line="240" w:lineRule="auto"/>
              <w:jc w:val="right"/>
              <w:rPr>
                <w:rFonts w:cs="Times New Roman"/>
                <w:color w:val="000000"/>
                <w:sz w:val="20"/>
                <w:szCs w:val="20"/>
                <w:rPrChange w:id="156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61" w:author="Urfels, Anton (IRRI)" w:date="2023-10-06T20:02:00Z">
                  <w:rPr>
                    <w:rFonts w:ascii="Gill Sans MT" w:hAnsi="Gill Sans MT" w:cs="Calibri"/>
                    <w:color w:val="000000"/>
                    <w:sz w:val="20"/>
                    <w:szCs w:val="20"/>
                  </w:rPr>
                </w:rPrChange>
              </w:rPr>
              <w:t>-1.82</w:t>
            </w:r>
          </w:p>
        </w:tc>
      </w:tr>
      <w:tr w:rsidR="005676F8" w:rsidRPr="00256197" w14:paraId="01A78ACB" w14:textId="77777777" w:rsidTr="00DB11CB">
        <w:trPr>
          <w:trHeight w:val="288"/>
          <w:jc w:val="center"/>
        </w:trPr>
        <w:tc>
          <w:tcPr>
            <w:tcW w:w="707" w:type="pct"/>
            <w:vMerge/>
          </w:tcPr>
          <w:p w14:paraId="7E940391" w14:textId="77777777" w:rsidR="005676F8" w:rsidRPr="00256197" w:rsidRDefault="005676F8" w:rsidP="005676F8">
            <w:pPr>
              <w:spacing w:line="240" w:lineRule="auto"/>
              <w:rPr>
                <w:rFonts w:eastAsia="Times New Roman" w:cs="Times New Roman"/>
                <w:color w:val="000000"/>
                <w:sz w:val="20"/>
                <w:szCs w:val="20"/>
                <w:lang w:eastAsia="en-ZW"/>
                <w:rPrChange w:id="1562"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F59C239" w14:textId="77777777" w:rsidR="005676F8" w:rsidRPr="00256197" w:rsidRDefault="005676F8" w:rsidP="005676F8">
            <w:pPr>
              <w:spacing w:line="240" w:lineRule="auto"/>
              <w:rPr>
                <w:rFonts w:eastAsia="Times New Roman" w:cs="Times New Roman"/>
                <w:color w:val="000000"/>
                <w:sz w:val="20"/>
                <w:szCs w:val="20"/>
                <w:lang w:eastAsia="en-ZW"/>
                <w:rPrChange w:id="156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564" w:author="Urfels, Anton (IRRI)" w:date="2023-10-06T20:02:00Z">
                  <w:rPr>
                    <w:rFonts w:ascii="Gill Sans MT" w:eastAsia="Times New Roman" w:hAnsi="Gill Sans MT" w:cs="Calibri"/>
                    <w:color w:val="000000"/>
                    <w:sz w:val="20"/>
                    <w:szCs w:val="20"/>
                    <w:lang w:eastAsia="en-ZW"/>
                  </w:rPr>
                </w:rPrChange>
              </w:rPr>
              <w:t>75th percentile</w:t>
            </w:r>
          </w:p>
        </w:tc>
        <w:tc>
          <w:tcPr>
            <w:tcW w:w="555" w:type="pct"/>
            <w:noWrap/>
            <w:vAlign w:val="bottom"/>
          </w:tcPr>
          <w:p w14:paraId="017CBCFB" w14:textId="4855255A" w:rsidR="005676F8" w:rsidRPr="00256197" w:rsidRDefault="005676F8" w:rsidP="005676F8">
            <w:pPr>
              <w:spacing w:line="240" w:lineRule="auto"/>
              <w:jc w:val="right"/>
              <w:rPr>
                <w:rFonts w:cs="Times New Roman"/>
                <w:color w:val="000000"/>
                <w:sz w:val="20"/>
                <w:szCs w:val="20"/>
                <w:rPrChange w:id="156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66" w:author="Urfels, Anton (IRRI)" w:date="2023-10-06T20:02:00Z">
                  <w:rPr>
                    <w:rFonts w:ascii="Gill Sans MT" w:hAnsi="Gill Sans MT" w:cs="Calibri"/>
                    <w:color w:val="000000"/>
                    <w:sz w:val="20"/>
                    <w:szCs w:val="20"/>
                  </w:rPr>
                </w:rPrChange>
              </w:rPr>
              <w:t>-2.32</w:t>
            </w:r>
          </w:p>
        </w:tc>
        <w:tc>
          <w:tcPr>
            <w:tcW w:w="555" w:type="pct"/>
            <w:noWrap/>
            <w:vAlign w:val="bottom"/>
          </w:tcPr>
          <w:p w14:paraId="296AAC79" w14:textId="0586DB18" w:rsidR="005676F8" w:rsidRPr="00256197" w:rsidRDefault="005676F8" w:rsidP="005676F8">
            <w:pPr>
              <w:spacing w:line="240" w:lineRule="auto"/>
              <w:jc w:val="right"/>
              <w:rPr>
                <w:rFonts w:cs="Times New Roman"/>
                <w:color w:val="000000"/>
                <w:sz w:val="20"/>
                <w:szCs w:val="20"/>
                <w:rPrChange w:id="156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68" w:author="Urfels, Anton (IRRI)" w:date="2023-10-06T20:02:00Z">
                  <w:rPr>
                    <w:rFonts w:ascii="Gill Sans MT" w:hAnsi="Gill Sans MT" w:cs="Calibri"/>
                    <w:color w:val="000000"/>
                    <w:sz w:val="20"/>
                    <w:szCs w:val="20"/>
                  </w:rPr>
                </w:rPrChange>
              </w:rPr>
              <w:t>0.35</w:t>
            </w:r>
          </w:p>
        </w:tc>
        <w:tc>
          <w:tcPr>
            <w:tcW w:w="555" w:type="pct"/>
            <w:noWrap/>
            <w:vAlign w:val="bottom"/>
          </w:tcPr>
          <w:p w14:paraId="7C6755C7" w14:textId="218FE2B1" w:rsidR="005676F8" w:rsidRPr="00256197" w:rsidRDefault="005676F8" w:rsidP="005676F8">
            <w:pPr>
              <w:spacing w:line="240" w:lineRule="auto"/>
              <w:jc w:val="right"/>
              <w:rPr>
                <w:rFonts w:cs="Times New Roman"/>
                <w:color w:val="000000"/>
                <w:sz w:val="20"/>
                <w:szCs w:val="20"/>
                <w:rPrChange w:id="156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70" w:author="Urfels, Anton (IRRI)" w:date="2023-10-06T20:02:00Z">
                  <w:rPr>
                    <w:rFonts w:ascii="Gill Sans MT" w:hAnsi="Gill Sans MT" w:cs="Calibri"/>
                    <w:color w:val="000000"/>
                    <w:sz w:val="20"/>
                    <w:szCs w:val="20"/>
                  </w:rPr>
                </w:rPrChange>
              </w:rPr>
              <w:t>0.18</w:t>
            </w:r>
          </w:p>
        </w:tc>
        <w:tc>
          <w:tcPr>
            <w:tcW w:w="555" w:type="pct"/>
            <w:noWrap/>
            <w:vAlign w:val="bottom"/>
          </w:tcPr>
          <w:p w14:paraId="2352A500" w14:textId="27F851E8" w:rsidR="005676F8" w:rsidRPr="00256197" w:rsidRDefault="005676F8" w:rsidP="005676F8">
            <w:pPr>
              <w:spacing w:line="240" w:lineRule="auto"/>
              <w:jc w:val="right"/>
              <w:rPr>
                <w:rFonts w:cs="Times New Roman"/>
                <w:color w:val="000000"/>
                <w:sz w:val="20"/>
                <w:szCs w:val="20"/>
                <w:rPrChange w:id="157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72" w:author="Urfels, Anton (IRRI)" w:date="2023-10-06T20:02:00Z">
                  <w:rPr>
                    <w:rFonts w:ascii="Gill Sans MT" w:hAnsi="Gill Sans MT" w:cs="Calibri"/>
                    <w:color w:val="000000"/>
                    <w:sz w:val="20"/>
                    <w:szCs w:val="20"/>
                  </w:rPr>
                </w:rPrChange>
              </w:rPr>
              <w:t>-0.14</w:t>
            </w:r>
          </w:p>
        </w:tc>
        <w:tc>
          <w:tcPr>
            <w:tcW w:w="555" w:type="pct"/>
            <w:noWrap/>
            <w:vAlign w:val="bottom"/>
          </w:tcPr>
          <w:p w14:paraId="3490A9DF" w14:textId="7C6AEE32" w:rsidR="005676F8" w:rsidRPr="00256197" w:rsidRDefault="005676F8" w:rsidP="005676F8">
            <w:pPr>
              <w:spacing w:line="240" w:lineRule="auto"/>
              <w:jc w:val="right"/>
              <w:rPr>
                <w:rFonts w:cs="Times New Roman"/>
                <w:color w:val="000000"/>
                <w:sz w:val="20"/>
                <w:szCs w:val="20"/>
                <w:rPrChange w:id="157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74" w:author="Urfels, Anton (IRRI)" w:date="2023-10-06T20:02:00Z">
                  <w:rPr>
                    <w:rFonts w:ascii="Gill Sans MT" w:hAnsi="Gill Sans MT" w:cs="Calibri"/>
                    <w:color w:val="000000"/>
                    <w:sz w:val="20"/>
                    <w:szCs w:val="20"/>
                  </w:rPr>
                </w:rPrChange>
              </w:rPr>
              <w:t>-0.34</w:t>
            </w:r>
          </w:p>
        </w:tc>
        <w:tc>
          <w:tcPr>
            <w:tcW w:w="555" w:type="pct"/>
            <w:noWrap/>
            <w:vAlign w:val="bottom"/>
          </w:tcPr>
          <w:p w14:paraId="2CD1A4AF" w14:textId="2D40E7DB" w:rsidR="005676F8" w:rsidRPr="00256197" w:rsidRDefault="005676F8" w:rsidP="005676F8">
            <w:pPr>
              <w:spacing w:line="240" w:lineRule="auto"/>
              <w:jc w:val="right"/>
              <w:rPr>
                <w:rFonts w:cs="Times New Roman"/>
                <w:color w:val="000000"/>
                <w:sz w:val="20"/>
                <w:szCs w:val="20"/>
                <w:rPrChange w:id="157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76" w:author="Urfels, Anton (IRRI)" w:date="2023-10-06T20:02:00Z">
                  <w:rPr>
                    <w:rFonts w:ascii="Gill Sans MT" w:hAnsi="Gill Sans MT" w:cs="Calibri"/>
                    <w:color w:val="000000"/>
                    <w:sz w:val="20"/>
                    <w:szCs w:val="20"/>
                  </w:rPr>
                </w:rPrChange>
              </w:rPr>
              <w:t>-0.54</w:t>
            </w:r>
          </w:p>
        </w:tc>
      </w:tr>
      <w:tr w:rsidR="005676F8" w:rsidRPr="00256197" w14:paraId="0A32FC16" w14:textId="77777777" w:rsidTr="00DB11CB">
        <w:trPr>
          <w:trHeight w:val="288"/>
          <w:jc w:val="center"/>
        </w:trPr>
        <w:tc>
          <w:tcPr>
            <w:tcW w:w="707" w:type="pct"/>
            <w:vMerge/>
          </w:tcPr>
          <w:p w14:paraId="13845096" w14:textId="77777777" w:rsidR="005676F8" w:rsidRPr="00256197" w:rsidRDefault="005676F8" w:rsidP="005676F8">
            <w:pPr>
              <w:spacing w:line="240" w:lineRule="auto"/>
              <w:rPr>
                <w:rFonts w:eastAsia="Times New Roman" w:cs="Times New Roman"/>
                <w:color w:val="000000"/>
                <w:sz w:val="20"/>
                <w:szCs w:val="20"/>
                <w:lang w:eastAsia="en-ZW"/>
                <w:rPrChange w:id="1577"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56143EDE" w14:textId="77777777" w:rsidR="005676F8" w:rsidRPr="00256197" w:rsidRDefault="005676F8" w:rsidP="005676F8">
            <w:pPr>
              <w:spacing w:line="240" w:lineRule="auto"/>
              <w:rPr>
                <w:rFonts w:eastAsia="Times New Roman" w:cs="Times New Roman"/>
                <w:color w:val="000000"/>
                <w:sz w:val="20"/>
                <w:szCs w:val="20"/>
                <w:lang w:eastAsia="en-ZW"/>
                <w:rPrChange w:id="157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579" w:author="Urfels, Anton (IRRI)" w:date="2023-10-06T20:02:00Z">
                  <w:rPr>
                    <w:rFonts w:ascii="Gill Sans MT" w:eastAsia="Times New Roman" w:hAnsi="Gill Sans MT" w:cs="Calibri"/>
                    <w:color w:val="000000"/>
                    <w:sz w:val="20"/>
                    <w:szCs w:val="20"/>
                    <w:lang w:eastAsia="en-ZW"/>
                  </w:rPr>
                </w:rPrChange>
              </w:rPr>
              <w:t>90th percentile</w:t>
            </w:r>
          </w:p>
        </w:tc>
        <w:tc>
          <w:tcPr>
            <w:tcW w:w="555" w:type="pct"/>
            <w:tcBorders>
              <w:bottom w:val="nil"/>
            </w:tcBorders>
            <w:noWrap/>
            <w:vAlign w:val="bottom"/>
          </w:tcPr>
          <w:p w14:paraId="61BCAEB7" w14:textId="2E0B816B" w:rsidR="005676F8" w:rsidRPr="00256197" w:rsidRDefault="005676F8" w:rsidP="005676F8">
            <w:pPr>
              <w:spacing w:line="240" w:lineRule="auto"/>
              <w:jc w:val="right"/>
              <w:rPr>
                <w:rFonts w:cs="Times New Roman"/>
                <w:color w:val="000000"/>
                <w:sz w:val="20"/>
                <w:szCs w:val="20"/>
                <w:rPrChange w:id="158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81" w:author="Urfels, Anton (IRRI)" w:date="2023-10-06T20:02:00Z">
                  <w:rPr>
                    <w:rFonts w:ascii="Gill Sans MT" w:hAnsi="Gill Sans MT" w:cs="Calibri"/>
                    <w:color w:val="000000"/>
                    <w:sz w:val="20"/>
                    <w:szCs w:val="20"/>
                  </w:rPr>
                </w:rPrChange>
              </w:rPr>
              <w:t>-1.89</w:t>
            </w:r>
          </w:p>
        </w:tc>
        <w:tc>
          <w:tcPr>
            <w:tcW w:w="555" w:type="pct"/>
            <w:tcBorders>
              <w:bottom w:val="nil"/>
            </w:tcBorders>
            <w:noWrap/>
            <w:vAlign w:val="bottom"/>
          </w:tcPr>
          <w:p w14:paraId="1E877F65" w14:textId="0A70BCF1" w:rsidR="005676F8" w:rsidRPr="00256197" w:rsidRDefault="005676F8" w:rsidP="005676F8">
            <w:pPr>
              <w:spacing w:line="240" w:lineRule="auto"/>
              <w:jc w:val="right"/>
              <w:rPr>
                <w:rFonts w:cs="Times New Roman"/>
                <w:color w:val="000000"/>
                <w:sz w:val="20"/>
                <w:szCs w:val="20"/>
                <w:rPrChange w:id="158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83" w:author="Urfels, Anton (IRRI)" w:date="2023-10-06T20:02:00Z">
                  <w:rPr>
                    <w:rFonts w:ascii="Gill Sans MT" w:hAnsi="Gill Sans MT" w:cs="Calibri"/>
                    <w:color w:val="000000"/>
                    <w:sz w:val="20"/>
                    <w:szCs w:val="20"/>
                  </w:rPr>
                </w:rPrChange>
              </w:rPr>
              <w:t>1.92</w:t>
            </w:r>
          </w:p>
        </w:tc>
        <w:tc>
          <w:tcPr>
            <w:tcW w:w="555" w:type="pct"/>
            <w:tcBorders>
              <w:bottom w:val="nil"/>
            </w:tcBorders>
            <w:noWrap/>
            <w:vAlign w:val="bottom"/>
          </w:tcPr>
          <w:p w14:paraId="4F2F0228" w14:textId="220D1F94" w:rsidR="005676F8" w:rsidRPr="00256197" w:rsidRDefault="005676F8" w:rsidP="005676F8">
            <w:pPr>
              <w:spacing w:line="240" w:lineRule="auto"/>
              <w:jc w:val="right"/>
              <w:rPr>
                <w:rFonts w:cs="Times New Roman"/>
                <w:color w:val="000000"/>
                <w:sz w:val="20"/>
                <w:szCs w:val="20"/>
                <w:rPrChange w:id="158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85" w:author="Urfels, Anton (IRRI)" w:date="2023-10-06T20:02:00Z">
                  <w:rPr>
                    <w:rFonts w:ascii="Gill Sans MT" w:hAnsi="Gill Sans MT" w:cs="Calibri"/>
                    <w:color w:val="000000"/>
                    <w:sz w:val="20"/>
                    <w:szCs w:val="20"/>
                  </w:rPr>
                </w:rPrChange>
              </w:rPr>
              <w:t>1.90</w:t>
            </w:r>
          </w:p>
        </w:tc>
        <w:tc>
          <w:tcPr>
            <w:tcW w:w="555" w:type="pct"/>
            <w:tcBorders>
              <w:bottom w:val="nil"/>
            </w:tcBorders>
            <w:noWrap/>
            <w:vAlign w:val="bottom"/>
          </w:tcPr>
          <w:p w14:paraId="5972A8C6" w14:textId="6C8122D1" w:rsidR="005676F8" w:rsidRPr="00256197" w:rsidRDefault="005676F8" w:rsidP="005676F8">
            <w:pPr>
              <w:spacing w:line="240" w:lineRule="auto"/>
              <w:jc w:val="right"/>
              <w:rPr>
                <w:rFonts w:cs="Times New Roman"/>
                <w:color w:val="000000"/>
                <w:sz w:val="20"/>
                <w:szCs w:val="20"/>
                <w:rPrChange w:id="158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87" w:author="Urfels, Anton (IRRI)" w:date="2023-10-06T20:02:00Z">
                  <w:rPr>
                    <w:rFonts w:ascii="Gill Sans MT" w:hAnsi="Gill Sans MT" w:cs="Calibri"/>
                    <w:color w:val="000000"/>
                    <w:sz w:val="20"/>
                    <w:szCs w:val="20"/>
                  </w:rPr>
                </w:rPrChange>
              </w:rPr>
              <w:t>1.18</w:t>
            </w:r>
          </w:p>
        </w:tc>
        <w:tc>
          <w:tcPr>
            <w:tcW w:w="555" w:type="pct"/>
            <w:tcBorders>
              <w:bottom w:val="nil"/>
            </w:tcBorders>
            <w:noWrap/>
            <w:vAlign w:val="bottom"/>
          </w:tcPr>
          <w:p w14:paraId="1EC19184" w14:textId="312192A7" w:rsidR="005676F8" w:rsidRPr="00256197" w:rsidRDefault="005676F8" w:rsidP="005676F8">
            <w:pPr>
              <w:spacing w:line="240" w:lineRule="auto"/>
              <w:jc w:val="right"/>
              <w:rPr>
                <w:rFonts w:cs="Times New Roman"/>
                <w:color w:val="000000"/>
                <w:sz w:val="20"/>
                <w:szCs w:val="20"/>
                <w:rPrChange w:id="158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89" w:author="Urfels, Anton (IRRI)" w:date="2023-10-06T20:02:00Z">
                  <w:rPr>
                    <w:rFonts w:ascii="Gill Sans MT" w:hAnsi="Gill Sans MT" w:cs="Calibri"/>
                    <w:color w:val="000000"/>
                    <w:sz w:val="20"/>
                    <w:szCs w:val="20"/>
                  </w:rPr>
                </w:rPrChange>
              </w:rPr>
              <w:t>1.16</w:t>
            </w:r>
          </w:p>
        </w:tc>
        <w:tc>
          <w:tcPr>
            <w:tcW w:w="555" w:type="pct"/>
            <w:tcBorders>
              <w:bottom w:val="nil"/>
            </w:tcBorders>
            <w:noWrap/>
            <w:vAlign w:val="bottom"/>
          </w:tcPr>
          <w:p w14:paraId="02F849C7" w14:textId="7003EBB4" w:rsidR="005676F8" w:rsidRPr="00256197" w:rsidRDefault="005676F8" w:rsidP="005676F8">
            <w:pPr>
              <w:spacing w:line="240" w:lineRule="auto"/>
              <w:jc w:val="right"/>
              <w:rPr>
                <w:rFonts w:cs="Times New Roman"/>
                <w:color w:val="000000"/>
                <w:sz w:val="20"/>
                <w:szCs w:val="20"/>
                <w:rPrChange w:id="159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91" w:author="Urfels, Anton (IRRI)" w:date="2023-10-06T20:02:00Z">
                  <w:rPr>
                    <w:rFonts w:ascii="Gill Sans MT" w:hAnsi="Gill Sans MT" w:cs="Calibri"/>
                    <w:color w:val="000000"/>
                    <w:sz w:val="20"/>
                    <w:szCs w:val="20"/>
                  </w:rPr>
                </w:rPrChange>
              </w:rPr>
              <w:t>0.73</w:t>
            </w:r>
          </w:p>
        </w:tc>
      </w:tr>
      <w:tr w:rsidR="005676F8" w:rsidRPr="00256197" w14:paraId="438B14B6" w14:textId="77777777" w:rsidTr="00DB11CB">
        <w:trPr>
          <w:trHeight w:val="288"/>
          <w:jc w:val="center"/>
        </w:trPr>
        <w:tc>
          <w:tcPr>
            <w:tcW w:w="707" w:type="pct"/>
            <w:vMerge/>
            <w:tcBorders>
              <w:bottom w:val="single" w:sz="4" w:space="0" w:color="auto"/>
            </w:tcBorders>
          </w:tcPr>
          <w:p w14:paraId="60FD9296" w14:textId="77777777" w:rsidR="005676F8" w:rsidRPr="00256197" w:rsidRDefault="005676F8" w:rsidP="005676F8">
            <w:pPr>
              <w:spacing w:line="240" w:lineRule="auto"/>
              <w:rPr>
                <w:rFonts w:eastAsia="Times New Roman" w:cs="Times New Roman"/>
                <w:color w:val="000000"/>
                <w:sz w:val="20"/>
                <w:szCs w:val="20"/>
                <w:lang w:eastAsia="en-ZW"/>
                <w:rPrChange w:id="1592"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7AED76F8" w14:textId="77777777" w:rsidR="005676F8" w:rsidRPr="00256197" w:rsidRDefault="005676F8" w:rsidP="005676F8">
            <w:pPr>
              <w:spacing w:line="240" w:lineRule="auto"/>
              <w:rPr>
                <w:rFonts w:eastAsia="Times New Roman" w:cs="Times New Roman"/>
                <w:color w:val="000000"/>
                <w:sz w:val="20"/>
                <w:szCs w:val="20"/>
                <w:lang w:eastAsia="en-ZW"/>
                <w:rPrChange w:id="159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594"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02FA0DFF" w14:textId="61764CD4" w:rsidR="005676F8" w:rsidRPr="00256197" w:rsidRDefault="005676F8" w:rsidP="005676F8">
            <w:pPr>
              <w:spacing w:line="240" w:lineRule="auto"/>
              <w:jc w:val="right"/>
              <w:rPr>
                <w:rFonts w:cs="Times New Roman"/>
                <w:color w:val="000000"/>
                <w:sz w:val="20"/>
                <w:szCs w:val="20"/>
                <w:rPrChange w:id="159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96" w:author="Urfels, Anton (IRRI)" w:date="2023-10-06T20:02:00Z">
                  <w:rPr>
                    <w:rFonts w:ascii="Gill Sans MT" w:hAnsi="Gill Sans MT" w:cs="Calibri"/>
                    <w:color w:val="000000"/>
                    <w:sz w:val="20"/>
                    <w:szCs w:val="20"/>
                  </w:rPr>
                </w:rPrChange>
              </w:rPr>
              <w:t>4.84</w:t>
            </w:r>
          </w:p>
        </w:tc>
        <w:tc>
          <w:tcPr>
            <w:tcW w:w="555" w:type="pct"/>
            <w:tcBorders>
              <w:top w:val="nil"/>
              <w:bottom w:val="single" w:sz="4" w:space="0" w:color="auto"/>
            </w:tcBorders>
            <w:noWrap/>
            <w:vAlign w:val="bottom"/>
          </w:tcPr>
          <w:p w14:paraId="4DF79387" w14:textId="126E4559" w:rsidR="005676F8" w:rsidRPr="00256197" w:rsidRDefault="005676F8" w:rsidP="005676F8">
            <w:pPr>
              <w:spacing w:line="240" w:lineRule="auto"/>
              <w:jc w:val="right"/>
              <w:rPr>
                <w:rFonts w:cs="Times New Roman"/>
                <w:color w:val="000000"/>
                <w:sz w:val="20"/>
                <w:szCs w:val="20"/>
                <w:rPrChange w:id="159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98" w:author="Urfels, Anton (IRRI)" w:date="2023-10-06T20:02:00Z">
                  <w:rPr>
                    <w:rFonts w:ascii="Gill Sans MT" w:hAnsi="Gill Sans MT" w:cs="Calibri"/>
                    <w:color w:val="000000"/>
                    <w:sz w:val="20"/>
                    <w:szCs w:val="20"/>
                  </w:rPr>
                </w:rPrChange>
              </w:rPr>
              <w:t>5.05</w:t>
            </w:r>
          </w:p>
        </w:tc>
        <w:tc>
          <w:tcPr>
            <w:tcW w:w="555" w:type="pct"/>
            <w:tcBorders>
              <w:top w:val="nil"/>
              <w:bottom w:val="single" w:sz="4" w:space="0" w:color="auto"/>
            </w:tcBorders>
            <w:noWrap/>
            <w:vAlign w:val="bottom"/>
          </w:tcPr>
          <w:p w14:paraId="2DE37C1C" w14:textId="2B672320" w:rsidR="005676F8" w:rsidRPr="00256197" w:rsidRDefault="005676F8" w:rsidP="005676F8">
            <w:pPr>
              <w:spacing w:line="240" w:lineRule="auto"/>
              <w:jc w:val="right"/>
              <w:rPr>
                <w:rFonts w:cs="Times New Roman"/>
                <w:color w:val="000000"/>
                <w:sz w:val="20"/>
                <w:szCs w:val="20"/>
                <w:rPrChange w:id="159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00" w:author="Urfels, Anton (IRRI)" w:date="2023-10-06T20:02:00Z">
                  <w:rPr>
                    <w:rFonts w:ascii="Gill Sans MT" w:hAnsi="Gill Sans MT" w:cs="Calibri"/>
                    <w:color w:val="000000"/>
                    <w:sz w:val="20"/>
                    <w:szCs w:val="20"/>
                  </w:rPr>
                </w:rPrChange>
              </w:rPr>
              <w:t>4.79</w:t>
            </w:r>
          </w:p>
        </w:tc>
        <w:tc>
          <w:tcPr>
            <w:tcW w:w="555" w:type="pct"/>
            <w:tcBorders>
              <w:top w:val="nil"/>
              <w:bottom w:val="single" w:sz="4" w:space="0" w:color="auto"/>
            </w:tcBorders>
            <w:noWrap/>
            <w:vAlign w:val="bottom"/>
          </w:tcPr>
          <w:p w14:paraId="0B1D1564" w14:textId="2EBB5A84" w:rsidR="005676F8" w:rsidRPr="00256197" w:rsidRDefault="005676F8" w:rsidP="005676F8">
            <w:pPr>
              <w:spacing w:line="240" w:lineRule="auto"/>
              <w:jc w:val="right"/>
              <w:rPr>
                <w:rFonts w:cs="Times New Roman"/>
                <w:color w:val="000000"/>
                <w:sz w:val="20"/>
                <w:szCs w:val="20"/>
                <w:rPrChange w:id="160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02" w:author="Urfels, Anton (IRRI)" w:date="2023-10-06T20:02:00Z">
                  <w:rPr>
                    <w:rFonts w:ascii="Gill Sans MT" w:hAnsi="Gill Sans MT" w:cs="Calibri"/>
                    <w:color w:val="000000"/>
                    <w:sz w:val="20"/>
                    <w:szCs w:val="20"/>
                  </w:rPr>
                </w:rPrChange>
              </w:rPr>
              <w:t>4.66</w:t>
            </w:r>
          </w:p>
        </w:tc>
        <w:tc>
          <w:tcPr>
            <w:tcW w:w="555" w:type="pct"/>
            <w:tcBorders>
              <w:top w:val="nil"/>
              <w:bottom w:val="single" w:sz="4" w:space="0" w:color="auto"/>
            </w:tcBorders>
            <w:noWrap/>
            <w:vAlign w:val="bottom"/>
          </w:tcPr>
          <w:p w14:paraId="75CA6149" w14:textId="648C5643" w:rsidR="005676F8" w:rsidRPr="00256197" w:rsidRDefault="005676F8" w:rsidP="005676F8">
            <w:pPr>
              <w:spacing w:line="240" w:lineRule="auto"/>
              <w:jc w:val="right"/>
              <w:rPr>
                <w:rFonts w:cs="Times New Roman"/>
                <w:color w:val="000000"/>
                <w:sz w:val="20"/>
                <w:szCs w:val="20"/>
                <w:rPrChange w:id="160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04" w:author="Urfels, Anton (IRRI)" w:date="2023-10-06T20:02:00Z">
                  <w:rPr>
                    <w:rFonts w:ascii="Gill Sans MT" w:hAnsi="Gill Sans MT" w:cs="Calibri"/>
                    <w:color w:val="000000"/>
                    <w:sz w:val="20"/>
                    <w:szCs w:val="20"/>
                  </w:rPr>
                </w:rPrChange>
              </w:rPr>
              <w:t>8.50</w:t>
            </w:r>
          </w:p>
        </w:tc>
        <w:tc>
          <w:tcPr>
            <w:tcW w:w="555" w:type="pct"/>
            <w:tcBorders>
              <w:top w:val="nil"/>
              <w:bottom w:val="single" w:sz="4" w:space="0" w:color="auto"/>
            </w:tcBorders>
            <w:noWrap/>
            <w:vAlign w:val="bottom"/>
          </w:tcPr>
          <w:p w14:paraId="7003240E" w14:textId="76D64026" w:rsidR="005676F8" w:rsidRPr="00256197" w:rsidRDefault="005676F8" w:rsidP="005676F8">
            <w:pPr>
              <w:spacing w:line="240" w:lineRule="auto"/>
              <w:jc w:val="right"/>
              <w:rPr>
                <w:rFonts w:cs="Times New Roman"/>
                <w:color w:val="000000"/>
                <w:sz w:val="20"/>
                <w:szCs w:val="20"/>
                <w:rPrChange w:id="160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06" w:author="Urfels, Anton (IRRI)" w:date="2023-10-06T20:02:00Z">
                  <w:rPr>
                    <w:rFonts w:ascii="Gill Sans MT" w:hAnsi="Gill Sans MT" w:cs="Calibri"/>
                    <w:color w:val="000000"/>
                    <w:sz w:val="20"/>
                    <w:szCs w:val="20"/>
                  </w:rPr>
                </w:rPrChange>
              </w:rPr>
              <w:t>6.49</w:t>
            </w:r>
          </w:p>
        </w:tc>
      </w:tr>
      <w:tr w:rsidR="005676F8" w:rsidRPr="00256197" w14:paraId="32F3FF53" w14:textId="77777777" w:rsidTr="00DB11CB">
        <w:trPr>
          <w:trHeight w:val="288"/>
          <w:jc w:val="center"/>
        </w:trPr>
        <w:tc>
          <w:tcPr>
            <w:tcW w:w="707" w:type="pct"/>
            <w:vMerge w:val="restart"/>
            <w:tcBorders>
              <w:top w:val="single" w:sz="4" w:space="0" w:color="auto"/>
            </w:tcBorders>
          </w:tcPr>
          <w:p w14:paraId="49A66C0C" w14:textId="77777777" w:rsidR="005676F8" w:rsidRPr="00256197" w:rsidRDefault="005676F8" w:rsidP="005676F8">
            <w:pPr>
              <w:spacing w:line="240" w:lineRule="auto"/>
              <w:rPr>
                <w:rFonts w:eastAsia="Times New Roman" w:cs="Times New Roman"/>
                <w:color w:val="000000"/>
                <w:sz w:val="20"/>
                <w:szCs w:val="20"/>
                <w:lang w:eastAsia="en-ZW"/>
                <w:rPrChange w:id="160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608" w:author="Urfels, Anton (IRRI)" w:date="2023-10-06T20:02:00Z">
                  <w:rPr>
                    <w:rFonts w:ascii="Gill Sans MT" w:eastAsia="Times New Roman" w:hAnsi="Gill Sans MT" w:cs="Calibri"/>
                    <w:color w:val="000000"/>
                    <w:sz w:val="20"/>
                    <w:szCs w:val="20"/>
                    <w:lang w:eastAsia="en-ZW"/>
                  </w:rPr>
                </w:rPrChange>
              </w:rPr>
              <w:t>WTP summary</w:t>
            </w:r>
          </w:p>
        </w:tc>
        <w:tc>
          <w:tcPr>
            <w:tcW w:w="963" w:type="pct"/>
            <w:tcBorders>
              <w:top w:val="single" w:sz="4" w:space="0" w:color="auto"/>
            </w:tcBorders>
            <w:noWrap/>
            <w:hideMark/>
          </w:tcPr>
          <w:p w14:paraId="108BF1B6" w14:textId="77777777" w:rsidR="005676F8" w:rsidRPr="00256197" w:rsidRDefault="005676F8" w:rsidP="005676F8">
            <w:pPr>
              <w:spacing w:line="240" w:lineRule="auto"/>
              <w:rPr>
                <w:rFonts w:eastAsia="Times New Roman" w:cs="Times New Roman"/>
                <w:color w:val="000000"/>
                <w:sz w:val="20"/>
                <w:szCs w:val="20"/>
                <w:lang w:eastAsia="en-ZW"/>
                <w:rPrChange w:id="160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610" w:author="Urfels, Anton (IRRI)" w:date="2023-10-06T20:02:00Z">
                  <w:rPr>
                    <w:rFonts w:ascii="Gill Sans MT" w:eastAsia="Times New Roman" w:hAnsi="Gill Sans MT" w:cs="Calibri"/>
                    <w:color w:val="000000"/>
                    <w:sz w:val="20"/>
                    <w:szCs w:val="20"/>
                    <w:lang w:eastAsia="en-ZW"/>
                  </w:rPr>
                </w:rPrChange>
              </w:rPr>
              <w:t>Clearly better (share)</w:t>
            </w:r>
          </w:p>
        </w:tc>
        <w:tc>
          <w:tcPr>
            <w:tcW w:w="555" w:type="pct"/>
            <w:tcBorders>
              <w:top w:val="single" w:sz="4" w:space="0" w:color="auto"/>
            </w:tcBorders>
            <w:noWrap/>
            <w:vAlign w:val="bottom"/>
          </w:tcPr>
          <w:p w14:paraId="63C4956D" w14:textId="1467DCA8" w:rsidR="005676F8" w:rsidRPr="00256197" w:rsidRDefault="005676F8" w:rsidP="005676F8">
            <w:pPr>
              <w:spacing w:line="240" w:lineRule="auto"/>
              <w:jc w:val="right"/>
              <w:rPr>
                <w:rFonts w:cs="Times New Roman"/>
                <w:color w:val="000000"/>
                <w:sz w:val="20"/>
                <w:szCs w:val="20"/>
                <w:rPrChange w:id="161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12" w:author="Urfels, Anton (IRRI)" w:date="2023-10-06T20:02:00Z">
                  <w:rPr>
                    <w:rFonts w:ascii="Gill Sans MT" w:hAnsi="Gill Sans MT" w:cs="Calibri"/>
                    <w:color w:val="000000"/>
                    <w:sz w:val="20"/>
                    <w:szCs w:val="20"/>
                  </w:rPr>
                </w:rPrChange>
              </w:rPr>
              <w:t>0.02</w:t>
            </w:r>
          </w:p>
        </w:tc>
        <w:tc>
          <w:tcPr>
            <w:tcW w:w="555" w:type="pct"/>
            <w:tcBorders>
              <w:top w:val="single" w:sz="4" w:space="0" w:color="auto"/>
            </w:tcBorders>
            <w:noWrap/>
            <w:vAlign w:val="bottom"/>
          </w:tcPr>
          <w:p w14:paraId="07A56D4A" w14:textId="6F88CD67" w:rsidR="005676F8" w:rsidRPr="00256197" w:rsidRDefault="005676F8" w:rsidP="005676F8">
            <w:pPr>
              <w:spacing w:line="240" w:lineRule="auto"/>
              <w:jc w:val="right"/>
              <w:rPr>
                <w:rFonts w:cs="Times New Roman"/>
                <w:color w:val="000000"/>
                <w:sz w:val="20"/>
                <w:szCs w:val="20"/>
                <w:rPrChange w:id="161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14" w:author="Urfels, Anton (IRRI)" w:date="2023-10-06T20:02:00Z">
                  <w:rPr>
                    <w:rFonts w:ascii="Gill Sans MT" w:hAnsi="Gill Sans MT" w:cs="Calibri"/>
                    <w:color w:val="000000"/>
                    <w:sz w:val="20"/>
                    <w:szCs w:val="20"/>
                  </w:rPr>
                </w:rPrChange>
              </w:rPr>
              <w:t>0.30</w:t>
            </w:r>
          </w:p>
        </w:tc>
        <w:tc>
          <w:tcPr>
            <w:tcW w:w="555" w:type="pct"/>
            <w:tcBorders>
              <w:top w:val="single" w:sz="4" w:space="0" w:color="auto"/>
            </w:tcBorders>
            <w:noWrap/>
            <w:vAlign w:val="bottom"/>
          </w:tcPr>
          <w:p w14:paraId="705E5891" w14:textId="6E3CE758" w:rsidR="005676F8" w:rsidRPr="00256197" w:rsidRDefault="005676F8" w:rsidP="005676F8">
            <w:pPr>
              <w:spacing w:line="240" w:lineRule="auto"/>
              <w:jc w:val="right"/>
              <w:rPr>
                <w:rFonts w:cs="Times New Roman"/>
                <w:color w:val="000000"/>
                <w:sz w:val="20"/>
                <w:szCs w:val="20"/>
                <w:rPrChange w:id="161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16" w:author="Urfels, Anton (IRRI)" w:date="2023-10-06T20:02:00Z">
                  <w:rPr>
                    <w:rFonts w:ascii="Gill Sans MT" w:hAnsi="Gill Sans MT" w:cs="Calibri"/>
                    <w:color w:val="000000"/>
                    <w:sz w:val="20"/>
                    <w:szCs w:val="20"/>
                  </w:rPr>
                </w:rPrChange>
              </w:rPr>
              <w:t>0.31</w:t>
            </w:r>
          </w:p>
        </w:tc>
        <w:tc>
          <w:tcPr>
            <w:tcW w:w="555" w:type="pct"/>
            <w:tcBorders>
              <w:top w:val="single" w:sz="4" w:space="0" w:color="auto"/>
            </w:tcBorders>
            <w:noWrap/>
            <w:vAlign w:val="bottom"/>
          </w:tcPr>
          <w:p w14:paraId="6E78A4B7" w14:textId="31840FC8" w:rsidR="005676F8" w:rsidRPr="00256197" w:rsidRDefault="005676F8" w:rsidP="005676F8">
            <w:pPr>
              <w:spacing w:line="240" w:lineRule="auto"/>
              <w:jc w:val="right"/>
              <w:rPr>
                <w:rFonts w:cs="Times New Roman"/>
                <w:color w:val="000000"/>
                <w:sz w:val="20"/>
                <w:szCs w:val="20"/>
                <w:rPrChange w:id="161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18" w:author="Urfels, Anton (IRRI)" w:date="2023-10-06T20:02:00Z">
                  <w:rPr>
                    <w:rFonts w:ascii="Gill Sans MT" w:hAnsi="Gill Sans MT" w:cs="Calibri"/>
                    <w:color w:val="000000"/>
                    <w:sz w:val="20"/>
                    <w:szCs w:val="20"/>
                  </w:rPr>
                </w:rPrChange>
              </w:rPr>
              <w:t>0.21</w:t>
            </w:r>
          </w:p>
        </w:tc>
        <w:tc>
          <w:tcPr>
            <w:tcW w:w="555" w:type="pct"/>
            <w:tcBorders>
              <w:top w:val="single" w:sz="4" w:space="0" w:color="auto"/>
            </w:tcBorders>
            <w:noWrap/>
            <w:vAlign w:val="bottom"/>
          </w:tcPr>
          <w:p w14:paraId="2553EC01" w14:textId="270678D9" w:rsidR="005676F8" w:rsidRPr="00256197" w:rsidRDefault="005676F8" w:rsidP="005676F8">
            <w:pPr>
              <w:spacing w:line="240" w:lineRule="auto"/>
              <w:jc w:val="right"/>
              <w:rPr>
                <w:rFonts w:cs="Times New Roman"/>
                <w:color w:val="000000"/>
                <w:sz w:val="20"/>
                <w:szCs w:val="20"/>
                <w:rPrChange w:id="161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20" w:author="Urfels, Anton (IRRI)" w:date="2023-10-06T20:02:00Z">
                  <w:rPr>
                    <w:rFonts w:ascii="Gill Sans MT" w:hAnsi="Gill Sans MT" w:cs="Calibri"/>
                    <w:color w:val="000000"/>
                    <w:sz w:val="20"/>
                    <w:szCs w:val="20"/>
                  </w:rPr>
                </w:rPrChange>
              </w:rPr>
              <w:t>0.21</w:t>
            </w:r>
            <w:ins w:id="1621" w:author="Urfels, Anton (IRRI)" w:date="2023-10-07T13:41:00Z">
              <w:r w:rsidR="00FA7FCD">
                <w:rPr>
                  <w:rFonts w:cs="Times New Roman"/>
                  <w:color w:val="000000"/>
                  <w:sz w:val="20"/>
                  <w:szCs w:val="20"/>
                </w:rPr>
                <w:t xml:space="preserve"> </w:t>
              </w:r>
            </w:ins>
          </w:p>
        </w:tc>
        <w:tc>
          <w:tcPr>
            <w:tcW w:w="555" w:type="pct"/>
            <w:tcBorders>
              <w:top w:val="single" w:sz="4" w:space="0" w:color="auto"/>
            </w:tcBorders>
            <w:noWrap/>
            <w:vAlign w:val="bottom"/>
          </w:tcPr>
          <w:p w14:paraId="1F91AF04" w14:textId="66A55EE9" w:rsidR="005676F8" w:rsidRPr="00256197" w:rsidRDefault="005676F8" w:rsidP="005676F8">
            <w:pPr>
              <w:spacing w:line="240" w:lineRule="auto"/>
              <w:jc w:val="right"/>
              <w:rPr>
                <w:rFonts w:cs="Times New Roman"/>
                <w:color w:val="000000"/>
                <w:sz w:val="20"/>
                <w:szCs w:val="20"/>
                <w:rPrChange w:id="162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23" w:author="Urfels, Anton (IRRI)" w:date="2023-10-06T20:02:00Z">
                  <w:rPr>
                    <w:rFonts w:ascii="Gill Sans MT" w:hAnsi="Gill Sans MT" w:cs="Calibri"/>
                    <w:color w:val="000000"/>
                    <w:sz w:val="20"/>
                    <w:szCs w:val="20"/>
                  </w:rPr>
                </w:rPrChange>
              </w:rPr>
              <w:t>0.18</w:t>
            </w:r>
          </w:p>
        </w:tc>
      </w:tr>
      <w:tr w:rsidR="005676F8" w:rsidRPr="00256197" w14:paraId="2D2FA607" w14:textId="77777777" w:rsidTr="00DB11CB">
        <w:trPr>
          <w:trHeight w:val="288"/>
          <w:jc w:val="center"/>
        </w:trPr>
        <w:tc>
          <w:tcPr>
            <w:tcW w:w="707" w:type="pct"/>
            <w:vMerge/>
          </w:tcPr>
          <w:p w14:paraId="5596E8F2" w14:textId="77777777" w:rsidR="005676F8" w:rsidRPr="00256197" w:rsidRDefault="005676F8" w:rsidP="005676F8">
            <w:pPr>
              <w:spacing w:line="240" w:lineRule="auto"/>
              <w:rPr>
                <w:rFonts w:eastAsia="Times New Roman" w:cs="Times New Roman"/>
                <w:color w:val="000000"/>
                <w:sz w:val="20"/>
                <w:szCs w:val="20"/>
                <w:lang w:eastAsia="en-ZW"/>
                <w:rPrChange w:id="1624"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97364EE" w14:textId="268BF526" w:rsidR="005676F8" w:rsidRPr="00256197" w:rsidRDefault="005676F8" w:rsidP="005676F8">
            <w:pPr>
              <w:spacing w:line="240" w:lineRule="auto"/>
              <w:rPr>
                <w:rFonts w:eastAsia="Times New Roman" w:cs="Times New Roman"/>
                <w:color w:val="000000"/>
                <w:sz w:val="20"/>
                <w:szCs w:val="20"/>
                <w:lang w:eastAsia="en-ZW"/>
                <w:rPrChange w:id="162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626" w:author="Urfels, Anton (IRRI)" w:date="2023-10-06T20:02:00Z">
                  <w:rPr>
                    <w:rFonts w:ascii="Gill Sans MT" w:eastAsia="Times New Roman" w:hAnsi="Gill Sans MT" w:cs="Calibri"/>
                    <w:color w:val="000000"/>
                    <w:sz w:val="20"/>
                    <w:szCs w:val="20"/>
                    <w:lang w:eastAsia="en-ZW"/>
                  </w:rPr>
                </w:rPrChange>
              </w:rPr>
              <w:t>Not clear</w:t>
            </w:r>
            <w:r w:rsidR="00631007" w:rsidRPr="00256197">
              <w:rPr>
                <w:rFonts w:eastAsia="Times New Roman" w:cs="Times New Roman"/>
                <w:color w:val="000000"/>
                <w:sz w:val="20"/>
                <w:szCs w:val="20"/>
                <w:lang w:eastAsia="en-ZW"/>
                <w:rPrChange w:id="1627" w:author="Urfels, Anton (IRRI)" w:date="2023-10-06T20:02:00Z">
                  <w:rPr>
                    <w:rFonts w:ascii="Gill Sans MT" w:eastAsia="Times New Roman" w:hAnsi="Gill Sans MT" w:cs="Calibri"/>
                    <w:color w:val="000000"/>
                    <w:sz w:val="20"/>
                    <w:szCs w:val="20"/>
                    <w:lang w:eastAsia="en-ZW"/>
                  </w:rPr>
                </w:rPrChange>
              </w:rPr>
              <w:t xml:space="preserve"> (share)</w:t>
            </w:r>
          </w:p>
        </w:tc>
        <w:tc>
          <w:tcPr>
            <w:tcW w:w="555" w:type="pct"/>
            <w:noWrap/>
            <w:vAlign w:val="bottom"/>
          </w:tcPr>
          <w:p w14:paraId="7AF3D034" w14:textId="7136EE87" w:rsidR="005676F8" w:rsidRPr="00256197" w:rsidRDefault="005676F8" w:rsidP="005676F8">
            <w:pPr>
              <w:spacing w:line="240" w:lineRule="auto"/>
              <w:jc w:val="right"/>
              <w:rPr>
                <w:rFonts w:cs="Times New Roman"/>
                <w:color w:val="000000"/>
                <w:sz w:val="20"/>
                <w:szCs w:val="20"/>
                <w:rPrChange w:id="162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29" w:author="Urfels, Anton (IRRI)" w:date="2023-10-06T20:02:00Z">
                  <w:rPr>
                    <w:rFonts w:ascii="Gill Sans MT" w:hAnsi="Gill Sans MT" w:cs="Calibri"/>
                    <w:color w:val="000000"/>
                    <w:sz w:val="20"/>
                    <w:szCs w:val="20"/>
                  </w:rPr>
                </w:rPrChange>
              </w:rPr>
              <w:t>0.11</w:t>
            </w:r>
          </w:p>
        </w:tc>
        <w:tc>
          <w:tcPr>
            <w:tcW w:w="555" w:type="pct"/>
            <w:noWrap/>
            <w:vAlign w:val="bottom"/>
          </w:tcPr>
          <w:p w14:paraId="7687619C" w14:textId="6369A1BC" w:rsidR="005676F8" w:rsidRPr="00256197" w:rsidRDefault="005676F8" w:rsidP="005676F8">
            <w:pPr>
              <w:spacing w:line="240" w:lineRule="auto"/>
              <w:jc w:val="right"/>
              <w:rPr>
                <w:rFonts w:cs="Times New Roman"/>
                <w:color w:val="000000"/>
                <w:sz w:val="20"/>
                <w:szCs w:val="20"/>
                <w:rPrChange w:id="163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31" w:author="Urfels, Anton (IRRI)" w:date="2023-10-06T20:02:00Z">
                  <w:rPr>
                    <w:rFonts w:ascii="Gill Sans MT" w:hAnsi="Gill Sans MT" w:cs="Calibri"/>
                    <w:color w:val="000000"/>
                    <w:sz w:val="20"/>
                    <w:szCs w:val="20"/>
                  </w:rPr>
                </w:rPrChange>
              </w:rPr>
              <w:t>0.52</w:t>
            </w:r>
          </w:p>
        </w:tc>
        <w:tc>
          <w:tcPr>
            <w:tcW w:w="555" w:type="pct"/>
            <w:noWrap/>
            <w:vAlign w:val="bottom"/>
          </w:tcPr>
          <w:p w14:paraId="42B88E4A" w14:textId="666E8A54" w:rsidR="005676F8" w:rsidRPr="00256197" w:rsidRDefault="005676F8" w:rsidP="005676F8">
            <w:pPr>
              <w:spacing w:line="240" w:lineRule="auto"/>
              <w:jc w:val="right"/>
              <w:rPr>
                <w:rFonts w:cs="Times New Roman"/>
                <w:color w:val="000000"/>
                <w:sz w:val="20"/>
                <w:szCs w:val="20"/>
                <w:rPrChange w:id="163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33" w:author="Urfels, Anton (IRRI)" w:date="2023-10-06T20:02:00Z">
                  <w:rPr>
                    <w:rFonts w:ascii="Gill Sans MT" w:hAnsi="Gill Sans MT" w:cs="Calibri"/>
                    <w:color w:val="000000"/>
                    <w:sz w:val="20"/>
                    <w:szCs w:val="20"/>
                  </w:rPr>
                </w:rPrChange>
              </w:rPr>
              <w:t>0.21</w:t>
            </w:r>
          </w:p>
        </w:tc>
        <w:tc>
          <w:tcPr>
            <w:tcW w:w="555" w:type="pct"/>
            <w:noWrap/>
            <w:vAlign w:val="bottom"/>
          </w:tcPr>
          <w:p w14:paraId="3D378706" w14:textId="39BD9AF9" w:rsidR="005676F8" w:rsidRPr="00256197" w:rsidRDefault="005676F8" w:rsidP="005676F8">
            <w:pPr>
              <w:spacing w:line="240" w:lineRule="auto"/>
              <w:jc w:val="right"/>
              <w:rPr>
                <w:rFonts w:cs="Times New Roman"/>
                <w:color w:val="000000"/>
                <w:sz w:val="20"/>
                <w:szCs w:val="20"/>
                <w:rPrChange w:id="163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35" w:author="Urfels, Anton (IRRI)" w:date="2023-10-06T20:02:00Z">
                  <w:rPr>
                    <w:rFonts w:ascii="Gill Sans MT" w:hAnsi="Gill Sans MT" w:cs="Calibri"/>
                    <w:color w:val="000000"/>
                    <w:sz w:val="20"/>
                    <w:szCs w:val="20"/>
                  </w:rPr>
                </w:rPrChange>
              </w:rPr>
              <w:t>0.19</w:t>
            </w:r>
          </w:p>
        </w:tc>
        <w:tc>
          <w:tcPr>
            <w:tcW w:w="555" w:type="pct"/>
            <w:noWrap/>
            <w:vAlign w:val="bottom"/>
          </w:tcPr>
          <w:p w14:paraId="1643B85D" w14:textId="39EF0FDC" w:rsidR="005676F8" w:rsidRPr="00256197" w:rsidRDefault="005676F8" w:rsidP="005676F8">
            <w:pPr>
              <w:spacing w:line="240" w:lineRule="auto"/>
              <w:jc w:val="right"/>
              <w:rPr>
                <w:rFonts w:cs="Times New Roman"/>
                <w:color w:val="000000"/>
                <w:sz w:val="20"/>
                <w:szCs w:val="20"/>
                <w:rPrChange w:id="163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37" w:author="Urfels, Anton (IRRI)" w:date="2023-10-06T20:02:00Z">
                  <w:rPr>
                    <w:rFonts w:ascii="Gill Sans MT" w:hAnsi="Gill Sans MT" w:cs="Calibri"/>
                    <w:color w:val="000000"/>
                    <w:sz w:val="20"/>
                    <w:szCs w:val="20"/>
                  </w:rPr>
                </w:rPrChange>
              </w:rPr>
              <w:t>0.59</w:t>
            </w:r>
          </w:p>
        </w:tc>
        <w:tc>
          <w:tcPr>
            <w:tcW w:w="555" w:type="pct"/>
            <w:noWrap/>
            <w:vAlign w:val="bottom"/>
          </w:tcPr>
          <w:p w14:paraId="3F0490B1" w14:textId="234036C0" w:rsidR="005676F8" w:rsidRPr="00256197" w:rsidRDefault="005676F8" w:rsidP="005676F8">
            <w:pPr>
              <w:spacing w:line="240" w:lineRule="auto"/>
              <w:jc w:val="right"/>
              <w:rPr>
                <w:rFonts w:cs="Times New Roman"/>
                <w:color w:val="000000"/>
                <w:sz w:val="20"/>
                <w:szCs w:val="20"/>
                <w:rPrChange w:id="163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39" w:author="Urfels, Anton (IRRI)" w:date="2023-10-06T20:02:00Z">
                  <w:rPr>
                    <w:rFonts w:ascii="Gill Sans MT" w:hAnsi="Gill Sans MT" w:cs="Calibri"/>
                    <w:color w:val="000000"/>
                    <w:sz w:val="20"/>
                    <w:szCs w:val="20"/>
                  </w:rPr>
                </w:rPrChange>
              </w:rPr>
              <w:t>0.53</w:t>
            </w:r>
          </w:p>
        </w:tc>
      </w:tr>
      <w:tr w:rsidR="005676F8" w:rsidRPr="00256197" w14:paraId="1F0624FB" w14:textId="77777777" w:rsidTr="00DB11CB">
        <w:trPr>
          <w:trHeight w:val="288"/>
          <w:jc w:val="center"/>
        </w:trPr>
        <w:tc>
          <w:tcPr>
            <w:tcW w:w="707" w:type="pct"/>
            <w:vMerge/>
          </w:tcPr>
          <w:p w14:paraId="18011836" w14:textId="77777777" w:rsidR="005676F8" w:rsidRPr="00256197" w:rsidRDefault="005676F8" w:rsidP="005676F8">
            <w:pPr>
              <w:spacing w:line="240" w:lineRule="auto"/>
              <w:rPr>
                <w:rFonts w:eastAsia="Times New Roman" w:cs="Times New Roman"/>
                <w:color w:val="000000"/>
                <w:sz w:val="20"/>
                <w:szCs w:val="20"/>
                <w:lang w:eastAsia="en-ZW"/>
                <w:rPrChange w:id="1640"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D0A95E6" w14:textId="77777777" w:rsidR="005676F8" w:rsidRPr="00256197" w:rsidRDefault="005676F8" w:rsidP="005676F8">
            <w:pPr>
              <w:spacing w:line="240" w:lineRule="auto"/>
              <w:rPr>
                <w:rFonts w:eastAsia="Times New Roman" w:cs="Times New Roman"/>
                <w:color w:val="000000"/>
                <w:sz w:val="20"/>
                <w:szCs w:val="20"/>
                <w:lang w:eastAsia="en-ZW"/>
                <w:rPrChange w:id="164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642" w:author="Urfels, Anton (IRRI)" w:date="2023-10-06T20:02:00Z">
                  <w:rPr>
                    <w:rFonts w:ascii="Gill Sans MT" w:eastAsia="Times New Roman" w:hAnsi="Gill Sans MT" w:cs="Calibri"/>
                    <w:color w:val="000000"/>
                    <w:sz w:val="20"/>
                    <w:szCs w:val="20"/>
                    <w:lang w:eastAsia="en-ZW"/>
                  </w:rPr>
                </w:rPrChange>
              </w:rPr>
              <w:t>Clearly worse (share)</w:t>
            </w:r>
          </w:p>
        </w:tc>
        <w:tc>
          <w:tcPr>
            <w:tcW w:w="555" w:type="pct"/>
            <w:noWrap/>
            <w:vAlign w:val="bottom"/>
          </w:tcPr>
          <w:p w14:paraId="1A2580EF" w14:textId="718136B1" w:rsidR="005676F8" w:rsidRPr="00256197" w:rsidRDefault="005676F8" w:rsidP="005676F8">
            <w:pPr>
              <w:spacing w:line="240" w:lineRule="auto"/>
              <w:jc w:val="right"/>
              <w:rPr>
                <w:rFonts w:cs="Times New Roman"/>
                <w:color w:val="000000"/>
                <w:sz w:val="20"/>
                <w:szCs w:val="20"/>
                <w:rPrChange w:id="164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44" w:author="Urfels, Anton (IRRI)" w:date="2023-10-06T20:02:00Z">
                  <w:rPr>
                    <w:rFonts w:ascii="Gill Sans MT" w:hAnsi="Gill Sans MT" w:cs="Calibri"/>
                    <w:color w:val="000000"/>
                    <w:sz w:val="20"/>
                    <w:szCs w:val="20"/>
                  </w:rPr>
                </w:rPrChange>
              </w:rPr>
              <w:t>0.87</w:t>
            </w:r>
          </w:p>
        </w:tc>
        <w:tc>
          <w:tcPr>
            <w:tcW w:w="555" w:type="pct"/>
            <w:noWrap/>
            <w:vAlign w:val="bottom"/>
          </w:tcPr>
          <w:p w14:paraId="2BD0055A" w14:textId="051C276E" w:rsidR="005676F8" w:rsidRPr="00256197" w:rsidRDefault="005676F8" w:rsidP="005676F8">
            <w:pPr>
              <w:spacing w:line="240" w:lineRule="auto"/>
              <w:jc w:val="right"/>
              <w:rPr>
                <w:rFonts w:cs="Times New Roman"/>
                <w:color w:val="000000"/>
                <w:sz w:val="20"/>
                <w:szCs w:val="20"/>
                <w:rPrChange w:id="164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46" w:author="Urfels, Anton (IRRI)" w:date="2023-10-06T20:02:00Z">
                  <w:rPr>
                    <w:rFonts w:ascii="Gill Sans MT" w:hAnsi="Gill Sans MT" w:cs="Calibri"/>
                    <w:color w:val="000000"/>
                    <w:sz w:val="20"/>
                    <w:szCs w:val="20"/>
                  </w:rPr>
                </w:rPrChange>
              </w:rPr>
              <w:t>0.18</w:t>
            </w:r>
          </w:p>
        </w:tc>
        <w:tc>
          <w:tcPr>
            <w:tcW w:w="555" w:type="pct"/>
            <w:noWrap/>
            <w:vAlign w:val="bottom"/>
          </w:tcPr>
          <w:p w14:paraId="666A0DD5" w14:textId="242155A5" w:rsidR="005676F8" w:rsidRPr="00256197" w:rsidRDefault="005676F8" w:rsidP="005676F8">
            <w:pPr>
              <w:spacing w:line="240" w:lineRule="auto"/>
              <w:jc w:val="right"/>
              <w:rPr>
                <w:rFonts w:cs="Times New Roman"/>
                <w:color w:val="000000"/>
                <w:sz w:val="20"/>
                <w:szCs w:val="20"/>
                <w:rPrChange w:id="164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48" w:author="Urfels, Anton (IRRI)" w:date="2023-10-06T20:02:00Z">
                  <w:rPr>
                    <w:rFonts w:ascii="Gill Sans MT" w:hAnsi="Gill Sans MT" w:cs="Calibri"/>
                    <w:color w:val="000000"/>
                    <w:sz w:val="20"/>
                    <w:szCs w:val="20"/>
                  </w:rPr>
                </w:rPrChange>
              </w:rPr>
              <w:t>0.49</w:t>
            </w:r>
          </w:p>
        </w:tc>
        <w:tc>
          <w:tcPr>
            <w:tcW w:w="555" w:type="pct"/>
            <w:noWrap/>
            <w:vAlign w:val="bottom"/>
          </w:tcPr>
          <w:p w14:paraId="0DA190CE" w14:textId="2DDF54A3" w:rsidR="005676F8" w:rsidRPr="00256197" w:rsidRDefault="005676F8" w:rsidP="005676F8">
            <w:pPr>
              <w:spacing w:line="240" w:lineRule="auto"/>
              <w:jc w:val="right"/>
              <w:rPr>
                <w:rFonts w:cs="Times New Roman"/>
                <w:color w:val="000000"/>
                <w:sz w:val="20"/>
                <w:szCs w:val="20"/>
                <w:rPrChange w:id="164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50" w:author="Urfels, Anton (IRRI)" w:date="2023-10-06T20:02:00Z">
                  <w:rPr>
                    <w:rFonts w:ascii="Gill Sans MT" w:hAnsi="Gill Sans MT" w:cs="Calibri"/>
                    <w:color w:val="000000"/>
                    <w:sz w:val="20"/>
                    <w:szCs w:val="20"/>
                  </w:rPr>
                </w:rPrChange>
              </w:rPr>
              <w:t>0.60</w:t>
            </w:r>
          </w:p>
        </w:tc>
        <w:tc>
          <w:tcPr>
            <w:tcW w:w="555" w:type="pct"/>
            <w:noWrap/>
            <w:vAlign w:val="bottom"/>
          </w:tcPr>
          <w:p w14:paraId="0A3CDBF2" w14:textId="6BBEC5CE" w:rsidR="005676F8" w:rsidRPr="00256197" w:rsidRDefault="005676F8" w:rsidP="005676F8">
            <w:pPr>
              <w:spacing w:line="240" w:lineRule="auto"/>
              <w:jc w:val="right"/>
              <w:rPr>
                <w:rFonts w:cs="Times New Roman"/>
                <w:color w:val="000000"/>
                <w:sz w:val="20"/>
                <w:szCs w:val="20"/>
                <w:rPrChange w:id="165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52" w:author="Urfels, Anton (IRRI)" w:date="2023-10-06T20:02:00Z">
                  <w:rPr>
                    <w:rFonts w:ascii="Gill Sans MT" w:hAnsi="Gill Sans MT" w:cs="Calibri"/>
                    <w:color w:val="000000"/>
                    <w:sz w:val="20"/>
                    <w:szCs w:val="20"/>
                  </w:rPr>
                </w:rPrChange>
              </w:rPr>
              <w:t>0.21</w:t>
            </w:r>
          </w:p>
        </w:tc>
        <w:tc>
          <w:tcPr>
            <w:tcW w:w="555" w:type="pct"/>
            <w:noWrap/>
            <w:vAlign w:val="bottom"/>
          </w:tcPr>
          <w:p w14:paraId="5BCE93BA" w14:textId="10B772D0" w:rsidR="005676F8" w:rsidRPr="00256197" w:rsidRDefault="005676F8" w:rsidP="005676F8">
            <w:pPr>
              <w:spacing w:line="240" w:lineRule="auto"/>
              <w:jc w:val="right"/>
              <w:rPr>
                <w:rFonts w:cs="Times New Roman"/>
                <w:color w:val="000000"/>
                <w:sz w:val="20"/>
                <w:szCs w:val="20"/>
                <w:rPrChange w:id="165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54" w:author="Urfels, Anton (IRRI)" w:date="2023-10-06T20:02:00Z">
                  <w:rPr>
                    <w:rFonts w:ascii="Gill Sans MT" w:hAnsi="Gill Sans MT" w:cs="Calibri"/>
                    <w:color w:val="000000"/>
                    <w:sz w:val="20"/>
                    <w:szCs w:val="20"/>
                  </w:rPr>
                </w:rPrChange>
              </w:rPr>
              <w:t>0.29</w:t>
            </w:r>
          </w:p>
        </w:tc>
      </w:tr>
      <w:tr w:rsidR="005676F8" w:rsidRPr="00256197" w14:paraId="16FD38F3" w14:textId="77777777" w:rsidTr="00DB11CB">
        <w:trPr>
          <w:trHeight w:val="288"/>
          <w:jc w:val="center"/>
        </w:trPr>
        <w:tc>
          <w:tcPr>
            <w:tcW w:w="707" w:type="pct"/>
            <w:vMerge/>
          </w:tcPr>
          <w:p w14:paraId="49C585ED" w14:textId="77777777" w:rsidR="005676F8" w:rsidRPr="00256197" w:rsidRDefault="005676F8" w:rsidP="005676F8">
            <w:pPr>
              <w:spacing w:line="240" w:lineRule="auto"/>
              <w:rPr>
                <w:rFonts w:eastAsia="Times New Roman" w:cs="Times New Roman"/>
                <w:color w:val="000000"/>
                <w:sz w:val="20"/>
                <w:szCs w:val="20"/>
                <w:lang w:eastAsia="en-ZW"/>
                <w:rPrChange w:id="1655"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9AFBFA5" w14:textId="77777777" w:rsidR="005676F8" w:rsidRPr="00256197" w:rsidRDefault="005676F8" w:rsidP="005676F8">
            <w:pPr>
              <w:spacing w:line="240" w:lineRule="auto"/>
              <w:rPr>
                <w:rFonts w:eastAsia="Times New Roman" w:cs="Times New Roman"/>
                <w:color w:val="000000"/>
                <w:sz w:val="20"/>
                <w:szCs w:val="20"/>
                <w:lang w:eastAsia="en-ZW"/>
                <w:rPrChange w:id="165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657" w:author="Urfels, Anton (IRRI)" w:date="2023-10-06T20:02:00Z">
                  <w:rPr>
                    <w:rFonts w:ascii="Gill Sans MT" w:eastAsia="Times New Roman" w:hAnsi="Gill Sans MT" w:cs="Calibri"/>
                    <w:color w:val="000000"/>
                    <w:sz w:val="20"/>
                    <w:szCs w:val="20"/>
                    <w:lang w:eastAsia="en-ZW"/>
                  </w:rPr>
                </w:rPrChange>
              </w:rPr>
              <w:t>Number of cells</w:t>
            </w:r>
          </w:p>
        </w:tc>
        <w:tc>
          <w:tcPr>
            <w:tcW w:w="555" w:type="pct"/>
            <w:noWrap/>
            <w:vAlign w:val="bottom"/>
          </w:tcPr>
          <w:p w14:paraId="26580206" w14:textId="68BC5C84" w:rsidR="005676F8" w:rsidRPr="00256197" w:rsidRDefault="005676F8" w:rsidP="005676F8">
            <w:pPr>
              <w:spacing w:line="240" w:lineRule="auto"/>
              <w:jc w:val="right"/>
              <w:rPr>
                <w:rFonts w:cs="Times New Roman"/>
                <w:color w:val="000000"/>
                <w:sz w:val="20"/>
                <w:szCs w:val="20"/>
                <w:rPrChange w:id="165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59" w:author="Urfels, Anton (IRRI)" w:date="2023-10-06T20:02:00Z">
                  <w:rPr>
                    <w:rFonts w:ascii="Gill Sans MT" w:hAnsi="Gill Sans MT" w:cs="Calibri"/>
                    <w:color w:val="000000"/>
                    <w:sz w:val="20"/>
                    <w:szCs w:val="20"/>
                  </w:rPr>
                </w:rPrChange>
              </w:rPr>
              <w:t>17411.00</w:t>
            </w:r>
          </w:p>
        </w:tc>
        <w:tc>
          <w:tcPr>
            <w:tcW w:w="555" w:type="pct"/>
            <w:noWrap/>
            <w:vAlign w:val="bottom"/>
          </w:tcPr>
          <w:p w14:paraId="195254EF" w14:textId="1D3634AF" w:rsidR="005676F8" w:rsidRPr="00256197" w:rsidRDefault="005676F8" w:rsidP="005676F8">
            <w:pPr>
              <w:spacing w:line="240" w:lineRule="auto"/>
              <w:jc w:val="right"/>
              <w:rPr>
                <w:rFonts w:cs="Times New Roman"/>
                <w:color w:val="000000"/>
                <w:sz w:val="20"/>
                <w:szCs w:val="20"/>
                <w:rPrChange w:id="166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61" w:author="Urfels, Anton (IRRI)" w:date="2023-10-06T20:02:00Z">
                  <w:rPr>
                    <w:rFonts w:ascii="Gill Sans MT" w:hAnsi="Gill Sans MT" w:cs="Calibri"/>
                    <w:color w:val="000000"/>
                    <w:sz w:val="20"/>
                    <w:szCs w:val="20"/>
                  </w:rPr>
                </w:rPrChange>
              </w:rPr>
              <w:t>17412.00</w:t>
            </w:r>
          </w:p>
        </w:tc>
        <w:tc>
          <w:tcPr>
            <w:tcW w:w="555" w:type="pct"/>
            <w:noWrap/>
            <w:vAlign w:val="bottom"/>
          </w:tcPr>
          <w:p w14:paraId="06910382" w14:textId="438FD34C" w:rsidR="005676F8" w:rsidRPr="00256197" w:rsidRDefault="005676F8" w:rsidP="005676F8">
            <w:pPr>
              <w:spacing w:line="240" w:lineRule="auto"/>
              <w:jc w:val="right"/>
              <w:rPr>
                <w:rFonts w:cs="Times New Roman"/>
                <w:color w:val="000000"/>
                <w:sz w:val="20"/>
                <w:szCs w:val="20"/>
                <w:rPrChange w:id="166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63" w:author="Urfels, Anton (IRRI)" w:date="2023-10-06T20:02:00Z">
                  <w:rPr>
                    <w:rFonts w:ascii="Gill Sans MT" w:hAnsi="Gill Sans MT" w:cs="Calibri"/>
                    <w:color w:val="000000"/>
                    <w:sz w:val="20"/>
                    <w:szCs w:val="20"/>
                  </w:rPr>
                </w:rPrChange>
              </w:rPr>
              <w:t>17420.00</w:t>
            </w:r>
          </w:p>
        </w:tc>
        <w:tc>
          <w:tcPr>
            <w:tcW w:w="555" w:type="pct"/>
            <w:noWrap/>
            <w:vAlign w:val="bottom"/>
          </w:tcPr>
          <w:p w14:paraId="04404BED" w14:textId="7FA9ED83" w:rsidR="005676F8" w:rsidRPr="00256197" w:rsidRDefault="005676F8" w:rsidP="005676F8">
            <w:pPr>
              <w:spacing w:line="240" w:lineRule="auto"/>
              <w:jc w:val="right"/>
              <w:rPr>
                <w:rFonts w:cs="Times New Roman"/>
                <w:color w:val="000000"/>
                <w:sz w:val="20"/>
                <w:szCs w:val="20"/>
                <w:rPrChange w:id="166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65" w:author="Urfels, Anton (IRRI)" w:date="2023-10-06T20:02:00Z">
                  <w:rPr>
                    <w:rFonts w:ascii="Gill Sans MT" w:hAnsi="Gill Sans MT" w:cs="Calibri"/>
                    <w:color w:val="000000"/>
                    <w:sz w:val="20"/>
                    <w:szCs w:val="20"/>
                  </w:rPr>
                </w:rPrChange>
              </w:rPr>
              <w:t>17421.00</w:t>
            </w:r>
          </w:p>
        </w:tc>
        <w:tc>
          <w:tcPr>
            <w:tcW w:w="555" w:type="pct"/>
            <w:noWrap/>
            <w:vAlign w:val="bottom"/>
          </w:tcPr>
          <w:p w14:paraId="31AD7154" w14:textId="3509B1CD" w:rsidR="005676F8" w:rsidRPr="00256197" w:rsidRDefault="005676F8" w:rsidP="005676F8">
            <w:pPr>
              <w:spacing w:line="240" w:lineRule="auto"/>
              <w:jc w:val="right"/>
              <w:rPr>
                <w:rFonts w:cs="Times New Roman"/>
                <w:color w:val="000000"/>
                <w:sz w:val="20"/>
                <w:szCs w:val="20"/>
                <w:rPrChange w:id="166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67" w:author="Urfels, Anton (IRRI)" w:date="2023-10-06T20:02:00Z">
                  <w:rPr>
                    <w:rFonts w:ascii="Gill Sans MT" w:hAnsi="Gill Sans MT" w:cs="Calibri"/>
                    <w:color w:val="000000"/>
                    <w:sz w:val="20"/>
                    <w:szCs w:val="20"/>
                  </w:rPr>
                </w:rPrChange>
              </w:rPr>
              <w:t>17421.00</w:t>
            </w:r>
          </w:p>
        </w:tc>
        <w:tc>
          <w:tcPr>
            <w:tcW w:w="555" w:type="pct"/>
            <w:noWrap/>
            <w:vAlign w:val="bottom"/>
          </w:tcPr>
          <w:p w14:paraId="65E18020" w14:textId="4FF6DF03" w:rsidR="005676F8" w:rsidRPr="00256197" w:rsidRDefault="005676F8" w:rsidP="005676F8">
            <w:pPr>
              <w:spacing w:line="240" w:lineRule="auto"/>
              <w:jc w:val="right"/>
              <w:rPr>
                <w:rFonts w:cs="Times New Roman"/>
                <w:color w:val="000000"/>
                <w:sz w:val="20"/>
                <w:szCs w:val="20"/>
                <w:rPrChange w:id="166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69" w:author="Urfels, Anton (IRRI)" w:date="2023-10-06T20:02:00Z">
                  <w:rPr>
                    <w:rFonts w:ascii="Gill Sans MT" w:hAnsi="Gill Sans MT" w:cs="Calibri"/>
                    <w:color w:val="000000"/>
                    <w:sz w:val="20"/>
                    <w:szCs w:val="20"/>
                  </w:rPr>
                </w:rPrChange>
              </w:rPr>
              <w:t>17421.00</w:t>
            </w:r>
          </w:p>
        </w:tc>
      </w:tr>
    </w:tbl>
    <w:p w14:paraId="6A2A5764" w14:textId="5EA01F99" w:rsidR="000C3D6A" w:rsidRPr="00256197" w:rsidRDefault="00274F3C" w:rsidP="00C7422E">
      <w:pPr>
        <w:jc w:val="both"/>
        <w:rPr>
          <w:rFonts w:cs="Times New Roman"/>
          <w:rPrChange w:id="1670" w:author="Urfels, Anton (IRRI)" w:date="2023-10-06T20:02:00Z">
            <w:rPr>
              <w:rFonts w:ascii="Gill Sans MT" w:hAnsi="Gill Sans MT"/>
            </w:rPr>
          </w:rPrChange>
        </w:rPr>
      </w:pPr>
      <w:r w:rsidRPr="00256197">
        <w:rPr>
          <w:rFonts w:cs="Times New Roman"/>
          <w:rPrChange w:id="1671" w:author="Urfels, Anton (IRRI)" w:date="2023-10-06T20:02:00Z">
            <w:rPr>
              <w:rFonts w:ascii="Gill Sans MT" w:hAnsi="Gill Sans MT"/>
            </w:rPr>
          </w:rPrChange>
        </w:rPr>
        <w:t xml:space="preserve">Note: The number of cells </w:t>
      </w:r>
      <w:r w:rsidR="009F7E7D" w:rsidRPr="00256197">
        <w:rPr>
          <w:rFonts w:cs="Times New Roman"/>
          <w:rPrChange w:id="1672" w:author="Urfels, Anton (IRRI)" w:date="2023-10-06T20:02:00Z">
            <w:rPr>
              <w:rFonts w:ascii="Gill Sans MT" w:hAnsi="Gill Sans MT"/>
            </w:rPr>
          </w:rPrChange>
        </w:rPr>
        <w:t xml:space="preserve">are lower for S0-S1, S2-S1 and S3-S1 due to missing information in some of the pixels. </w:t>
      </w:r>
    </w:p>
    <w:p w14:paraId="1AF2A7C2" w14:textId="0FFF34F0" w:rsidR="00127A64" w:rsidRPr="00256197" w:rsidRDefault="00127A64" w:rsidP="00F470A3">
      <w:pPr>
        <w:jc w:val="both"/>
        <w:rPr>
          <w:rFonts w:cs="Times New Roman"/>
          <w:rPrChange w:id="1673" w:author="Urfels, Anton (IRRI)" w:date="2023-10-06T20:02:00Z">
            <w:rPr>
              <w:rFonts w:ascii="Gill Sans MT" w:hAnsi="Gill Sans MT"/>
            </w:rPr>
          </w:rPrChange>
        </w:rPr>
      </w:pPr>
      <w:r w:rsidRPr="00256197">
        <w:rPr>
          <w:rFonts w:cs="Times New Roman"/>
          <w:rPrChange w:id="1674" w:author="Urfels, Anton (IRRI)" w:date="2023-10-06T20:02:00Z">
            <w:rPr>
              <w:rFonts w:ascii="Gill Sans MT" w:hAnsi="Gill Sans MT"/>
            </w:rPr>
          </w:rPrChange>
        </w:rPr>
        <w:t xml:space="preserve">Figure </w:t>
      </w:r>
      <w:r w:rsidR="003F509D" w:rsidRPr="00256197">
        <w:rPr>
          <w:rFonts w:cs="Times New Roman"/>
          <w:rPrChange w:id="1675" w:author="Urfels, Anton (IRRI)" w:date="2023-10-06T20:02:00Z">
            <w:rPr>
              <w:rFonts w:ascii="Gill Sans MT" w:hAnsi="Gill Sans MT"/>
            </w:rPr>
          </w:rPrChange>
        </w:rPr>
        <w:t>2</w:t>
      </w:r>
      <w:r w:rsidRPr="00256197">
        <w:rPr>
          <w:rFonts w:cs="Times New Roman"/>
          <w:rPrChange w:id="1676" w:author="Urfels, Anton (IRRI)" w:date="2023-10-06T20:02:00Z">
            <w:rPr>
              <w:rFonts w:ascii="Gill Sans MT" w:hAnsi="Gill Sans MT"/>
            </w:rPr>
          </w:rPrChange>
        </w:rPr>
        <w:t xml:space="preserve"> shows the spatial clustering of pixels for which the proposed planting strategy is clearly better, better or worse and clearly worse than the fixed calendar date state recommendation with long duration variety strategy. Among these, planting with monsoon onset with a long duration strategy seems to provide much advantage </w:t>
      </w:r>
      <w:r w:rsidR="0027260E" w:rsidRPr="00256197">
        <w:rPr>
          <w:rFonts w:cs="Times New Roman"/>
          <w:rPrChange w:id="1677" w:author="Urfels, Anton (IRRI)" w:date="2023-10-06T20:02:00Z">
            <w:rPr>
              <w:rFonts w:ascii="Gill Sans MT" w:hAnsi="Gill Sans MT"/>
            </w:rPr>
          </w:rPrChange>
        </w:rPr>
        <w:t>in the eastern part of IGP</w:t>
      </w:r>
      <w:r w:rsidRPr="00256197">
        <w:rPr>
          <w:rFonts w:cs="Times New Roman"/>
          <w:rPrChange w:id="1678" w:author="Urfels, Anton (IRRI)" w:date="2023-10-06T20:02:00Z">
            <w:rPr>
              <w:rFonts w:ascii="Gill Sans MT" w:hAnsi="Gill Sans MT"/>
            </w:rPr>
          </w:rPrChange>
        </w:rPr>
        <w:t xml:space="preserve">. </w:t>
      </w:r>
      <w:r w:rsidR="0027260E" w:rsidRPr="00256197">
        <w:rPr>
          <w:rFonts w:cs="Times New Roman"/>
          <w:rPrChange w:id="1679" w:author="Urfels, Anton (IRRI)" w:date="2023-10-06T20:02:00Z">
            <w:rPr>
              <w:rFonts w:ascii="Gill Sans MT" w:hAnsi="Gill Sans MT"/>
            </w:rPr>
          </w:rPrChange>
        </w:rPr>
        <w:t xml:space="preserve">The western part </w:t>
      </w:r>
      <w:r w:rsidR="0026172C" w:rsidRPr="00256197">
        <w:rPr>
          <w:rFonts w:cs="Times New Roman"/>
          <w:rPrChange w:id="1680" w:author="Urfels, Anton (IRRI)" w:date="2023-10-06T20:02:00Z">
            <w:rPr>
              <w:rFonts w:ascii="Gill Sans MT" w:hAnsi="Gill Sans MT"/>
            </w:rPr>
          </w:rPrChange>
        </w:rPr>
        <w:t>seems to benefit more from the fixed date recommendation with long duration variety</w:t>
      </w:r>
      <w:r w:rsidRPr="00256197">
        <w:rPr>
          <w:rFonts w:cs="Times New Roman"/>
          <w:rPrChange w:id="1681" w:author="Urfels, Anton (IRRI)" w:date="2023-10-06T20:02:00Z">
            <w:rPr>
              <w:rFonts w:ascii="Gill Sans MT" w:hAnsi="Gill Sans MT"/>
            </w:rPr>
          </w:rPrChange>
        </w:rPr>
        <w:t xml:space="preserve">. </w:t>
      </w:r>
    </w:p>
    <w:p w14:paraId="3242D3F6" w14:textId="77777777" w:rsidR="006E2FED" w:rsidRPr="00256197" w:rsidRDefault="006E2FED" w:rsidP="00127A64">
      <w:pPr>
        <w:rPr>
          <w:rFonts w:cs="Times New Roman"/>
          <w:rPrChange w:id="1682" w:author="Urfels, Anton (IRRI)" w:date="2023-10-06T20:02:00Z">
            <w:rPr>
              <w:rFonts w:ascii="Gill Sans MT" w:hAnsi="Gill Sans MT"/>
            </w:rPr>
          </w:rPrChange>
        </w:rPr>
      </w:pPr>
    </w:p>
    <w:p w14:paraId="41244630" w14:textId="77777777" w:rsidR="006E2FED" w:rsidRPr="00256197" w:rsidRDefault="006E2FED" w:rsidP="00127A64">
      <w:pPr>
        <w:rPr>
          <w:rFonts w:cs="Times New Roman"/>
          <w:rPrChange w:id="1683" w:author="Urfels, Anton (IRRI)" w:date="2023-10-06T20:02:00Z">
            <w:rPr>
              <w:rFonts w:ascii="Gill Sans MT" w:hAnsi="Gill Sans MT"/>
            </w:rPr>
          </w:rPrChange>
        </w:rPr>
      </w:pPr>
    </w:p>
    <w:p w14:paraId="6BB91184" w14:textId="77777777" w:rsidR="006E2FED" w:rsidRPr="00256197" w:rsidRDefault="006E2FED" w:rsidP="00127A64">
      <w:pPr>
        <w:rPr>
          <w:rFonts w:cs="Times New Roman"/>
          <w:rPrChange w:id="1684" w:author="Urfels, Anton (IRRI)" w:date="2023-10-06T20:02:00Z">
            <w:rPr>
              <w:rFonts w:ascii="Gill Sans MT" w:hAnsi="Gill Sans MT"/>
            </w:rPr>
          </w:rPrChange>
        </w:rPr>
      </w:pPr>
    </w:p>
    <w:p w14:paraId="56D64073" w14:textId="77777777" w:rsidR="000F5A64" w:rsidRPr="00256197" w:rsidRDefault="000F5A64" w:rsidP="00127A64">
      <w:pPr>
        <w:rPr>
          <w:rFonts w:cs="Times New Roman"/>
          <w:rPrChange w:id="1685" w:author="Urfels, Anton (IRRI)" w:date="2023-10-06T20:02:00Z">
            <w:rPr>
              <w:rFonts w:ascii="Gill Sans MT" w:hAnsi="Gill Sans MT"/>
            </w:rPr>
          </w:rPrChange>
        </w:rPr>
      </w:pPr>
    </w:p>
    <w:p w14:paraId="2543A03F" w14:textId="0E32FA88" w:rsidR="000F5A64" w:rsidRPr="00256197" w:rsidRDefault="000F5A64" w:rsidP="00127A64">
      <w:pPr>
        <w:rPr>
          <w:rFonts w:cs="Times New Roman"/>
          <w:rPrChange w:id="1686" w:author="Urfels, Anton (IRRI)" w:date="2023-10-06T20:02:00Z">
            <w:rPr>
              <w:rFonts w:ascii="Gill Sans MT" w:hAnsi="Gill Sans MT"/>
            </w:rPr>
          </w:rPrChange>
        </w:rPr>
      </w:pPr>
      <w:r w:rsidRPr="00256197">
        <w:rPr>
          <w:rFonts w:cs="Times New Roman"/>
          <w:noProof/>
          <w:rPrChange w:id="1687" w:author="Urfels, Anton (IRRI)" w:date="2023-10-06T20:02:00Z">
            <w:rPr>
              <w:rFonts w:ascii="Gill Sans MT" w:hAnsi="Gill Sans MT"/>
              <w:noProof/>
            </w:rPr>
          </w:rPrChange>
        </w:rPr>
        <w:lastRenderedPageBreak/>
        <w:drawing>
          <wp:inline distT="0" distB="0" distL="0" distR="0" wp14:anchorId="54C1E442" wp14:editId="2D5EA24D">
            <wp:extent cx="5731055" cy="7081520"/>
            <wp:effectExtent l="0" t="0" r="3175" b="5080"/>
            <wp:docPr id="274493455" name="Picture 274493455" descr="A collage of ma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93455" name="Picture 1" descr="A collage of maps&#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0795" cy="7093556"/>
                    </a:xfrm>
                    <a:prstGeom prst="rect">
                      <a:avLst/>
                    </a:prstGeom>
                    <a:noFill/>
                  </pic:spPr>
                </pic:pic>
              </a:graphicData>
            </a:graphic>
          </wp:inline>
        </w:drawing>
      </w:r>
    </w:p>
    <w:p w14:paraId="521E3C98" w14:textId="3A39532F" w:rsidR="002B1177" w:rsidRPr="00256197" w:rsidRDefault="002B1177" w:rsidP="002B1177">
      <w:pPr>
        <w:rPr>
          <w:rFonts w:cs="Times New Roman"/>
          <w:rPrChange w:id="1688" w:author="Urfels, Anton (IRRI)" w:date="2023-10-06T20:02:00Z">
            <w:rPr>
              <w:rFonts w:ascii="Gill Sans MT" w:hAnsi="Gill Sans MT"/>
            </w:rPr>
          </w:rPrChange>
        </w:rPr>
      </w:pPr>
      <w:r w:rsidRPr="00256197">
        <w:rPr>
          <w:rFonts w:cs="Times New Roman"/>
          <w:rPrChange w:id="1689" w:author="Urfels, Anton (IRRI)" w:date="2023-10-06T20:02:00Z">
            <w:rPr>
              <w:rFonts w:ascii="Gill Sans MT" w:hAnsi="Gill Sans MT"/>
            </w:rPr>
          </w:rPrChange>
        </w:rPr>
        <w:t xml:space="preserve">Figure 2: Willingness to pay </w:t>
      </w:r>
      <w:r w:rsidRPr="00256197">
        <w:rPr>
          <w:rFonts w:cs="Times New Roman"/>
          <w:b/>
          <w:bCs/>
          <w:rPrChange w:id="1690" w:author="Urfels, Anton (IRRI)" w:date="2023-10-06T20:02:00Z">
            <w:rPr>
              <w:rFonts w:ascii="Gill Sans MT" w:hAnsi="Gill Sans MT"/>
              <w:b/>
              <w:bCs/>
            </w:rPr>
          </w:rPrChange>
        </w:rPr>
        <w:t xml:space="preserve">(rice yield t/ha) </w:t>
      </w:r>
      <w:r w:rsidRPr="00256197">
        <w:rPr>
          <w:rFonts w:cs="Times New Roman"/>
          <w:rPrChange w:id="1691" w:author="Urfels, Anton (IRRI)" w:date="2023-10-06T20:02:00Z">
            <w:rPr>
              <w:rFonts w:ascii="Gill Sans MT" w:hAnsi="Gill Sans MT"/>
            </w:rPr>
          </w:rPrChange>
        </w:rPr>
        <w:t>for the strategy against a fixed long duration variety reference strategy using second order stochastic dominance</w:t>
      </w:r>
    </w:p>
    <w:p w14:paraId="2AE35E23" w14:textId="77777777" w:rsidR="002B1177" w:rsidRPr="00256197" w:rsidRDefault="002B1177" w:rsidP="00127A64">
      <w:pPr>
        <w:rPr>
          <w:rFonts w:cs="Times New Roman"/>
          <w:rPrChange w:id="1692" w:author="Urfels, Anton (IRRI)" w:date="2023-10-06T20:02:00Z">
            <w:rPr>
              <w:rFonts w:ascii="Gill Sans MT" w:hAnsi="Gill Sans MT"/>
            </w:rPr>
          </w:rPrChange>
        </w:rPr>
      </w:pPr>
    </w:p>
    <w:p w14:paraId="62E7CC68" w14:textId="0B0C20FA" w:rsidR="00E16A06" w:rsidRPr="00256197" w:rsidRDefault="00E16A06">
      <w:pPr>
        <w:spacing w:line="259" w:lineRule="auto"/>
        <w:rPr>
          <w:rFonts w:eastAsiaTheme="majorEastAsia" w:cs="Times New Roman"/>
          <w:b/>
          <w:bCs/>
          <w:i/>
          <w:szCs w:val="24"/>
          <w:highlight w:val="yellow"/>
        </w:rPr>
      </w:pPr>
    </w:p>
    <w:p w14:paraId="41B6168B" w14:textId="046181A6" w:rsidR="00014687" w:rsidRPr="00256197" w:rsidRDefault="00384D4A" w:rsidP="00FA7FCD">
      <w:pPr>
        <w:pStyle w:val="Heading3"/>
      </w:pPr>
      <w:r w:rsidRPr="00256197">
        <w:lastRenderedPageBreak/>
        <w:t xml:space="preserve">3.1.2. </w:t>
      </w:r>
      <w:r w:rsidR="00127A64" w:rsidRPr="00256197">
        <w:t>Wheat</w:t>
      </w:r>
    </w:p>
    <w:p w14:paraId="3716BFAC" w14:textId="21CAE0AD" w:rsidR="003D4B1B" w:rsidRPr="00256197" w:rsidRDefault="003D4B1B" w:rsidP="00E07BB5">
      <w:pPr>
        <w:jc w:val="both"/>
        <w:rPr>
          <w:rFonts w:cs="Times New Roman"/>
        </w:rPr>
      </w:pPr>
      <w:r w:rsidRPr="00256197">
        <w:rPr>
          <w:rFonts w:cs="Times New Roman"/>
        </w:rPr>
        <w:t xml:space="preserve">Table </w:t>
      </w:r>
      <w:r w:rsidR="00CF209B" w:rsidRPr="00256197">
        <w:rPr>
          <w:rFonts w:cs="Times New Roman"/>
        </w:rPr>
        <w:t>4</w:t>
      </w:r>
      <w:r w:rsidRPr="00256197">
        <w:rPr>
          <w:rFonts w:cs="Times New Roman"/>
        </w:rPr>
        <w:t xml:space="preserve"> shows descriptive statistics of the willingness to bounds in wheat yield equivalent (t/ha)</w:t>
      </w:r>
      <w:r w:rsidR="00BF419D" w:rsidRPr="00256197">
        <w:rPr>
          <w:rFonts w:cs="Times New Roman"/>
        </w:rPr>
        <w:t xml:space="preserve"> for the scenarios in comparison to fixed date recommendation with long duration rice variety rice planting strategy</w:t>
      </w:r>
      <w:r w:rsidR="005A54B0" w:rsidRPr="00256197">
        <w:rPr>
          <w:rFonts w:cs="Times New Roman"/>
        </w:rPr>
        <w:t xml:space="preserve"> (here after called fixed long strategy)</w:t>
      </w:r>
      <w:r w:rsidR="00BF419D" w:rsidRPr="00256197">
        <w:rPr>
          <w:rFonts w:cs="Times New Roman"/>
        </w:rPr>
        <w:t xml:space="preserve">. </w:t>
      </w:r>
      <w:r w:rsidR="005A54B0" w:rsidRPr="00256197">
        <w:rPr>
          <w:rFonts w:cs="Times New Roman"/>
        </w:rPr>
        <w:t>C</w:t>
      </w:r>
      <w:r w:rsidR="00FF6B01" w:rsidRPr="00256197">
        <w:rPr>
          <w:rFonts w:cs="Times New Roman"/>
        </w:rPr>
        <w:t xml:space="preserve">olumn (S0-S1) shows the comparison between farmer practice and fixed long </w:t>
      </w:r>
      <w:r w:rsidR="005A54B0" w:rsidRPr="00256197">
        <w:rPr>
          <w:rFonts w:cs="Times New Roman"/>
        </w:rPr>
        <w:t xml:space="preserve">strategy. </w:t>
      </w:r>
      <w:r w:rsidR="003F77A6" w:rsidRPr="00256197">
        <w:rPr>
          <w:rFonts w:cs="Times New Roman"/>
        </w:rPr>
        <w:t xml:space="preserve">It is apparent from the </w:t>
      </w:r>
      <w:r w:rsidR="003356F0" w:rsidRPr="00256197">
        <w:rPr>
          <w:rFonts w:cs="Times New Roman"/>
        </w:rPr>
        <w:t xml:space="preserve">lower bound estimates, almost </w:t>
      </w:r>
      <w:r w:rsidR="00431E5E" w:rsidRPr="00256197">
        <w:rPr>
          <w:rFonts w:cs="Times New Roman"/>
        </w:rPr>
        <w:t>9</w:t>
      </w:r>
      <w:r w:rsidR="003356F0" w:rsidRPr="00256197">
        <w:rPr>
          <w:rFonts w:cs="Times New Roman"/>
        </w:rPr>
        <w:t>0% of farmers have negative WTP</w:t>
      </w:r>
      <w:r w:rsidR="00F5420F" w:rsidRPr="00256197">
        <w:rPr>
          <w:rFonts w:cs="Times New Roman"/>
        </w:rPr>
        <w:t xml:space="preserve"> lower bound</w:t>
      </w:r>
      <w:r w:rsidR="003356F0" w:rsidRPr="00256197">
        <w:rPr>
          <w:rFonts w:cs="Times New Roman"/>
        </w:rPr>
        <w:t xml:space="preserve"> for the farmer practice strategy </w:t>
      </w:r>
      <w:r w:rsidR="00F64F00" w:rsidRPr="00256197">
        <w:rPr>
          <w:rFonts w:cs="Times New Roman"/>
        </w:rPr>
        <w:t>when compared with the fixed long strategy</w:t>
      </w:r>
      <w:r w:rsidR="00F5420F" w:rsidRPr="00256197">
        <w:rPr>
          <w:rFonts w:cs="Times New Roman"/>
        </w:rPr>
        <w:t>. For about 25% of these, even the upper WTP is negative</w:t>
      </w:r>
      <w:r w:rsidR="007C720B" w:rsidRPr="00256197">
        <w:rPr>
          <w:rFonts w:cs="Times New Roman"/>
        </w:rPr>
        <w:t xml:space="preserve">. </w:t>
      </w:r>
      <w:r w:rsidR="00CA7CA7" w:rsidRPr="00256197">
        <w:rPr>
          <w:rFonts w:cs="Times New Roman"/>
        </w:rPr>
        <w:t xml:space="preserve">Farmer practice is good strategy for risk averse farmers for only about </w:t>
      </w:r>
      <w:r w:rsidR="00431E5E" w:rsidRPr="00256197">
        <w:rPr>
          <w:rFonts w:cs="Times New Roman"/>
        </w:rPr>
        <w:t>4</w:t>
      </w:r>
      <w:r w:rsidR="00CA7CA7" w:rsidRPr="00256197">
        <w:rPr>
          <w:rFonts w:cs="Times New Roman"/>
        </w:rPr>
        <w:t xml:space="preserve">% of the pixels. </w:t>
      </w:r>
      <w:r w:rsidR="00114490" w:rsidRPr="00256197">
        <w:rPr>
          <w:rFonts w:cs="Times New Roman"/>
        </w:rPr>
        <w:t xml:space="preserve">For wheat the best strategy seems to be fixed medium rice planting strategy in that </w:t>
      </w:r>
      <w:r w:rsidR="00D71B3E" w:rsidRPr="00256197">
        <w:rPr>
          <w:rFonts w:cs="Times New Roman"/>
        </w:rPr>
        <w:t xml:space="preserve">most of pixels (86%) </w:t>
      </w:r>
      <w:r w:rsidR="00114490" w:rsidRPr="00256197">
        <w:rPr>
          <w:rFonts w:cs="Times New Roman"/>
        </w:rPr>
        <w:t>will benefit with higher wheat yields</w:t>
      </w:r>
      <w:r w:rsidR="000961C0" w:rsidRPr="00256197">
        <w:rPr>
          <w:rFonts w:cs="Times New Roman"/>
        </w:rPr>
        <w:t xml:space="preserve"> as compared to the fixed long rice planting strategy. </w:t>
      </w:r>
    </w:p>
    <w:p w14:paraId="06F56593" w14:textId="19877B63" w:rsidR="00FD1472" w:rsidRPr="00256197" w:rsidRDefault="00FD1472" w:rsidP="00FD1472">
      <w:pPr>
        <w:rPr>
          <w:rFonts w:cs="Times New Roman"/>
          <w:rPrChange w:id="1693" w:author="Urfels, Anton (IRRI)" w:date="2023-10-06T20:02:00Z">
            <w:rPr>
              <w:rFonts w:ascii="Gill Sans MT" w:hAnsi="Gill Sans MT"/>
            </w:rPr>
          </w:rPrChange>
        </w:rPr>
      </w:pPr>
      <w:r w:rsidRPr="00256197">
        <w:rPr>
          <w:rFonts w:cs="Times New Roman"/>
          <w:rPrChange w:id="1694" w:author="Urfels, Anton (IRRI)" w:date="2023-10-06T20:02:00Z">
            <w:rPr>
              <w:rFonts w:ascii="Gill Sans MT" w:hAnsi="Gill Sans MT"/>
            </w:rPr>
          </w:rPrChange>
        </w:rPr>
        <w:t xml:space="preserve">Table </w:t>
      </w:r>
      <w:r w:rsidR="00CF209B" w:rsidRPr="00256197">
        <w:rPr>
          <w:rFonts w:cs="Times New Roman"/>
          <w:rPrChange w:id="1695" w:author="Urfels, Anton (IRRI)" w:date="2023-10-06T20:02:00Z">
            <w:rPr>
              <w:rFonts w:ascii="Gill Sans MT" w:hAnsi="Gill Sans MT"/>
            </w:rPr>
          </w:rPrChange>
        </w:rPr>
        <w:t>4</w:t>
      </w:r>
      <w:r w:rsidRPr="00256197">
        <w:rPr>
          <w:rFonts w:cs="Times New Roman"/>
          <w:rPrChange w:id="1696" w:author="Urfels, Anton (IRRI)" w:date="2023-10-06T20:02:00Z">
            <w:rPr>
              <w:rFonts w:ascii="Gill Sans MT" w:hAnsi="Gill Sans MT"/>
            </w:rPr>
          </w:rPrChange>
        </w:rPr>
        <w:t>:  Wheat WTP bounds</w:t>
      </w:r>
      <w:r w:rsidR="00EC6A09" w:rsidRPr="00256197">
        <w:rPr>
          <w:rFonts w:cs="Times New Roman"/>
          <w:rPrChange w:id="1697" w:author="Urfels, Anton (IRRI)" w:date="2023-10-06T20:02:00Z">
            <w:rPr>
              <w:rFonts w:ascii="Gill Sans MT" w:hAnsi="Gill Sans MT"/>
            </w:rPr>
          </w:rPrChange>
        </w:rPr>
        <w:t xml:space="preserve"> (ton/ha)</w:t>
      </w:r>
      <w:r w:rsidRPr="00256197">
        <w:rPr>
          <w:rFonts w:cs="Times New Roman"/>
          <w:rPrChange w:id="1698" w:author="Urfels, Anton (IRRI)" w:date="2023-10-06T20:02:00Z">
            <w:rPr>
              <w:rFonts w:ascii="Gill Sans MT" w:hAnsi="Gill Sans MT"/>
            </w:rPr>
          </w:rPrChange>
        </w:rPr>
        <w:t xml:space="preserve"> with fixed</w:t>
      </w:r>
      <w:r w:rsidR="00EC6A09" w:rsidRPr="00256197">
        <w:rPr>
          <w:rFonts w:cs="Times New Roman"/>
          <w:rPrChange w:id="1699" w:author="Urfels, Anton (IRRI)" w:date="2023-10-06T20:02:00Z">
            <w:rPr>
              <w:rFonts w:ascii="Gill Sans MT" w:hAnsi="Gill Sans MT"/>
            </w:rPr>
          </w:rPrChange>
        </w:rPr>
        <w:t xml:space="preserve"> date-</w:t>
      </w:r>
      <w:r w:rsidRPr="00256197">
        <w:rPr>
          <w:rFonts w:cs="Times New Roman"/>
          <w:rPrChange w:id="1700" w:author="Urfels, Anton (IRRI)" w:date="2023-10-06T20:02:00Z">
            <w:rPr>
              <w:rFonts w:ascii="Gill Sans MT" w:hAnsi="Gill Sans MT"/>
            </w:rPr>
          </w:rPrChange>
        </w:rPr>
        <w:t xml:space="preserve">long </w:t>
      </w:r>
      <w:r w:rsidR="00EC6A09" w:rsidRPr="00256197">
        <w:rPr>
          <w:rFonts w:cs="Times New Roman"/>
          <w:rPrChange w:id="1701" w:author="Urfels, Anton (IRRI)" w:date="2023-10-06T20:02:00Z">
            <w:rPr>
              <w:rFonts w:ascii="Gill Sans MT" w:hAnsi="Gill Sans MT"/>
            </w:rPr>
          </w:rPrChange>
        </w:rPr>
        <w:t xml:space="preserve">variety scenario </w:t>
      </w:r>
      <w:r w:rsidRPr="00256197">
        <w:rPr>
          <w:rFonts w:cs="Times New Roman"/>
          <w:rPrChange w:id="1702" w:author="Urfels, Anton (IRRI)" w:date="2023-10-06T20:02:00Z">
            <w:rPr>
              <w:rFonts w:ascii="Gill Sans MT" w:hAnsi="Gill Sans MT"/>
            </w:rPr>
          </w:rPrChange>
        </w:rPr>
        <w:t xml:space="preserve">as baseline, </w:t>
      </w:r>
      <w:r w:rsidR="00755795" w:rsidRPr="00256197">
        <w:rPr>
          <w:rFonts w:cs="Times New Roman"/>
          <w:rPrChange w:id="1703" w:author="Urfels, Anton (IRRI)" w:date="2023-10-06T20:02:00Z">
            <w:rPr>
              <w:rFonts w:ascii="Gill Sans MT" w:hAnsi="Gill Sans MT"/>
            </w:rPr>
          </w:rPrChange>
        </w:rPr>
        <w:t>IGP</w:t>
      </w:r>
    </w:p>
    <w:tbl>
      <w:tblPr>
        <w:tblStyle w:val="PlainTable2"/>
        <w:tblW w:w="5000" w:type="pct"/>
        <w:jc w:val="center"/>
        <w:tblLayout w:type="fixed"/>
        <w:tblLook w:val="0620" w:firstRow="1" w:lastRow="0" w:firstColumn="0" w:lastColumn="0" w:noHBand="1" w:noVBand="1"/>
      </w:tblPr>
      <w:tblGrid>
        <w:gridCol w:w="1276"/>
        <w:gridCol w:w="1738"/>
        <w:gridCol w:w="1002"/>
        <w:gridCol w:w="1002"/>
        <w:gridCol w:w="1002"/>
        <w:gridCol w:w="1002"/>
        <w:gridCol w:w="1002"/>
        <w:gridCol w:w="1002"/>
      </w:tblGrid>
      <w:tr w:rsidR="00F278DE" w:rsidRPr="00256197" w14:paraId="09766F42"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707" w:type="pct"/>
          </w:tcPr>
          <w:p w14:paraId="087930B4" w14:textId="77777777" w:rsidR="00F278DE" w:rsidRPr="00256197" w:rsidRDefault="00F278DE" w:rsidP="00DB11CB">
            <w:pPr>
              <w:spacing w:line="240" w:lineRule="auto"/>
              <w:rPr>
                <w:rFonts w:eastAsia="Times New Roman" w:cs="Times New Roman"/>
                <w:color w:val="000000"/>
                <w:sz w:val="20"/>
                <w:szCs w:val="20"/>
                <w:lang w:eastAsia="en-ZW"/>
                <w:rPrChange w:id="170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705" w:author="Urfels, Anton (IRRI)" w:date="2023-10-06T20:02:00Z">
                  <w:rPr>
                    <w:rFonts w:ascii="Gill Sans MT" w:eastAsia="Times New Roman" w:hAnsi="Gill Sans MT" w:cs="Calibri"/>
                    <w:color w:val="000000"/>
                    <w:sz w:val="20"/>
                    <w:szCs w:val="20"/>
                    <w:lang w:eastAsia="en-ZW"/>
                  </w:rPr>
                </w:rPrChange>
              </w:rPr>
              <w:t>Bound</w:t>
            </w:r>
          </w:p>
        </w:tc>
        <w:tc>
          <w:tcPr>
            <w:tcW w:w="963" w:type="pct"/>
            <w:noWrap/>
            <w:hideMark/>
          </w:tcPr>
          <w:p w14:paraId="2C4E1D9E" w14:textId="77777777" w:rsidR="00F278DE" w:rsidRPr="00256197" w:rsidRDefault="00F278DE" w:rsidP="00DB11CB">
            <w:pPr>
              <w:spacing w:line="240" w:lineRule="auto"/>
              <w:rPr>
                <w:rFonts w:eastAsia="Times New Roman" w:cs="Times New Roman"/>
                <w:color w:val="000000"/>
                <w:sz w:val="20"/>
                <w:szCs w:val="20"/>
                <w:lang w:eastAsia="en-ZW"/>
                <w:rPrChange w:id="170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707" w:author="Urfels, Anton (IRRI)" w:date="2023-10-06T20:02:00Z">
                  <w:rPr>
                    <w:rFonts w:ascii="Gill Sans MT" w:eastAsia="Times New Roman" w:hAnsi="Gill Sans MT" w:cs="Calibri"/>
                    <w:color w:val="000000"/>
                    <w:sz w:val="20"/>
                    <w:szCs w:val="20"/>
                    <w:lang w:eastAsia="en-ZW"/>
                  </w:rPr>
                </w:rPrChange>
              </w:rPr>
              <w:t>Statistics</w:t>
            </w:r>
          </w:p>
        </w:tc>
        <w:tc>
          <w:tcPr>
            <w:tcW w:w="555" w:type="pct"/>
            <w:noWrap/>
            <w:hideMark/>
          </w:tcPr>
          <w:p w14:paraId="4BD30107" w14:textId="77777777" w:rsidR="00F278DE" w:rsidRPr="00256197" w:rsidRDefault="00F278DE" w:rsidP="00DB11CB">
            <w:pPr>
              <w:spacing w:line="240" w:lineRule="auto"/>
              <w:jc w:val="right"/>
              <w:rPr>
                <w:rFonts w:eastAsia="Times New Roman" w:cs="Times New Roman"/>
                <w:color w:val="000000"/>
                <w:sz w:val="20"/>
                <w:szCs w:val="20"/>
                <w:lang w:eastAsia="en-ZW"/>
                <w:rPrChange w:id="170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709" w:author="Urfels, Anton (IRRI)" w:date="2023-10-06T20:02:00Z">
                  <w:rPr>
                    <w:rFonts w:ascii="Gill Sans MT" w:eastAsia="Times New Roman" w:hAnsi="Gill Sans MT" w:cs="Calibri"/>
                    <w:color w:val="000000"/>
                    <w:sz w:val="20"/>
                    <w:szCs w:val="20"/>
                    <w:lang w:eastAsia="en-ZW"/>
                  </w:rPr>
                </w:rPrChange>
              </w:rPr>
              <w:t>S0-S1</w:t>
            </w:r>
          </w:p>
        </w:tc>
        <w:tc>
          <w:tcPr>
            <w:tcW w:w="555" w:type="pct"/>
            <w:noWrap/>
            <w:hideMark/>
          </w:tcPr>
          <w:p w14:paraId="78DB4015" w14:textId="77777777" w:rsidR="00F278DE" w:rsidRPr="00256197" w:rsidRDefault="00F278DE" w:rsidP="00DB11CB">
            <w:pPr>
              <w:spacing w:line="240" w:lineRule="auto"/>
              <w:jc w:val="right"/>
              <w:rPr>
                <w:rFonts w:eastAsia="Times New Roman" w:cs="Times New Roman"/>
                <w:color w:val="000000"/>
                <w:sz w:val="20"/>
                <w:szCs w:val="20"/>
                <w:lang w:eastAsia="en-ZW"/>
                <w:rPrChange w:id="171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711" w:author="Urfels, Anton (IRRI)" w:date="2023-10-06T20:02:00Z">
                  <w:rPr>
                    <w:rFonts w:ascii="Gill Sans MT" w:eastAsia="Times New Roman" w:hAnsi="Gill Sans MT" w:cs="Calibri"/>
                    <w:color w:val="000000"/>
                    <w:sz w:val="20"/>
                    <w:szCs w:val="20"/>
                    <w:lang w:eastAsia="en-ZW"/>
                  </w:rPr>
                </w:rPrChange>
              </w:rPr>
              <w:t>S2-S1</w:t>
            </w:r>
          </w:p>
        </w:tc>
        <w:tc>
          <w:tcPr>
            <w:tcW w:w="555" w:type="pct"/>
            <w:noWrap/>
            <w:hideMark/>
          </w:tcPr>
          <w:p w14:paraId="0E365DF8" w14:textId="77777777" w:rsidR="00F278DE" w:rsidRPr="00256197" w:rsidRDefault="00F278DE" w:rsidP="00DB11CB">
            <w:pPr>
              <w:spacing w:line="240" w:lineRule="auto"/>
              <w:jc w:val="right"/>
              <w:rPr>
                <w:rFonts w:eastAsia="Times New Roman" w:cs="Times New Roman"/>
                <w:color w:val="000000"/>
                <w:sz w:val="20"/>
                <w:szCs w:val="20"/>
                <w:lang w:eastAsia="en-ZW"/>
                <w:rPrChange w:id="171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713" w:author="Urfels, Anton (IRRI)" w:date="2023-10-06T20:02:00Z">
                  <w:rPr>
                    <w:rFonts w:ascii="Gill Sans MT" w:eastAsia="Times New Roman" w:hAnsi="Gill Sans MT" w:cs="Calibri"/>
                    <w:color w:val="000000"/>
                    <w:sz w:val="20"/>
                    <w:szCs w:val="20"/>
                    <w:lang w:eastAsia="en-ZW"/>
                  </w:rPr>
                </w:rPrChange>
              </w:rPr>
              <w:t>S3-S1</w:t>
            </w:r>
          </w:p>
        </w:tc>
        <w:tc>
          <w:tcPr>
            <w:tcW w:w="555" w:type="pct"/>
            <w:noWrap/>
            <w:hideMark/>
          </w:tcPr>
          <w:p w14:paraId="56BF9BC7" w14:textId="77777777" w:rsidR="00F278DE" w:rsidRPr="00256197" w:rsidRDefault="00F278DE" w:rsidP="00DB11CB">
            <w:pPr>
              <w:spacing w:line="240" w:lineRule="auto"/>
              <w:jc w:val="right"/>
              <w:rPr>
                <w:rFonts w:eastAsia="Times New Roman" w:cs="Times New Roman"/>
                <w:color w:val="000000"/>
                <w:sz w:val="20"/>
                <w:szCs w:val="20"/>
                <w:lang w:eastAsia="en-ZW"/>
                <w:rPrChange w:id="171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715" w:author="Urfels, Anton (IRRI)" w:date="2023-10-06T20:02:00Z">
                  <w:rPr>
                    <w:rFonts w:ascii="Gill Sans MT" w:eastAsia="Times New Roman" w:hAnsi="Gill Sans MT" w:cs="Calibri"/>
                    <w:color w:val="000000"/>
                    <w:sz w:val="20"/>
                    <w:szCs w:val="20"/>
                    <w:lang w:eastAsia="en-ZW"/>
                  </w:rPr>
                </w:rPrChange>
              </w:rPr>
              <w:t>S4-S1</w:t>
            </w:r>
          </w:p>
        </w:tc>
        <w:tc>
          <w:tcPr>
            <w:tcW w:w="555" w:type="pct"/>
            <w:noWrap/>
            <w:hideMark/>
          </w:tcPr>
          <w:p w14:paraId="0FC81356" w14:textId="77777777" w:rsidR="00F278DE" w:rsidRPr="00256197" w:rsidRDefault="00F278DE" w:rsidP="00DB11CB">
            <w:pPr>
              <w:spacing w:line="240" w:lineRule="auto"/>
              <w:jc w:val="right"/>
              <w:rPr>
                <w:rFonts w:eastAsia="Times New Roman" w:cs="Times New Roman"/>
                <w:color w:val="000000"/>
                <w:sz w:val="20"/>
                <w:szCs w:val="20"/>
                <w:lang w:eastAsia="en-ZW"/>
                <w:rPrChange w:id="171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717" w:author="Urfels, Anton (IRRI)" w:date="2023-10-06T20:02:00Z">
                  <w:rPr>
                    <w:rFonts w:ascii="Gill Sans MT" w:eastAsia="Times New Roman" w:hAnsi="Gill Sans MT" w:cs="Calibri"/>
                    <w:color w:val="000000"/>
                    <w:sz w:val="20"/>
                    <w:szCs w:val="20"/>
                    <w:lang w:eastAsia="en-ZW"/>
                  </w:rPr>
                </w:rPrChange>
              </w:rPr>
              <w:t>S5-S1</w:t>
            </w:r>
          </w:p>
        </w:tc>
        <w:tc>
          <w:tcPr>
            <w:tcW w:w="555" w:type="pct"/>
            <w:noWrap/>
            <w:hideMark/>
          </w:tcPr>
          <w:p w14:paraId="099A8F41" w14:textId="77777777" w:rsidR="00F278DE" w:rsidRPr="00256197" w:rsidRDefault="00F278DE" w:rsidP="00DB11CB">
            <w:pPr>
              <w:spacing w:line="240" w:lineRule="auto"/>
              <w:jc w:val="right"/>
              <w:rPr>
                <w:rFonts w:eastAsia="Times New Roman" w:cs="Times New Roman"/>
                <w:color w:val="000000"/>
                <w:sz w:val="20"/>
                <w:szCs w:val="20"/>
                <w:lang w:eastAsia="en-ZW"/>
                <w:rPrChange w:id="171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719" w:author="Urfels, Anton (IRRI)" w:date="2023-10-06T20:02:00Z">
                  <w:rPr>
                    <w:rFonts w:ascii="Gill Sans MT" w:eastAsia="Times New Roman" w:hAnsi="Gill Sans MT" w:cs="Calibri"/>
                    <w:color w:val="000000"/>
                    <w:sz w:val="20"/>
                    <w:szCs w:val="20"/>
                    <w:lang w:eastAsia="en-ZW"/>
                  </w:rPr>
                </w:rPrChange>
              </w:rPr>
              <w:t>S6-S1</w:t>
            </w:r>
          </w:p>
        </w:tc>
      </w:tr>
      <w:tr w:rsidR="008C3862" w:rsidRPr="00256197" w14:paraId="31704FE6" w14:textId="77777777" w:rsidTr="00DB11CB">
        <w:trPr>
          <w:trHeight w:val="288"/>
          <w:jc w:val="center"/>
        </w:trPr>
        <w:tc>
          <w:tcPr>
            <w:tcW w:w="707" w:type="pct"/>
            <w:vMerge w:val="restart"/>
          </w:tcPr>
          <w:p w14:paraId="1F96E4C3" w14:textId="77777777" w:rsidR="008C3862" w:rsidRPr="00256197" w:rsidRDefault="008C3862" w:rsidP="008C3862">
            <w:pPr>
              <w:spacing w:line="240" w:lineRule="auto"/>
              <w:rPr>
                <w:rFonts w:eastAsia="Times New Roman" w:cs="Times New Roman"/>
                <w:color w:val="000000"/>
                <w:sz w:val="20"/>
                <w:szCs w:val="20"/>
                <w:lang w:eastAsia="en-ZW"/>
                <w:rPrChange w:id="172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721" w:author="Urfels, Anton (IRRI)" w:date="2023-10-06T20:02:00Z">
                  <w:rPr>
                    <w:rFonts w:ascii="Gill Sans MT" w:eastAsia="Times New Roman" w:hAnsi="Gill Sans MT" w:cs="Calibri"/>
                    <w:color w:val="000000"/>
                    <w:sz w:val="20"/>
                    <w:szCs w:val="20"/>
                    <w:lang w:eastAsia="en-ZW"/>
                  </w:rPr>
                </w:rPrChange>
              </w:rPr>
              <w:t>Upper bound</w:t>
            </w:r>
          </w:p>
        </w:tc>
        <w:tc>
          <w:tcPr>
            <w:tcW w:w="963" w:type="pct"/>
            <w:noWrap/>
            <w:hideMark/>
          </w:tcPr>
          <w:p w14:paraId="7AD2BFA3" w14:textId="77777777" w:rsidR="008C3862" w:rsidRPr="00256197" w:rsidRDefault="008C3862" w:rsidP="008C3862">
            <w:pPr>
              <w:spacing w:line="240" w:lineRule="auto"/>
              <w:rPr>
                <w:rFonts w:eastAsia="Times New Roman" w:cs="Times New Roman"/>
                <w:color w:val="000000"/>
                <w:sz w:val="20"/>
                <w:szCs w:val="20"/>
                <w:lang w:eastAsia="en-ZW"/>
                <w:rPrChange w:id="172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723" w:author="Urfels, Anton (IRRI)" w:date="2023-10-06T20:02:00Z">
                  <w:rPr>
                    <w:rFonts w:ascii="Gill Sans MT" w:eastAsia="Times New Roman" w:hAnsi="Gill Sans MT" w:cs="Calibri"/>
                    <w:color w:val="000000"/>
                    <w:sz w:val="20"/>
                    <w:szCs w:val="20"/>
                    <w:lang w:eastAsia="en-ZW"/>
                  </w:rPr>
                </w:rPrChange>
              </w:rPr>
              <w:t>Mean</w:t>
            </w:r>
          </w:p>
        </w:tc>
        <w:tc>
          <w:tcPr>
            <w:tcW w:w="555" w:type="pct"/>
            <w:noWrap/>
            <w:vAlign w:val="bottom"/>
          </w:tcPr>
          <w:p w14:paraId="020ED644" w14:textId="3BC35016" w:rsidR="008C3862" w:rsidRPr="00256197" w:rsidRDefault="008C3862" w:rsidP="008C3862">
            <w:pPr>
              <w:spacing w:line="240" w:lineRule="auto"/>
              <w:jc w:val="right"/>
              <w:rPr>
                <w:rFonts w:cs="Times New Roman"/>
                <w:color w:val="000000"/>
                <w:sz w:val="20"/>
                <w:szCs w:val="20"/>
                <w:rPrChange w:id="172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25" w:author="Urfels, Anton (IRRI)" w:date="2023-10-06T20:02:00Z">
                  <w:rPr>
                    <w:rFonts w:ascii="Calibri" w:hAnsi="Calibri" w:cs="Calibri"/>
                    <w:color w:val="000000"/>
                    <w:sz w:val="20"/>
                    <w:szCs w:val="20"/>
                  </w:rPr>
                </w:rPrChange>
              </w:rPr>
              <w:t>-0.50</w:t>
            </w:r>
          </w:p>
        </w:tc>
        <w:tc>
          <w:tcPr>
            <w:tcW w:w="555" w:type="pct"/>
            <w:noWrap/>
            <w:vAlign w:val="bottom"/>
          </w:tcPr>
          <w:p w14:paraId="0E3EA089" w14:textId="4EE42BF1" w:rsidR="008C3862" w:rsidRPr="00256197" w:rsidRDefault="008C3862" w:rsidP="008C3862">
            <w:pPr>
              <w:spacing w:line="240" w:lineRule="auto"/>
              <w:jc w:val="right"/>
              <w:rPr>
                <w:rFonts w:cs="Times New Roman"/>
                <w:color w:val="000000"/>
                <w:sz w:val="20"/>
                <w:szCs w:val="20"/>
                <w:rPrChange w:id="172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27" w:author="Urfels, Anton (IRRI)" w:date="2023-10-06T20:02:00Z">
                  <w:rPr>
                    <w:rFonts w:ascii="Calibri" w:hAnsi="Calibri" w:cs="Calibri"/>
                    <w:color w:val="000000"/>
                    <w:sz w:val="20"/>
                    <w:szCs w:val="20"/>
                  </w:rPr>
                </w:rPrChange>
              </w:rPr>
              <w:t>1.00</w:t>
            </w:r>
          </w:p>
        </w:tc>
        <w:tc>
          <w:tcPr>
            <w:tcW w:w="555" w:type="pct"/>
            <w:noWrap/>
            <w:vAlign w:val="bottom"/>
          </w:tcPr>
          <w:p w14:paraId="13A1533C" w14:textId="22768F20" w:rsidR="008C3862" w:rsidRPr="00256197" w:rsidRDefault="008C3862" w:rsidP="008C3862">
            <w:pPr>
              <w:spacing w:line="240" w:lineRule="auto"/>
              <w:jc w:val="right"/>
              <w:rPr>
                <w:rFonts w:cs="Times New Roman"/>
                <w:color w:val="000000"/>
                <w:sz w:val="20"/>
                <w:szCs w:val="20"/>
                <w:rPrChange w:id="172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29" w:author="Urfels, Anton (IRRI)" w:date="2023-10-06T20:02:00Z">
                  <w:rPr>
                    <w:rFonts w:ascii="Calibri" w:hAnsi="Calibri" w:cs="Calibri"/>
                    <w:color w:val="000000"/>
                    <w:sz w:val="20"/>
                    <w:szCs w:val="20"/>
                  </w:rPr>
                </w:rPrChange>
              </w:rPr>
              <w:t>0.22</w:t>
            </w:r>
          </w:p>
        </w:tc>
        <w:tc>
          <w:tcPr>
            <w:tcW w:w="555" w:type="pct"/>
            <w:noWrap/>
            <w:vAlign w:val="bottom"/>
          </w:tcPr>
          <w:p w14:paraId="2F02D667" w14:textId="395D788C" w:rsidR="008C3862" w:rsidRPr="00256197" w:rsidRDefault="008C3862" w:rsidP="008C3862">
            <w:pPr>
              <w:spacing w:line="240" w:lineRule="auto"/>
              <w:jc w:val="right"/>
              <w:rPr>
                <w:rFonts w:cs="Times New Roman"/>
                <w:color w:val="000000"/>
                <w:sz w:val="20"/>
                <w:szCs w:val="20"/>
                <w:rPrChange w:id="173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31" w:author="Urfels, Anton (IRRI)" w:date="2023-10-06T20:02:00Z">
                  <w:rPr>
                    <w:rFonts w:ascii="Calibri" w:hAnsi="Calibri" w:cs="Calibri"/>
                    <w:color w:val="000000"/>
                    <w:sz w:val="20"/>
                    <w:szCs w:val="20"/>
                  </w:rPr>
                </w:rPrChange>
              </w:rPr>
              <w:t>-0.88</w:t>
            </w:r>
          </w:p>
        </w:tc>
        <w:tc>
          <w:tcPr>
            <w:tcW w:w="555" w:type="pct"/>
            <w:noWrap/>
            <w:vAlign w:val="bottom"/>
          </w:tcPr>
          <w:p w14:paraId="1AE7EA56" w14:textId="51E655FF" w:rsidR="008C3862" w:rsidRPr="00256197" w:rsidRDefault="008C3862" w:rsidP="008C3862">
            <w:pPr>
              <w:spacing w:line="240" w:lineRule="auto"/>
              <w:jc w:val="right"/>
              <w:rPr>
                <w:rFonts w:cs="Times New Roman"/>
                <w:color w:val="000000"/>
                <w:sz w:val="20"/>
                <w:szCs w:val="20"/>
                <w:rPrChange w:id="173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33" w:author="Urfels, Anton (IRRI)" w:date="2023-10-06T20:02:00Z">
                  <w:rPr>
                    <w:rFonts w:ascii="Calibri" w:hAnsi="Calibri" w:cs="Calibri"/>
                    <w:color w:val="000000"/>
                    <w:sz w:val="20"/>
                    <w:szCs w:val="20"/>
                  </w:rPr>
                </w:rPrChange>
              </w:rPr>
              <w:t>0.17</w:t>
            </w:r>
          </w:p>
        </w:tc>
        <w:tc>
          <w:tcPr>
            <w:tcW w:w="555" w:type="pct"/>
            <w:noWrap/>
            <w:vAlign w:val="bottom"/>
          </w:tcPr>
          <w:p w14:paraId="4E15B291" w14:textId="0C7DE7E3" w:rsidR="008C3862" w:rsidRPr="00256197" w:rsidRDefault="008C3862" w:rsidP="008C3862">
            <w:pPr>
              <w:spacing w:line="240" w:lineRule="auto"/>
              <w:jc w:val="right"/>
              <w:rPr>
                <w:rFonts w:cs="Times New Roman"/>
                <w:color w:val="000000"/>
                <w:sz w:val="20"/>
                <w:szCs w:val="20"/>
                <w:rPrChange w:id="173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35" w:author="Urfels, Anton (IRRI)" w:date="2023-10-06T20:02:00Z">
                  <w:rPr>
                    <w:rFonts w:ascii="Calibri" w:hAnsi="Calibri" w:cs="Calibri"/>
                    <w:color w:val="000000"/>
                    <w:sz w:val="20"/>
                    <w:szCs w:val="20"/>
                  </w:rPr>
                </w:rPrChange>
              </w:rPr>
              <w:t>-0.65</w:t>
            </w:r>
          </w:p>
        </w:tc>
      </w:tr>
      <w:tr w:rsidR="008C3862" w:rsidRPr="00256197" w14:paraId="6CE8897F" w14:textId="77777777" w:rsidTr="00DB11CB">
        <w:trPr>
          <w:trHeight w:val="288"/>
          <w:jc w:val="center"/>
        </w:trPr>
        <w:tc>
          <w:tcPr>
            <w:tcW w:w="707" w:type="pct"/>
            <w:vMerge/>
          </w:tcPr>
          <w:p w14:paraId="3CB6019F" w14:textId="77777777" w:rsidR="008C3862" w:rsidRPr="00256197" w:rsidRDefault="008C3862" w:rsidP="008C3862">
            <w:pPr>
              <w:spacing w:line="240" w:lineRule="auto"/>
              <w:rPr>
                <w:rFonts w:eastAsia="Times New Roman" w:cs="Times New Roman"/>
                <w:color w:val="000000"/>
                <w:sz w:val="20"/>
                <w:szCs w:val="20"/>
                <w:lang w:eastAsia="en-ZW"/>
                <w:rPrChange w:id="173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2D690D26" w14:textId="77777777" w:rsidR="008C3862" w:rsidRPr="00256197" w:rsidRDefault="008C3862" w:rsidP="008C3862">
            <w:pPr>
              <w:spacing w:line="240" w:lineRule="auto"/>
              <w:rPr>
                <w:rFonts w:eastAsia="Times New Roman" w:cs="Times New Roman"/>
                <w:color w:val="000000"/>
                <w:sz w:val="20"/>
                <w:szCs w:val="20"/>
                <w:lang w:eastAsia="en-ZW"/>
                <w:rPrChange w:id="1737" w:author="Urfels, Anton (IRRI)" w:date="2023-10-06T20:02:00Z">
                  <w:rPr>
                    <w:rFonts w:ascii="Gill Sans MT" w:eastAsia="Times New Roman" w:hAnsi="Gill Sans MT" w:cs="Calibri"/>
                    <w:color w:val="000000"/>
                    <w:sz w:val="20"/>
                    <w:szCs w:val="20"/>
                    <w:lang w:eastAsia="en-ZW"/>
                  </w:rPr>
                </w:rPrChange>
              </w:rPr>
            </w:pPr>
            <w:proofErr w:type="spellStart"/>
            <w:r w:rsidRPr="00256197">
              <w:rPr>
                <w:rFonts w:eastAsia="Times New Roman" w:cs="Times New Roman"/>
                <w:color w:val="000000"/>
                <w:sz w:val="20"/>
                <w:szCs w:val="20"/>
                <w:lang w:eastAsia="en-ZW"/>
                <w:rPrChange w:id="1738" w:author="Urfels, Anton (IRRI)" w:date="2023-10-06T20:02:00Z">
                  <w:rPr>
                    <w:rFonts w:ascii="Gill Sans MT" w:eastAsia="Times New Roman" w:hAnsi="Gill Sans MT" w:cs="Calibri"/>
                    <w:color w:val="000000"/>
                    <w:sz w:val="20"/>
                    <w:szCs w:val="20"/>
                    <w:lang w:eastAsia="en-ZW"/>
                  </w:rPr>
                </w:rPrChange>
              </w:rPr>
              <w:t>Std.Dev</w:t>
            </w:r>
            <w:proofErr w:type="spellEnd"/>
          </w:p>
        </w:tc>
        <w:tc>
          <w:tcPr>
            <w:tcW w:w="555" w:type="pct"/>
            <w:noWrap/>
            <w:vAlign w:val="bottom"/>
          </w:tcPr>
          <w:p w14:paraId="322A4339" w14:textId="5535B78B" w:rsidR="008C3862" w:rsidRPr="00256197" w:rsidRDefault="008C3862" w:rsidP="008C3862">
            <w:pPr>
              <w:spacing w:line="240" w:lineRule="auto"/>
              <w:jc w:val="right"/>
              <w:rPr>
                <w:rFonts w:cs="Times New Roman"/>
                <w:color w:val="000000"/>
                <w:sz w:val="20"/>
                <w:szCs w:val="20"/>
                <w:rPrChange w:id="173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40" w:author="Urfels, Anton (IRRI)" w:date="2023-10-06T20:02:00Z">
                  <w:rPr>
                    <w:rFonts w:ascii="Calibri" w:hAnsi="Calibri" w:cs="Calibri"/>
                    <w:color w:val="000000"/>
                    <w:sz w:val="20"/>
                    <w:szCs w:val="20"/>
                  </w:rPr>
                </w:rPrChange>
              </w:rPr>
              <w:t>0.83</w:t>
            </w:r>
          </w:p>
        </w:tc>
        <w:tc>
          <w:tcPr>
            <w:tcW w:w="555" w:type="pct"/>
            <w:noWrap/>
            <w:vAlign w:val="bottom"/>
          </w:tcPr>
          <w:p w14:paraId="1A61A213" w14:textId="08CF45A9" w:rsidR="008C3862" w:rsidRPr="00256197" w:rsidRDefault="008C3862" w:rsidP="008C3862">
            <w:pPr>
              <w:spacing w:line="240" w:lineRule="auto"/>
              <w:jc w:val="right"/>
              <w:rPr>
                <w:rFonts w:cs="Times New Roman"/>
                <w:color w:val="000000"/>
                <w:sz w:val="20"/>
                <w:szCs w:val="20"/>
                <w:rPrChange w:id="174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42" w:author="Urfels, Anton (IRRI)" w:date="2023-10-06T20:02:00Z">
                  <w:rPr>
                    <w:rFonts w:ascii="Calibri" w:hAnsi="Calibri" w:cs="Calibri"/>
                    <w:color w:val="000000"/>
                    <w:sz w:val="20"/>
                    <w:szCs w:val="20"/>
                  </w:rPr>
                </w:rPrChange>
              </w:rPr>
              <w:t>0.46</w:t>
            </w:r>
          </w:p>
        </w:tc>
        <w:tc>
          <w:tcPr>
            <w:tcW w:w="555" w:type="pct"/>
            <w:noWrap/>
            <w:vAlign w:val="bottom"/>
          </w:tcPr>
          <w:p w14:paraId="2E936781" w14:textId="12B02908" w:rsidR="008C3862" w:rsidRPr="00256197" w:rsidRDefault="008C3862" w:rsidP="008C3862">
            <w:pPr>
              <w:spacing w:line="240" w:lineRule="auto"/>
              <w:jc w:val="right"/>
              <w:rPr>
                <w:rFonts w:cs="Times New Roman"/>
                <w:color w:val="000000"/>
                <w:sz w:val="20"/>
                <w:szCs w:val="20"/>
                <w:rPrChange w:id="174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44" w:author="Urfels, Anton (IRRI)" w:date="2023-10-06T20:02:00Z">
                  <w:rPr>
                    <w:rFonts w:ascii="Calibri" w:hAnsi="Calibri" w:cs="Calibri"/>
                    <w:color w:val="000000"/>
                    <w:sz w:val="20"/>
                    <w:szCs w:val="20"/>
                  </w:rPr>
                </w:rPrChange>
              </w:rPr>
              <w:t>0.64</w:t>
            </w:r>
          </w:p>
        </w:tc>
        <w:tc>
          <w:tcPr>
            <w:tcW w:w="555" w:type="pct"/>
            <w:noWrap/>
            <w:vAlign w:val="bottom"/>
          </w:tcPr>
          <w:p w14:paraId="67F686F8" w14:textId="0B22DA12" w:rsidR="008C3862" w:rsidRPr="00256197" w:rsidRDefault="008C3862" w:rsidP="008C3862">
            <w:pPr>
              <w:spacing w:line="240" w:lineRule="auto"/>
              <w:jc w:val="right"/>
              <w:rPr>
                <w:rFonts w:cs="Times New Roman"/>
                <w:color w:val="000000"/>
                <w:sz w:val="20"/>
                <w:szCs w:val="20"/>
                <w:rPrChange w:id="174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46" w:author="Urfels, Anton (IRRI)" w:date="2023-10-06T20:02:00Z">
                  <w:rPr>
                    <w:rFonts w:ascii="Calibri" w:hAnsi="Calibri" w:cs="Calibri"/>
                    <w:color w:val="000000"/>
                    <w:sz w:val="20"/>
                    <w:szCs w:val="20"/>
                  </w:rPr>
                </w:rPrChange>
              </w:rPr>
              <w:t>1.19</w:t>
            </w:r>
          </w:p>
        </w:tc>
        <w:tc>
          <w:tcPr>
            <w:tcW w:w="555" w:type="pct"/>
            <w:noWrap/>
            <w:vAlign w:val="bottom"/>
          </w:tcPr>
          <w:p w14:paraId="77A4C064" w14:textId="5314A6ED" w:rsidR="008C3862" w:rsidRPr="00256197" w:rsidRDefault="008C3862" w:rsidP="008C3862">
            <w:pPr>
              <w:spacing w:line="240" w:lineRule="auto"/>
              <w:jc w:val="right"/>
              <w:rPr>
                <w:rFonts w:cs="Times New Roman"/>
                <w:color w:val="000000"/>
                <w:sz w:val="20"/>
                <w:szCs w:val="20"/>
                <w:rPrChange w:id="174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48" w:author="Urfels, Anton (IRRI)" w:date="2023-10-06T20:02:00Z">
                  <w:rPr>
                    <w:rFonts w:ascii="Calibri" w:hAnsi="Calibri" w:cs="Calibri"/>
                    <w:color w:val="000000"/>
                    <w:sz w:val="20"/>
                    <w:szCs w:val="20"/>
                  </w:rPr>
                </w:rPrChange>
              </w:rPr>
              <w:t>0.70</w:t>
            </w:r>
          </w:p>
        </w:tc>
        <w:tc>
          <w:tcPr>
            <w:tcW w:w="555" w:type="pct"/>
            <w:noWrap/>
            <w:vAlign w:val="bottom"/>
          </w:tcPr>
          <w:p w14:paraId="0675B68A" w14:textId="5A54A963" w:rsidR="008C3862" w:rsidRPr="00256197" w:rsidRDefault="008C3862" w:rsidP="008C3862">
            <w:pPr>
              <w:spacing w:line="240" w:lineRule="auto"/>
              <w:jc w:val="right"/>
              <w:rPr>
                <w:rFonts w:cs="Times New Roman"/>
                <w:color w:val="000000"/>
                <w:sz w:val="20"/>
                <w:szCs w:val="20"/>
                <w:rPrChange w:id="174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50" w:author="Urfels, Anton (IRRI)" w:date="2023-10-06T20:02:00Z">
                  <w:rPr>
                    <w:rFonts w:ascii="Calibri" w:hAnsi="Calibri" w:cs="Calibri"/>
                    <w:color w:val="000000"/>
                    <w:sz w:val="20"/>
                    <w:szCs w:val="20"/>
                  </w:rPr>
                </w:rPrChange>
              </w:rPr>
              <w:t>1.14</w:t>
            </w:r>
          </w:p>
        </w:tc>
      </w:tr>
      <w:tr w:rsidR="008C3862" w:rsidRPr="00256197" w14:paraId="67920C72" w14:textId="77777777" w:rsidTr="00DB11CB">
        <w:trPr>
          <w:trHeight w:val="288"/>
          <w:jc w:val="center"/>
        </w:trPr>
        <w:tc>
          <w:tcPr>
            <w:tcW w:w="707" w:type="pct"/>
            <w:vMerge/>
          </w:tcPr>
          <w:p w14:paraId="2FEFC446" w14:textId="77777777" w:rsidR="008C3862" w:rsidRPr="00256197" w:rsidRDefault="008C3862" w:rsidP="008C3862">
            <w:pPr>
              <w:spacing w:line="240" w:lineRule="auto"/>
              <w:rPr>
                <w:rFonts w:eastAsia="Times New Roman" w:cs="Times New Roman"/>
                <w:color w:val="000000"/>
                <w:sz w:val="20"/>
                <w:szCs w:val="20"/>
                <w:lang w:eastAsia="en-ZW"/>
                <w:rPrChange w:id="175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C498414" w14:textId="77777777" w:rsidR="008C3862" w:rsidRPr="00256197" w:rsidRDefault="008C3862" w:rsidP="008C3862">
            <w:pPr>
              <w:spacing w:line="240" w:lineRule="auto"/>
              <w:rPr>
                <w:rFonts w:eastAsia="Times New Roman" w:cs="Times New Roman"/>
                <w:color w:val="000000"/>
                <w:sz w:val="20"/>
                <w:szCs w:val="20"/>
                <w:lang w:eastAsia="en-ZW"/>
                <w:rPrChange w:id="175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753"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4B5CB427" w14:textId="7CF32C41" w:rsidR="008C3862" w:rsidRPr="00256197" w:rsidRDefault="008C3862" w:rsidP="008C3862">
            <w:pPr>
              <w:spacing w:line="240" w:lineRule="auto"/>
              <w:jc w:val="right"/>
              <w:rPr>
                <w:rFonts w:cs="Times New Roman"/>
                <w:color w:val="000000"/>
                <w:sz w:val="20"/>
                <w:szCs w:val="20"/>
                <w:rPrChange w:id="175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55" w:author="Urfels, Anton (IRRI)" w:date="2023-10-06T20:02:00Z">
                  <w:rPr>
                    <w:rFonts w:ascii="Calibri" w:hAnsi="Calibri" w:cs="Calibri"/>
                    <w:color w:val="000000"/>
                    <w:sz w:val="20"/>
                    <w:szCs w:val="20"/>
                  </w:rPr>
                </w:rPrChange>
              </w:rPr>
              <w:t>-5.47</w:t>
            </w:r>
          </w:p>
        </w:tc>
        <w:tc>
          <w:tcPr>
            <w:tcW w:w="555" w:type="pct"/>
            <w:noWrap/>
            <w:vAlign w:val="bottom"/>
          </w:tcPr>
          <w:p w14:paraId="3E78218C" w14:textId="17F5AC08" w:rsidR="008C3862" w:rsidRPr="00256197" w:rsidRDefault="008C3862" w:rsidP="008C3862">
            <w:pPr>
              <w:spacing w:line="240" w:lineRule="auto"/>
              <w:jc w:val="right"/>
              <w:rPr>
                <w:rFonts w:cs="Times New Roman"/>
                <w:color w:val="000000"/>
                <w:sz w:val="20"/>
                <w:szCs w:val="20"/>
                <w:rPrChange w:id="175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57" w:author="Urfels, Anton (IRRI)" w:date="2023-10-06T20:02:00Z">
                  <w:rPr>
                    <w:rFonts w:ascii="Calibri" w:hAnsi="Calibri" w:cs="Calibri"/>
                    <w:color w:val="000000"/>
                    <w:sz w:val="20"/>
                    <w:szCs w:val="20"/>
                  </w:rPr>
                </w:rPrChange>
              </w:rPr>
              <w:t>-0.08</w:t>
            </w:r>
          </w:p>
        </w:tc>
        <w:tc>
          <w:tcPr>
            <w:tcW w:w="555" w:type="pct"/>
            <w:noWrap/>
            <w:vAlign w:val="bottom"/>
          </w:tcPr>
          <w:p w14:paraId="21ABC87C" w14:textId="46D57078" w:rsidR="008C3862" w:rsidRPr="00256197" w:rsidRDefault="008C3862" w:rsidP="008C3862">
            <w:pPr>
              <w:spacing w:line="240" w:lineRule="auto"/>
              <w:jc w:val="right"/>
              <w:rPr>
                <w:rFonts w:cs="Times New Roman"/>
                <w:color w:val="000000"/>
                <w:sz w:val="20"/>
                <w:szCs w:val="20"/>
                <w:rPrChange w:id="175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59" w:author="Urfels, Anton (IRRI)" w:date="2023-10-06T20:02:00Z">
                  <w:rPr>
                    <w:rFonts w:ascii="Calibri" w:hAnsi="Calibri" w:cs="Calibri"/>
                    <w:color w:val="000000"/>
                    <w:sz w:val="20"/>
                    <w:szCs w:val="20"/>
                  </w:rPr>
                </w:rPrChange>
              </w:rPr>
              <w:t>-1.16</w:t>
            </w:r>
          </w:p>
        </w:tc>
        <w:tc>
          <w:tcPr>
            <w:tcW w:w="555" w:type="pct"/>
            <w:noWrap/>
            <w:vAlign w:val="bottom"/>
          </w:tcPr>
          <w:p w14:paraId="5637019B" w14:textId="054882F7" w:rsidR="008C3862" w:rsidRPr="00256197" w:rsidRDefault="008C3862" w:rsidP="008C3862">
            <w:pPr>
              <w:spacing w:line="240" w:lineRule="auto"/>
              <w:jc w:val="right"/>
              <w:rPr>
                <w:rFonts w:cs="Times New Roman"/>
                <w:color w:val="000000"/>
                <w:sz w:val="20"/>
                <w:szCs w:val="20"/>
                <w:rPrChange w:id="176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61" w:author="Urfels, Anton (IRRI)" w:date="2023-10-06T20:02:00Z">
                  <w:rPr>
                    <w:rFonts w:ascii="Calibri" w:hAnsi="Calibri" w:cs="Calibri"/>
                    <w:color w:val="000000"/>
                    <w:sz w:val="20"/>
                    <w:szCs w:val="20"/>
                  </w:rPr>
                </w:rPrChange>
              </w:rPr>
              <w:t>-4.06</w:t>
            </w:r>
          </w:p>
        </w:tc>
        <w:tc>
          <w:tcPr>
            <w:tcW w:w="555" w:type="pct"/>
            <w:noWrap/>
            <w:vAlign w:val="bottom"/>
          </w:tcPr>
          <w:p w14:paraId="174578DE" w14:textId="49D4E943" w:rsidR="008C3862" w:rsidRPr="00256197" w:rsidRDefault="008C3862" w:rsidP="008C3862">
            <w:pPr>
              <w:spacing w:line="240" w:lineRule="auto"/>
              <w:jc w:val="right"/>
              <w:rPr>
                <w:rFonts w:cs="Times New Roman"/>
                <w:color w:val="000000"/>
                <w:sz w:val="20"/>
                <w:szCs w:val="20"/>
                <w:rPrChange w:id="176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63" w:author="Urfels, Anton (IRRI)" w:date="2023-10-06T20:02:00Z">
                  <w:rPr>
                    <w:rFonts w:ascii="Calibri" w:hAnsi="Calibri" w:cs="Calibri"/>
                    <w:color w:val="000000"/>
                    <w:sz w:val="20"/>
                    <w:szCs w:val="20"/>
                  </w:rPr>
                </w:rPrChange>
              </w:rPr>
              <w:t>-1.56</w:t>
            </w:r>
          </w:p>
        </w:tc>
        <w:tc>
          <w:tcPr>
            <w:tcW w:w="555" w:type="pct"/>
            <w:noWrap/>
            <w:vAlign w:val="bottom"/>
          </w:tcPr>
          <w:p w14:paraId="5F3AA328" w14:textId="08059DA3" w:rsidR="008C3862" w:rsidRPr="00256197" w:rsidRDefault="008C3862" w:rsidP="008C3862">
            <w:pPr>
              <w:spacing w:line="240" w:lineRule="auto"/>
              <w:jc w:val="right"/>
              <w:rPr>
                <w:rFonts w:cs="Times New Roman"/>
                <w:color w:val="000000"/>
                <w:sz w:val="20"/>
                <w:szCs w:val="20"/>
                <w:rPrChange w:id="176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65" w:author="Urfels, Anton (IRRI)" w:date="2023-10-06T20:02:00Z">
                  <w:rPr>
                    <w:rFonts w:ascii="Calibri" w:hAnsi="Calibri" w:cs="Calibri"/>
                    <w:color w:val="000000"/>
                    <w:sz w:val="20"/>
                    <w:szCs w:val="20"/>
                  </w:rPr>
                </w:rPrChange>
              </w:rPr>
              <w:t>-4.19</w:t>
            </w:r>
          </w:p>
        </w:tc>
      </w:tr>
      <w:tr w:rsidR="008C3862" w:rsidRPr="00256197" w14:paraId="53E3FE35" w14:textId="77777777" w:rsidTr="00DB11CB">
        <w:trPr>
          <w:trHeight w:val="288"/>
          <w:jc w:val="center"/>
        </w:trPr>
        <w:tc>
          <w:tcPr>
            <w:tcW w:w="707" w:type="pct"/>
            <w:vMerge/>
          </w:tcPr>
          <w:p w14:paraId="68F4663A" w14:textId="77777777" w:rsidR="008C3862" w:rsidRPr="00256197" w:rsidRDefault="008C3862" w:rsidP="008C3862">
            <w:pPr>
              <w:spacing w:line="240" w:lineRule="auto"/>
              <w:rPr>
                <w:rFonts w:eastAsia="Times New Roman" w:cs="Times New Roman"/>
                <w:color w:val="000000"/>
                <w:sz w:val="20"/>
                <w:szCs w:val="20"/>
                <w:lang w:eastAsia="en-ZW"/>
                <w:rPrChange w:id="176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3029FBB" w14:textId="77777777" w:rsidR="008C3862" w:rsidRPr="00256197" w:rsidRDefault="008C3862" w:rsidP="008C3862">
            <w:pPr>
              <w:spacing w:line="240" w:lineRule="auto"/>
              <w:rPr>
                <w:rFonts w:eastAsia="Times New Roman" w:cs="Times New Roman"/>
                <w:color w:val="000000"/>
                <w:sz w:val="20"/>
                <w:szCs w:val="20"/>
                <w:lang w:eastAsia="en-ZW"/>
                <w:rPrChange w:id="176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768" w:author="Urfels, Anton (IRRI)" w:date="2023-10-06T20:02:00Z">
                  <w:rPr>
                    <w:rFonts w:ascii="Gill Sans MT" w:eastAsia="Times New Roman" w:hAnsi="Gill Sans MT" w:cs="Calibri"/>
                    <w:color w:val="000000"/>
                    <w:sz w:val="20"/>
                    <w:szCs w:val="20"/>
                    <w:lang w:eastAsia="en-ZW"/>
                  </w:rPr>
                </w:rPrChange>
              </w:rPr>
              <w:t>10th percentile</w:t>
            </w:r>
          </w:p>
        </w:tc>
        <w:tc>
          <w:tcPr>
            <w:tcW w:w="555" w:type="pct"/>
            <w:noWrap/>
            <w:vAlign w:val="bottom"/>
          </w:tcPr>
          <w:p w14:paraId="16B6888D" w14:textId="5A7D3813" w:rsidR="008C3862" w:rsidRPr="00256197" w:rsidRDefault="008C3862" w:rsidP="008C3862">
            <w:pPr>
              <w:spacing w:line="240" w:lineRule="auto"/>
              <w:jc w:val="right"/>
              <w:rPr>
                <w:rFonts w:cs="Times New Roman"/>
                <w:color w:val="000000"/>
                <w:sz w:val="20"/>
                <w:szCs w:val="20"/>
                <w:rPrChange w:id="176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70" w:author="Urfels, Anton (IRRI)" w:date="2023-10-06T20:02:00Z">
                  <w:rPr>
                    <w:rFonts w:ascii="Calibri" w:hAnsi="Calibri" w:cs="Calibri"/>
                    <w:color w:val="000000"/>
                    <w:sz w:val="20"/>
                    <w:szCs w:val="20"/>
                  </w:rPr>
                </w:rPrChange>
              </w:rPr>
              <w:t>-1.89</w:t>
            </w:r>
          </w:p>
        </w:tc>
        <w:tc>
          <w:tcPr>
            <w:tcW w:w="555" w:type="pct"/>
            <w:noWrap/>
            <w:vAlign w:val="bottom"/>
          </w:tcPr>
          <w:p w14:paraId="73A144DD" w14:textId="10DD2425" w:rsidR="008C3862" w:rsidRPr="00256197" w:rsidRDefault="008C3862" w:rsidP="008C3862">
            <w:pPr>
              <w:spacing w:line="240" w:lineRule="auto"/>
              <w:jc w:val="right"/>
              <w:rPr>
                <w:rFonts w:cs="Times New Roman"/>
                <w:color w:val="000000"/>
                <w:sz w:val="20"/>
                <w:szCs w:val="20"/>
                <w:rPrChange w:id="177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72" w:author="Urfels, Anton (IRRI)" w:date="2023-10-06T20:02:00Z">
                  <w:rPr>
                    <w:rFonts w:ascii="Calibri" w:hAnsi="Calibri" w:cs="Calibri"/>
                    <w:color w:val="000000"/>
                    <w:sz w:val="20"/>
                    <w:szCs w:val="20"/>
                  </w:rPr>
                </w:rPrChange>
              </w:rPr>
              <w:t>0.28</w:t>
            </w:r>
          </w:p>
        </w:tc>
        <w:tc>
          <w:tcPr>
            <w:tcW w:w="555" w:type="pct"/>
            <w:noWrap/>
            <w:vAlign w:val="bottom"/>
          </w:tcPr>
          <w:p w14:paraId="0CDBD99C" w14:textId="0EC060DB" w:rsidR="008C3862" w:rsidRPr="00256197" w:rsidRDefault="008C3862" w:rsidP="008C3862">
            <w:pPr>
              <w:spacing w:line="240" w:lineRule="auto"/>
              <w:jc w:val="right"/>
              <w:rPr>
                <w:rFonts w:cs="Times New Roman"/>
                <w:color w:val="000000"/>
                <w:sz w:val="20"/>
                <w:szCs w:val="20"/>
                <w:rPrChange w:id="177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74" w:author="Urfels, Anton (IRRI)" w:date="2023-10-06T20:02:00Z">
                  <w:rPr>
                    <w:rFonts w:ascii="Calibri" w:hAnsi="Calibri" w:cs="Calibri"/>
                    <w:color w:val="000000"/>
                    <w:sz w:val="20"/>
                    <w:szCs w:val="20"/>
                  </w:rPr>
                </w:rPrChange>
              </w:rPr>
              <w:t>-0.58</w:t>
            </w:r>
          </w:p>
        </w:tc>
        <w:tc>
          <w:tcPr>
            <w:tcW w:w="555" w:type="pct"/>
            <w:noWrap/>
            <w:vAlign w:val="bottom"/>
          </w:tcPr>
          <w:p w14:paraId="6937EAF2" w14:textId="05507AFE" w:rsidR="008C3862" w:rsidRPr="00256197" w:rsidRDefault="008C3862" w:rsidP="008C3862">
            <w:pPr>
              <w:spacing w:line="240" w:lineRule="auto"/>
              <w:jc w:val="right"/>
              <w:rPr>
                <w:rFonts w:cs="Times New Roman"/>
                <w:color w:val="000000"/>
                <w:sz w:val="20"/>
                <w:szCs w:val="20"/>
                <w:rPrChange w:id="177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76" w:author="Urfels, Anton (IRRI)" w:date="2023-10-06T20:02:00Z">
                  <w:rPr>
                    <w:rFonts w:ascii="Calibri" w:hAnsi="Calibri" w:cs="Calibri"/>
                    <w:color w:val="000000"/>
                    <w:sz w:val="20"/>
                    <w:szCs w:val="20"/>
                  </w:rPr>
                </w:rPrChange>
              </w:rPr>
              <w:t>-2.55</w:t>
            </w:r>
          </w:p>
        </w:tc>
        <w:tc>
          <w:tcPr>
            <w:tcW w:w="555" w:type="pct"/>
            <w:noWrap/>
            <w:vAlign w:val="bottom"/>
          </w:tcPr>
          <w:p w14:paraId="213D2560" w14:textId="7B8B160C" w:rsidR="008C3862" w:rsidRPr="00256197" w:rsidRDefault="008C3862" w:rsidP="008C3862">
            <w:pPr>
              <w:spacing w:line="240" w:lineRule="auto"/>
              <w:jc w:val="right"/>
              <w:rPr>
                <w:rFonts w:cs="Times New Roman"/>
                <w:color w:val="000000"/>
                <w:sz w:val="20"/>
                <w:szCs w:val="20"/>
                <w:rPrChange w:id="177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78" w:author="Urfels, Anton (IRRI)" w:date="2023-10-06T20:02:00Z">
                  <w:rPr>
                    <w:rFonts w:ascii="Calibri" w:hAnsi="Calibri" w:cs="Calibri"/>
                    <w:color w:val="000000"/>
                    <w:sz w:val="20"/>
                    <w:szCs w:val="20"/>
                  </w:rPr>
                </w:rPrChange>
              </w:rPr>
              <w:t>-0.76</w:t>
            </w:r>
          </w:p>
        </w:tc>
        <w:tc>
          <w:tcPr>
            <w:tcW w:w="555" w:type="pct"/>
            <w:noWrap/>
            <w:vAlign w:val="bottom"/>
          </w:tcPr>
          <w:p w14:paraId="41CF9716" w14:textId="21D9B7E8" w:rsidR="008C3862" w:rsidRPr="00256197" w:rsidRDefault="008C3862" w:rsidP="008C3862">
            <w:pPr>
              <w:spacing w:line="240" w:lineRule="auto"/>
              <w:jc w:val="right"/>
              <w:rPr>
                <w:rFonts w:cs="Times New Roman"/>
                <w:color w:val="000000"/>
                <w:sz w:val="20"/>
                <w:szCs w:val="20"/>
                <w:rPrChange w:id="177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80" w:author="Urfels, Anton (IRRI)" w:date="2023-10-06T20:02:00Z">
                  <w:rPr>
                    <w:rFonts w:ascii="Calibri" w:hAnsi="Calibri" w:cs="Calibri"/>
                    <w:color w:val="000000"/>
                    <w:sz w:val="20"/>
                    <w:szCs w:val="20"/>
                  </w:rPr>
                </w:rPrChange>
              </w:rPr>
              <w:t>-2.19</w:t>
            </w:r>
          </w:p>
        </w:tc>
      </w:tr>
      <w:tr w:rsidR="008C3862" w:rsidRPr="00256197" w14:paraId="2D41108E" w14:textId="77777777" w:rsidTr="00DB11CB">
        <w:trPr>
          <w:trHeight w:val="288"/>
          <w:jc w:val="center"/>
        </w:trPr>
        <w:tc>
          <w:tcPr>
            <w:tcW w:w="707" w:type="pct"/>
            <w:vMerge/>
          </w:tcPr>
          <w:p w14:paraId="6C9C2193" w14:textId="77777777" w:rsidR="008C3862" w:rsidRPr="00256197" w:rsidRDefault="008C3862" w:rsidP="008C3862">
            <w:pPr>
              <w:spacing w:line="240" w:lineRule="auto"/>
              <w:rPr>
                <w:rFonts w:eastAsia="Times New Roman" w:cs="Times New Roman"/>
                <w:color w:val="000000"/>
                <w:sz w:val="20"/>
                <w:szCs w:val="20"/>
                <w:lang w:eastAsia="en-ZW"/>
                <w:rPrChange w:id="178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CC0FAF0" w14:textId="77777777" w:rsidR="008C3862" w:rsidRPr="00256197" w:rsidRDefault="008C3862" w:rsidP="008C3862">
            <w:pPr>
              <w:spacing w:line="240" w:lineRule="auto"/>
              <w:rPr>
                <w:rFonts w:eastAsia="Times New Roman" w:cs="Times New Roman"/>
                <w:color w:val="000000"/>
                <w:sz w:val="20"/>
                <w:szCs w:val="20"/>
                <w:lang w:eastAsia="en-ZW"/>
                <w:rPrChange w:id="178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783" w:author="Urfels, Anton (IRRI)" w:date="2023-10-06T20:02:00Z">
                  <w:rPr>
                    <w:rFonts w:ascii="Gill Sans MT" w:eastAsia="Times New Roman" w:hAnsi="Gill Sans MT" w:cs="Calibri"/>
                    <w:color w:val="000000"/>
                    <w:sz w:val="20"/>
                    <w:szCs w:val="20"/>
                    <w:lang w:eastAsia="en-ZW"/>
                  </w:rPr>
                </w:rPrChange>
              </w:rPr>
              <w:t>25th percentile</w:t>
            </w:r>
          </w:p>
        </w:tc>
        <w:tc>
          <w:tcPr>
            <w:tcW w:w="555" w:type="pct"/>
            <w:noWrap/>
            <w:vAlign w:val="bottom"/>
          </w:tcPr>
          <w:p w14:paraId="5267B0D0" w14:textId="38710856" w:rsidR="008C3862" w:rsidRPr="00256197" w:rsidRDefault="008C3862" w:rsidP="008C3862">
            <w:pPr>
              <w:spacing w:line="240" w:lineRule="auto"/>
              <w:jc w:val="right"/>
              <w:rPr>
                <w:rFonts w:cs="Times New Roman"/>
                <w:color w:val="000000"/>
                <w:sz w:val="20"/>
                <w:szCs w:val="20"/>
                <w:rPrChange w:id="178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85" w:author="Urfels, Anton (IRRI)" w:date="2023-10-06T20:02:00Z">
                  <w:rPr>
                    <w:rFonts w:ascii="Calibri" w:hAnsi="Calibri" w:cs="Calibri"/>
                    <w:color w:val="000000"/>
                    <w:sz w:val="20"/>
                    <w:szCs w:val="20"/>
                  </w:rPr>
                </w:rPrChange>
              </w:rPr>
              <w:t>-0.71</w:t>
            </w:r>
          </w:p>
        </w:tc>
        <w:tc>
          <w:tcPr>
            <w:tcW w:w="555" w:type="pct"/>
            <w:noWrap/>
            <w:vAlign w:val="bottom"/>
          </w:tcPr>
          <w:p w14:paraId="6EF6FD6B" w14:textId="6359A8E7" w:rsidR="008C3862" w:rsidRPr="00256197" w:rsidRDefault="008C3862" w:rsidP="008C3862">
            <w:pPr>
              <w:spacing w:line="240" w:lineRule="auto"/>
              <w:jc w:val="right"/>
              <w:rPr>
                <w:rFonts w:cs="Times New Roman"/>
                <w:color w:val="000000"/>
                <w:sz w:val="20"/>
                <w:szCs w:val="20"/>
                <w:rPrChange w:id="178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87" w:author="Urfels, Anton (IRRI)" w:date="2023-10-06T20:02:00Z">
                  <w:rPr>
                    <w:rFonts w:ascii="Calibri" w:hAnsi="Calibri" w:cs="Calibri"/>
                    <w:color w:val="000000"/>
                    <w:sz w:val="20"/>
                    <w:szCs w:val="20"/>
                  </w:rPr>
                </w:rPrChange>
              </w:rPr>
              <w:t>0.71</w:t>
            </w:r>
          </w:p>
        </w:tc>
        <w:tc>
          <w:tcPr>
            <w:tcW w:w="555" w:type="pct"/>
            <w:noWrap/>
            <w:vAlign w:val="bottom"/>
          </w:tcPr>
          <w:p w14:paraId="1464D441" w14:textId="01B181B6" w:rsidR="008C3862" w:rsidRPr="00256197" w:rsidRDefault="008C3862" w:rsidP="008C3862">
            <w:pPr>
              <w:spacing w:line="240" w:lineRule="auto"/>
              <w:jc w:val="right"/>
              <w:rPr>
                <w:rFonts w:cs="Times New Roman"/>
                <w:color w:val="000000"/>
                <w:sz w:val="20"/>
                <w:szCs w:val="20"/>
                <w:rPrChange w:id="178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89" w:author="Urfels, Anton (IRRI)" w:date="2023-10-06T20:02:00Z">
                  <w:rPr>
                    <w:rFonts w:ascii="Calibri" w:hAnsi="Calibri" w:cs="Calibri"/>
                    <w:color w:val="000000"/>
                    <w:sz w:val="20"/>
                    <w:szCs w:val="20"/>
                  </w:rPr>
                </w:rPrChange>
              </w:rPr>
              <w:t>-0.18</w:t>
            </w:r>
          </w:p>
        </w:tc>
        <w:tc>
          <w:tcPr>
            <w:tcW w:w="555" w:type="pct"/>
            <w:noWrap/>
            <w:vAlign w:val="bottom"/>
          </w:tcPr>
          <w:p w14:paraId="7B2F881E" w14:textId="11C9C3CA" w:rsidR="008C3862" w:rsidRPr="00256197" w:rsidRDefault="008C3862" w:rsidP="008C3862">
            <w:pPr>
              <w:spacing w:line="240" w:lineRule="auto"/>
              <w:jc w:val="right"/>
              <w:rPr>
                <w:rFonts w:cs="Times New Roman"/>
                <w:color w:val="000000"/>
                <w:sz w:val="20"/>
                <w:szCs w:val="20"/>
                <w:rPrChange w:id="179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91" w:author="Urfels, Anton (IRRI)" w:date="2023-10-06T20:02:00Z">
                  <w:rPr>
                    <w:rFonts w:ascii="Calibri" w:hAnsi="Calibri" w:cs="Calibri"/>
                    <w:color w:val="000000"/>
                    <w:sz w:val="20"/>
                    <w:szCs w:val="20"/>
                  </w:rPr>
                </w:rPrChange>
              </w:rPr>
              <w:t>-1.78</w:t>
            </w:r>
          </w:p>
        </w:tc>
        <w:tc>
          <w:tcPr>
            <w:tcW w:w="555" w:type="pct"/>
            <w:noWrap/>
            <w:vAlign w:val="bottom"/>
          </w:tcPr>
          <w:p w14:paraId="6985E42D" w14:textId="0468D75C" w:rsidR="008C3862" w:rsidRPr="00256197" w:rsidRDefault="008C3862" w:rsidP="008C3862">
            <w:pPr>
              <w:spacing w:line="240" w:lineRule="auto"/>
              <w:jc w:val="right"/>
              <w:rPr>
                <w:rFonts w:cs="Times New Roman"/>
                <w:color w:val="000000"/>
                <w:sz w:val="20"/>
                <w:szCs w:val="20"/>
                <w:rPrChange w:id="179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93" w:author="Urfels, Anton (IRRI)" w:date="2023-10-06T20:02:00Z">
                  <w:rPr>
                    <w:rFonts w:ascii="Calibri" w:hAnsi="Calibri" w:cs="Calibri"/>
                    <w:color w:val="000000"/>
                    <w:sz w:val="20"/>
                    <w:szCs w:val="20"/>
                  </w:rPr>
                </w:rPrChange>
              </w:rPr>
              <w:t>-0.42</w:t>
            </w:r>
          </w:p>
        </w:tc>
        <w:tc>
          <w:tcPr>
            <w:tcW w:w="555" w:type="pct"/>
            <w:noWrap/>
            <w:vAlign w:val="bottom"/>
          </w:tcPr>
          <w:p w14:paraId="508F8729" w14:textId="451A86AA" w:rsidR="008C3862" w:rsidRPr="00256197" w:rsidRDefault="008C3862" w:rsidP="008C3862">
            <w:pPr>
              <w:spacing w:line="240" w:lineRule="auto"/>
              <w:jc w:val="right"/>
              <w:rPr>
                <w:rFonts w:cs="Times New Roman"/>
                <w:color w:val="000000"/>
                <w:sz w:val="20"/>
                <w:szCs w:val="20"/>
                <w:rPrChange w:id="179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95" w:author="Urfels, Anton (IRRI)" w:date="2023-10-06T20:02:00Z">
                  <w:rPr>
                    <w:rFonts w:ascii="Calibri" w:hAnsi="Calibri" w:cs="Calibri"/>
                    <w:color w:val="000000"/>
                    <w:sz w:val="20"/>
                    <w:szCs w:val="20"/>
                  </w:rPr>
                </w:rPrChange>
              </w:rPr>
              <w:t>-1.63</w:t>
            </w:r>
          </w:p>
        </w:tc>
      </w:tr>
      <w:tr w:rsidR="008C3862" w:rsidRPr="00256197" w14:paraId="37DD64BC" w14:textId="77777777" w:rsidTr="00DB11CB">
        <w:trPr>
          <w:trHeight w:val="288"/>
          <w:jc w:val="center"/>
        </w:trPr>
        <w:tc>
          <w:tcPr>
            <w:tcW w:w="707" w:type="pct"/>
            <w:vMerge/>
          </w:tcPr>
          <w:p w14:paraId="3424D733" w14:textId="77777777" w:rsidR="008C3862" w:rsidRPr="00256197" w:rsidRDefault="008C3862" w:rsidP="008C3862">
            <w:pPr>
              <w:spacing w:line="240" w:lineRule="auto"/>
              <w:rPr>
                <w:rFonts w:eastAsia="Times New Roman" w:cs="Times New Roman"/>
                <w:color w:val="000000"/>
                <w:sz w:val="20"/>
                <w:szCs w:val="20"/>
                <w:lang w:eastAsia="en-ZW"/>
                <w:rPrChange w:id="179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460A18A" w14:textId="77777777" w:rsidR="008C3862" w:rsidRPr="00256197" w:rsidRDefault="008C3862" w:rsidP="008C3862">
            <w:pPr>
              <w:spacing w:line="240" w:lineRule="auto"/>
              <w:rPr>
                <w:rFonts w:eastAsia="Times New Roman" w:cs="Times New Roman"/>
                <w:color w:val="000000"/>
                <w:sz w:val="20"/>
                <w:szCs w:val="20"/>
                <w:lang w:eastAsia="en-ZW"/>
                <w:rPrChange w:id="179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798"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0A21CEBA" w14:textId="25AD01F9" w:rsidR="008C3862" w:rsidRPr="00256197" w:rsidRDefault="008C3862" w:rsidP="008C3862">
            <w:pPr>
              <w:spacing w:line="240" w:lineRule="auto"/>
              <w:jc w:val="right"/>
              <w:rPr>
                <w:rFonts w:cs="Times New Roman"/>
                <w:color w:val="000000"/>
                <w:sz w:val="20"/>
                <w:szCs w:val="20"/>
                <w:rPrChange w:id="179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00" w:author="Urfels, Anton (IRRI)" w:date="2023-10-06T20:02:00Z">
                  <w:rPr>
                    <w:rFonts w:ascii="Calibri" w:hAnsi="Calibri" w:cs="Calibri"/>
                    <w:color w:val="000000"/>
                    <w:sz w:val="20"/>
                    <w:szCs w:val="20"/>
                  </w:rPr>
                </w:rPrChange>
              </w:rPr>
              <w:t>-0.29</w:t>
            </w:r>
          </w:p>
        </w:tc>
        <w:tc>
          <w:tcPr>
            <w:tcW w:w="555" w:type="pct"/>
            <w:noWrap/>
            <w:vAlign w:val="bottom"/>
          </w:tcPr>
          <w:p w14:paraId="4E0473C3" w14:textId="79317B9B" w:rsidR="008C3862" w:rsidRPr="00256197" w:rsidRDefault="008C3862" w:rsidP="008C3862">
            <w:pPr>
              <w:spacing w:line="240" w:lineRule="auto"/>
              <w:jc w:val="right"/>
              <w:rPr>
                <w:rFonts w:cs="Times New Roman"/>
                <w:color w:val="000000"/>
                <w:sz w:val="20"/>
                <w:szCs w:val="20"/>
                <w:rPrChange w:id="180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02" w:author="Urfels, Anton (IRRI)" w:date="2023-10-06T20:02:00Z">
                  <w:rPr>
                    <w:rFonts w:ascii="Calibri" w:hAnsi="Calibri" w:cs="Calibri"/>
                    <w:color w:val="000000"/>
                    <w:sz w:val="20"/>
                    <w:szCs w:val="20"/>
                  </w:rPr>
                </w:rPrChange>
              </w:rPr>
              <w:t>1.09</w:t>
            </w:r>
          </w:p>
        </w:tc>
        <w:tc>
          <w:tcPr>
            <w:tcW w:w="555" w:type="pct"/>
            <w:noWrap/>
            <w:vAlign w:val="bottom"/>
          </w:tcPr>
          <w:p w14:paraId="1BD9D08A" w14:textId="7A5FD474" w:rsidR="008C3862" w:rsidRPr="00256197" w:rsidRDefault="008C3862" w:rsidP="008C3862">
            <w:pPr>
              <w:spacing w:line="240" w:lineRule="auto"/>
              <w:jc w:val="right"/>
              <w:rPr>
                <w:rFonts w:cs="Times New Roman"/>
                <w:color w:val="000000"/>
                <w:sz w:val="20"/>
                <w:szCs w:val="20"/>
                <w:rPrChange w:id="180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04" w:author="Urfels, Anton (IRRI)" w:date="2023-10-06T20:02:00Z">
                  <w:rPr>
                    <w:rFonts w:ascii="Calibri" w:hAnsi="Calibri" w:cs="Calibri"/>
                    <w:color w:val="000000"/>
                    <w:sz w:val="20"/>
                    <w:szCs w:val="20"/>
                  </w:rPr>
                </w:rPrChange>
              </w:rPr>
              <w:t>0.08</w:t>
            </w:r>
          </w:p>
        </w:tc>
        <w:tc>
          <w:tcPr>
            <w:tcW w:w="555" w:type="pct"/>
            <w:noWrap/>
            <w:vAlign w:val="bottom"/>
          </w:tcPr>
          <w:p w14:paraId="0E2209AA" w14:textId="49665CC0" w:rsidR="008C3862" w:rsidRPr="00256197" w:rsidRDefault="008C3862" w:rsidP="008C3862">
            <w:pPr>
              <w:spacing w:line="240" w:lineRule="auto"/>
              <w:jc w:val="right"/>
              <w:rPr>
                <w:rFonts w:cs="Times New Roman"/>
                <w:color w:val="000000"/>
                <w:sz w:val="20"/>
                <w:szCs w:val="20"/>
                <w:rPrChange w:id="180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06" w:author="Urfels, Anton (IRRI)" w:date="2023-10-06T20:02:00Z">
                  <w:rPr>
                    <w:rFonts w:ascii="Calibri" w:hAnsi="Calibri" w:cs="Calibri"/>
                    <w:color w:val="000000"/>
                    <w:sz w:val="20"/>
                    <w:szCs w:val="20"/>
                  </w:rPr>
                </w:rPrChange>
              </w:rPr>
              <w:t>-0.79</w:t>
            </w:r>
          </w:p>
        </w:tc>
        <w:tc>
          <w:tcPr>
            <w:tcW w:w="555" w:type="pct"/>
            <w:noWrap/>
            <w:vAlign w:val="bottom"/>
          </w:tcPr>
          <w:p w14:paraId="4AD975D4" w14:textId="77012044" w:rsidR="008C3862" w:rsidRPr="00256197" w:rsidRDefault="008C3862" w:rsidP="008C3862">
            <w:pPr>
              <w:spacing w:line="240" w:lineRule="auto"/>
              <w:jc w:val="right"/>
              <w:rPr>
                <w:rFonts w:cs="Times New Roman"/>
                <w:color w:val="000000"/>
                <w:sz w:val="20"/>
                <w:szCs w:val="20"/>
                <w:rPrChange w:id="180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08" w:author="Urfels, Anton (IRRI)" w:date="2023-10-06T20:02:00Z">
                  <w:rPr>
                    <w:rFonts w:ascii="Calibri" w:hAnsi="Calibri" w:cs="Calibri"/>
                    <w:color w:val="000000"/>
                    <w:sz w:val="20"/>
                    <w:szCs w:val="20"/>
                  </w:rPr>
                </w:rPrChange>
              </w:rPr>
              <w:t>0.20</w:t>
            </w:r>
          </w:p>
        </w:tc>
        <w:tc>
          <w:tcPr>
            <w:tcW w:w="555" w:type="pct"/>
            <w:noWrap/>
            <w:vAlign w:val="bottom"/>
          </w:tcPr>
          <w:p w14:paraId="138A3344" w14:textId="013FCDD6" w:rsidR="008C3862" w:rsidRPr="00256197" w:rsidRDefault="008C3862" w:rsidP="008C3862">
            <w:pPr>
              <w:spacing w:line="240" w:lineRule="auto"/>
              <w:jc w:val="right"/>
              <w:rPr>
                <w:rFonts w:cs="Times New Roman"/>
                <w:color w:val="000000"/>
                <w:sz w:val="20"/>
                <w:szCs w:val="20"/>
                <w:rPrChange w:id="180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10" w:author="Urfels, Anton (IRRI)" w:date="2023-10-06T20:02:00Z">
                  <w:rPr>
                    <w:rFonts w:ascii="Calibri" w:hAnsi="Calibri" w:cs="Calibri"/>
                    <w:color w:val="000000"/>
                    <w:sz w:val="20"/>
                    <w:szCs w:val="20"/>
                  </w:rPr>
                </w:rPrChange>
              </w:rPr>
              <w:t>-0.50</w:t>
            </w:r>
          </w:p>
        </w:tc>
      </w:tr>
      <w:tr w:rsidR="008C3862" w:rsidRPr="00256197" w14:paraId="2D4ECF11" w14:textId="77777777" w:rsidTr="00DB11CB">
        <w:trPr>
          <w:trHeight w:val="288"/>
          <w:jc w:val="center"/>
        </w:trPr>
        <w:tc>
          <w:tcPr>
            <w:tcW w:w="707" w:type="pct"/>
            <w:vMerge/>
          </w:tcPr>
          <w:p w14:paraId="436E6081" w14:textId="77777777" w:rsidR="008C3862" w:rsidRPr="00256197" w:rsidRDefault="008C3862" w:rsidP="008C3862">
            <w:pPr>
              <w:spacing w:line="240" w:lineRule="auto"/>
              <w:rPr>
                <w:rFonts w:eastAsia="Times New Roman" w:cs="Times New Roman"/>
                <w:color w:val="000000"/>
                <w:sz w:val="20"/>
                <w:szCs w:val="20"/>
                <w:lang w:eastAsia="en-ZW"/>
                <w:rPrChange w:id="181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C791764" w14:textId="77777777" w:rsidR="008C3862" w:rsidRPr="00256197" w:rsidRDefault="008C3862" w:rsidP="008C3862">
            <w:pPr>
              <w:spacing w:line="240" w:lineRule="auto"/>
              <w:rPr>
                <w:rFonts w:eastAsia="Times New Roman" w:cs="Times New Roman"/>
                <w:color w:val="000000"/>
                <w:sz w:val="20"/>
                <w:szCs w:val="20"/>
                <w:lang w:eastAsia="en-ZW"/>
                <w:rPrChange w:id="181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13" w:author="Urfels, Anton (IRRI)" w:date="2023-10-06T20:02:00Z">
                  <w:rPr>
                    <w:rFonts w:ascii="Gill Sans MT" w:eastAsia="Times New Roman" w:hAnsi="Gill Sans MT" w:cs="Calibri"/>
                    <w:color w:val="000000"/>
                    <w:sz w:val="20"/>
                    <w:szCs w:val="20"/>
                    <w:lang w:eastAsia="en-ZW"/>
                  </w:rPr>
                </w:rPrChange>
              </w:rPr>
              <w:t>75th percentile</w:t>
            </w:r>
          </w:p>
        </w:tc>
        <w:tc>
          <w:tcPr>
            <w:tcW w:w="555" w:type="pct"/>
            <w:noWrap/>
            <w:vAlign w:val="bottom"/>
          </w:tcPr>
          <w:p w14:paraId="4C83520F" w14:textId="07C84B69" w:rsidR="008C3862" w:rsidRPr="00256197" w:rsidRDefault="008C3862" w:rsidP="008C3862">
            <w:pPr>
              <w:spacing w:line="240" w:lineRule="auto"/>
              <w:jc w:val="right"/>
              <w:rPr>
                <w:rFonts w:cs="Times New Roman"/>
                <w:color w:val="000000"/>
                <w:sz w:val="20"/>
                <w:szCs w:val="20"/>
                <w:rPrChange w:id="181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15" w:author="Urfels, Anton (IRRI)" w:date="2023-10-06T20:02:00Z">
                  <w:rPr>
                    <w:rFonts w:ascii="Calibri" w:hAnsi="Calibri" w:cs="Calibri"/>
                    <w:color w:val="000000"/>
                    <w:sz w:val="20"/>
                    <w:szCs w:val="20"/>
                  </w:rPr>
                </w:rPrChange>
              </w:rPr>
              <w:t>0.00</w:t>
            </w:r>
          </w:p>
        </w:tc>
        <w:tc>
          <w:tcPr>
            <w:tcW w:w="555" w:type="pct"/>
            <w:noWrap/>
            <w:vAlign w:val="bottom"/>
          </w:tcPr>
          <w:p w14:paraId="64EFF7AB" w14:textId="2A01A542" w:rsidR="008C3862" w:rsidRPr="00256197" w:rsidRDefault="008C3862" w:rsidP="008C3862">
            <w:pPr>
              <w:spacing w:line="240" w:lineRule="auto"/>
              <w:jc w:val="right"/>
              <w:rPr>
                <w:rFonts w:cs="Times New Roman"/>
                <w:color w:val="000000"/>
                <w:sz w:val="20"/>
                <w:szCs w:val="20"/>
                <w:rPrChange w:id="181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17" w:author="Urfels, Anton (IRRI)" w:date="2023-10-06T20:02:00Z">
                  <w:rPr>
                    <w:rFonts w:ascii="Calibri" w:hAnsi="Calibri" w:cs="Calibri"/>
                    <w:color w:val="000000"/>
                    <w:sz w:val="20"/>
                    <w:szCs w:val="20"/>
                  </w:rPr>
                </w:rPrChange>
              </w:rPr>
              <w:t>1.34</w:t>
            </w:r>
          </w:p>
        </w:tc>
        <w:tc>
          <w:tcPr>
            <w:tcW w:w="555" w:type="pct"/>
            <w:noWrap/>
            <w:vAlign w:val="bottom"/>
          </w:tcPr>
          <w:p w14:paraId="64FD3C60" w14:textId="1C2D971A" w:rsidR="008C3862" w:rsidRPr="00256197" w:rsidRDefault="008C3862" w:rsidP="008C3862">
            <w:pPr>
              <w:spacing w:line="240" w:lineRule="auto"/>
              <w:jc w:val="right"/>
              <w:rPr>
                <w:rFonts w:cs="Times New Roman"/>
                <w:color w:val="000000"/>
                <w:sz w:val="20"/>
                <w:szCs w:val="20"/>
                <w:rPrChange w:id="181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19" w:author="Urfels, Anton (IRRI)" w:date="2023-10-06T20:02:00Z">
                  <w:rPr>
                    <w:rFonts w:ascii="Calibri" w:hAnsi="Calibri" w:cs="Calibri"/>
                    <w:color w:val="000000"/>
                    <w:sz w:val="20"/>
                    <w:szCs w:val="20"/>
                  </w:rPr>
                </w:rPrChange>
              </w:rPr>
              <w:t>0.54</w:t>
            </w:r>
          </w:p>
        </w:tc>
        <w:tc>
          <w:tcPr>
            <w:tcW w:w="555" w:type="pct"/>
            <w:noWrap/>
            <w:vAlign w:val="bottom"/>
          </w:tcPr>
          <w:p w14:paraId="6202263C" w14:textId="1C0A9288" w:rsidR="008C3862" w:rsidRPr="00256197" w:rsidRDefault="008C3862" w:rsidP="008C3862">
            <w:pPr>
              <w:spacing w:line="240" w:lineRule="auto"/>
              <w:jc w:val="right"/>
              <w:rPr>
                <w:rFonts w:cs="Times New Roman"/>
                <w:color w:val="000000"/>
                <w:sz w:val="20"/>
                <w:szCs w:val="20"/>
                <w:rPrChange w:id="182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21" w:author="Urfels, Anton (IRRI)" w:date="2023-10-06T20:02:00Z">
                  <w:rPr>
                    <w:rFonts w:ascii="Calibri" w:hAnsi="Calibri" w:cs="Calibri"/>
                    <w:color w:val="000000"/>
                    <w:sz w:val="20"/>
                    <w:szCs w:val="20"/>
                  </w:rPr>
                </w:rPrChange>
              </w:rPr>
              <w:t>-0.06</w:t>
            </w:r>
          </w:p>
        </w:tc>
        <w:tc>
          <w:tcPr>
            <w:tcW w:w="555" w:type="pct"/>
            <w:noWrap/>
            <w:vAlign w:val="bottom"/>
          </w:tcPr>
          <w:p w14:paraId="0781B334" w14:textId="5CA43193" w:rsidR="008C3862" w:rsidRPr="00256197" w:rsidRDefault="008C3862" w:rsidP="008C3862">
            <w:pPr>
              <w:spacing w:line="240" w:lineRule="auto"/>
              <w:jc w:val="right"/>
              <w:rPr>
                <w:rFonts w:cs="Times New Roman"/>
                <w:color w:val="000000"/>
                <w:sz w:val="20"/>
                <w:szCs w:val="20"/>
                <w:rPrChange w:id="182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23" w:author="Urfels, Anton (IRRI)" w:date="2023-10-06T20:02:00Z">
                  <w:rPr>
                    <w:rFonts w:ascii="Calibri" w:hAnsi="Calibri" w:cs="Calibri"/>
                    <w:color w:val="000000"/>
                    <w:sz w:val="20"/>
                    <w:szCs w:val="20"/>
                  </w:rPr>
                </w:rPrChange>
              </w:rPr>
              <w:t>0.75</w:t>
            </w:r>
          </w:p>
        </w:tc>
        <w:tc>
          <w:tcPr>
            <w:tcW w:w="555" w:type="pct"/>
            <w:noWrap/>
            <w:vAlign w:val="bottom"/>
          </w:tcPr>
          <w:p w14:paraId="15C4787B" w14:textId="220EC582" w:rsidR="008C3862" w:rsidRPr="00256197" w:rsidRDefault="008C3862" w:rsidP="008C3862">
            <w:pPr>
              <w:spacing w:line="240" w:lineRule="auto"/>
              <w:jc w:val="right"/>
              <w:rPr>
                <w:rFonts w:cs="Times New Roman"/>
                <w:color w:val="000000"/>
                <w:sz w:val="20"/>
                <w:szCs w:val="20"/>
                <w:rPrChange w:id="182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25" w:author="Urfels, Anton (IRRI)" w:date="2023-10-06T20:02:00Z">
                  <w:rPr>
                    <w:rFonts w:ascii="Calibri" w:hAnsi="Calibri" w:cs="Calibri"/>
                    <w:color w:val="000000"/>
                    <w:sz w:val="20"/>
                    <w:szCs w:val="20"/>
                  </w:rPr>
                </w:rPrChange>
              </w:rPr>
              <w:t>0.29</w:t>
            </w:r>
          </w:p>
        </w:tc>
      </w:tr>
      <w:tr w:rsidR="008C3862" w:rsidRPr="00256197" w14:paraId="60266B55" w14:textId="77777777" w:rsidTr="00DB11CB">
        <w:trPr>
          <w:trHeight w:val="288"/>
          <w:jc w:val="center"/>
        </w:trPr>
        <w:tc>
          <w:tcPr>
            <w:tcW w:w="707" w:type="pct"/>
            <w:vMerge/>
          </w:tcPr>
          <w:p w14:paraId="436A847C" w14:textId="77777777" w:rsidR="008C3862" w:rsidRPr="00256197" w:rsidRDefault="008C3862" w:rsidP="008C3862">
            <w:pPr>
              <w:spacing w:line="240" w:lineRule="auto"/>
              <w:rPr>
                <w:rFonts w:eastAsia="Times New Roman" w:cs="Times New Roman"/>
                <w:color w:val="000000"/>
                <w:sz w:val="20"/>
                <w:szCs w:val="20"/>
                <w:lang w:eastAsia="en-ZW"/>
                <w:rPrChange w:id="1826"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6869638F" w14:textId="77777777" w:rsidR="008C3862" w:rsidRPr="00256197" w:rsidRDefault="008C3862" w:rsidP="008C3862">
            <w:pPr>
              <w:spacing w:line="240" w:lineRule="auto"/>
              <w:rPr>
                <w:rFonts w:eastAsia="Times New Roman" w:cs="Times New Roman"/>
                <w:color w:val="000000"/>
                <w:sz w:val="20"/>
                <w:szCs w:val="20"/>
                <w:lang w:eastAsia="en-ZW"/>
                <w:rPrChange w:id="182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28" w:author="Urfels, Anton (IRRI)" w:date="2023-10-06T20:02:00Z">
                  <w:rPr>
                    <w:rFonts w:ascii="Gill Sans MT" w:eastAsia="Times New Roman" w:hAnsi="Gill Sans MT" w:cs="Calibri"/>
                    <w:color w:val="000000"/>
                    <w:sz w:val="20"/>
                    <w:szCs w:val="20"/>
                    <w:lang w:eastAsia="en-ZW"/>
                  </w:rPr>
                </w:rPrChange>
              </w:rPr>
              <w:t>90th percentile</w:t>
            </w:r>
          </w:p>
        </w:tc>
        <w:tc>
          <w:tcPr>
            <w:tcW w:w="555" w:type="pct"/>
            <w:tcBorders>
              <w:bottom w:val="nil"/>
            </w:tcBorders>
            <w:noWrap/>
            <w:vAlign w:val="bottom"/>
          </w:tcPr>
          <w:p w14:paraId="2E1D4EF9" w14:textId="2BBBDA01" w:rsidR="008C3862" w:rsidRPr="00256197" w:rsidRDefault="008C3862" w:rsidP="008C3862">
            <w:pPr>
              <w:spacing w:line="240" w:lineRule="auto"/>
              <w:jc w:val="right"/>
              <w:rPr>
                <w:rFonts w:cs="Times New Roman"/>
                <w:color w:val="000000"/>
                <w:sz w:val="20"/>
                <w:szCs w:val="20"/>
                <w:rPrChange w:id="182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30" w:author="Urfels, Anton (IRRI)" w:date="2023-10-06T20:02:00Z">
                  <w:rPr>
                    <w:rFonts w:ascii="Calibri" w:hAnsi="Calibri" w:cs="Calibri"/>
                    <w:color w:val="000000"/>
                    <w:sz w:val="20"/>
                    <w:szCs w:val="20"/>
                  </w:rPr>
                </w:rPrChange>
              </w:rPr>
              <w:t>0.28</w:t>
            </w:r>
          </w:p>
        </w:tc>
        <w:tc>
          <w:tcPr>
            <w:tcW w:w="555" w:type="pct"/>
            <w:tcBorders>
              <w:bottom w:val="nil"/>
            </w:tcBorders>
            <w:noWrap/>
            <w:vAlign w:val="bottom"/>
          </w:tcPr>
          <w:p w14:paraId="356B811F" w14:textId="60A720AB" w:rsidR="008C3862" w:rsidRPr="00256197" w:rsidRDefault="008C3862" w:rsidP="008C3862">
            <w:pPr>
              <w:spacing w:line="240" w:lineRule="auto"/>
              <w:jc w:val="right"/>
              <w:rPr>
                <w:rFonts w:cs="Times New Roman"/>
                <w:color w:val="000000"/>
                <w:sz w:val="20"/>
                <w:szCs w:val="20"/>
                <w:rPrChange w:id="183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32" w:author="Urfels, Anton (IRRI)" w:date="2023-10-06T20:02:00Z">
                  <w:rPr>
                    <w:rFonts w:ascii="Calibri" w:hAnsi="Calibri" w:cs="Calibri"/>
                    <w:color w:val="000000"/>
                    <w:sz w:val="20"/>
                    <w:szCs w:val="20"/>
                  </w:rPr>
                </w:rPrChange>
              </w:rPr>
              <w:t>1.53</w:t>
            </w:r>
          </w:p>
        </w:tc>
        <w:tc>
          <w:tcPr>
            <w:tcW w:w="555" w:type="pct"/>
            <w:tcBorders>
              <w:bottom w:val="nil"/>
            </w:tcBorders>
            <w:noWrap/>
            <w:vAlign w:val="bottom"/>
          </w:tcPr>
          <w:p w14:paraId="784553DB" w14:textId="069D24D4" w:rsidR="008C3862" w:rsidRPr="00256197" w:rsidRDefault="008C3862" w:rsidP="008C3862">
            <w:pPr>
              <w:spacing w:line="240" w:lineRule="auto"/>
              <w:jc w:val="right"/>
              <w:rPr>
                <w:rFonts w:cs="Times New Roman"/>
                <w:color w:val="000000"/>
                <w:sz w:val="20"/>
                <w:szCs w:val="20"/>
                <w:rPrChange w:id="183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34" w:author="Urfels, Anton (IRRI)" w:date="2023-10-06T20:02:00Z">
                  <w:rPr>
                    <w:rFonts w:ascii="Calibri" w:hAnsi="Calibri" w:cs="Calibri"/>
                    <w:color w:val="000000"/>
                    <w:sz w:val="20"/>
                    <w:szCs w:val="20"/>
                  </w:rPr>
                </w:rPrChange>
              </w:rPr>
              <w:t>1.28</w:t>
            </w:r>
          </w:p>
        </w:tc>
        <w:tc>
          <w:tcPr>
            <w:tcW w:w="555" w:type="pct"/>
            <w:tcBorders>
              <w:bottom w:val="nil"/>
            </w:tcBorders>
            <w:noWrap/>
            <w:vAlign w:val="bottom"/>
          </w:tcPr>
          <w:p w14:paraId="16AEF159" w14:textId="559A9149" w:rsidR="008C3862" w:rsidRPr="00256197" w:rsidRDefault="008C3862" w:rsidP="008C3862">
            <w:pPr>
              <w:spacing w:line="240" w:lineRule="auto"/>
              <w:jc w:val="right"/>
              <w:rPr>
                <w:rFonts w:cs="Times New Roman"/>
                <w:color w:val="000000"/>
                <w:sz w:val="20"/>
                <w:szCs w:val="20"/>
                <w:rPrChange w:id="183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36" w:author="Urfels, Anton (IRRI)" w:date="2023-10-06T20:02:00Z">
                  <w:rPr>
                    <w:rFonts w:ascii="Calibri" w:hAnsi="Calibri" w:cs="Calibri"/>
                    <w:color w:val="000000"/>
                    <w:sz w:val="20"/>
                    <w:szCs w:val="20"/>
                  </w:rPr>
                </w:rPrChange>
              </w:rPr>
              <w:t>0.77</w:t>
            </w:r>
          </w:p>
        </w:tc>
        <w:tc>
          <w:tcPr>
            <w:tcW w:w="555" w:type="pct"/>
            <w:tcBorders>
              <w:bottom w:val="nil"/>
            </w:tcBorders>
            <w:noWrap/>
            <w:vAlign w:val="bottom"/>
          </w:tcPr>
          <w:p w14:paraId="506D8F50" w14:textId="25C4872C" w:rsidR="008C3862" w:rsidRPr="00256197" w:rsidRDefault="008C3862" w:rsidP="008C3862">
            <w:pPr>
              <w:spacing w:line="240" w:lineRule="auto"/>
              <w:jc w:val="right"/>
              <w:rPr>
                <w:rFonts w:cs="Times New Roman"/>
                <w:color w:val="000000"/>
                <w:sz w:val="20"/>
                <w:szCs w:val="20"/>
                <w:rPrChange w:id="183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38" w:author="Urfels, Anton (IRRI)" w:date="2023-10-06T20:02:00Z">
                  <w:rPr>
                    <w:rFonts w:ascii="Calibri" w:hAnsi="Calibri" w:cs="Calibri"/>
                    <w:color w:val="000000"/>
                    <w:sz w:val="20"/>
                    <w:szCs w:val="20"/>
                  </w:rPr>
                </w:rPrChange>
              </w:rPr>
              <w:t>1.11</w:t>
            </w:r>
          </w:p>
        </w:tc>
        <w:tc>
          <w:tcPr>
            <w:tcW w:w="555" w:type="pct"/>
            <w:tcBorders>
              <w:bottom w:val="nil"/>
            </w:tcBorders>
            <w:noWrap/>
            <w:vAlign w:val="bottom"/>
          </w:tcPr>
          <w:p w14:paraId="161FE1CE" w14:textId="7F825ACD" w:rsidR="008C3862" w:rsidRPr="00256197" w:rsidRDefault="008C3862" w:rsidP="008C3862">
            <w:pPr>
              <w:spacing w:line="240" w:lineRule="auto"/>
              <w:jc w:val="right"/>
              <w:rPr>
                <w:rFonts w:cs="Times New Roman"/>
                <w:color w:val="000000"/>
                <w:sz w:val="20"/>
                <w:szCs w:val="20"/>
                <w:rPrChange w:id="183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40" w:author="Urfels, Anton (IRRI)" w:date="2023-10-06T20:02:00Z">
                  <w:rPr>
                    <w:rFonts w:ascii="Calibri" w:hAnsi="Calibri" w:cs="Calibri"/>
                    <w:color w:val="000000"/>
                    <w:sz w:val="20"/>
                    <w:szCs w:val="20"/>
                  </w:rPr>
                </w:rPrChange>
              </w:rPr>
              <w:t>0.75</w:t>
            </w:r>
          </w:p>
        </w:tc>
      </w:tr>
      <w:tr w:rsidR="008C3862" w:rsidRPr="00256197" w14:paraId="09FB9A92" w14:textId="77777777" w:rsidTr="00DB11CB">
        <w:trPr>
          <w:trHeight w:val="288"/>
          <w:jc w:val="center"/>
        </w:trPr>
        <w:tc>
          <w:tcPr>
            <w:tcW w:w="707" w:type="pct"/>
            <w:vMerge/>
            <w:tcBorders>
              <w:bottom w:val="single" w:sz="4" w:space="0" w:color="auto"/>
            </w:tcBorders>
          </w:tcPr>
          <w:p w14:paraId="3CF0915E" w14:textId="77777777" w:rsidR="008C3862" w:rsidRPr="00256197" w:rsidRDefault="008C3862" w:rsidP="008C3862">
            <w:pPr>
              <w:spacing w:line="240" w:lineRule="auto"/>
              <w:rPr>
                <w:rFonts w:eastAsia="Times New Roman" w:cs="Times New Roman"/>
                <w:color w:val="000000"/>
                <w:sz w:val="20"/>
                <w:szCs w:val="20"/>
                <w:lang w:eastAsia="en-ZW"/>
                <w:rPrChange w:id="1841"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740595CB" w14:textId="77777777" w:rsidR="008C3862" w:rsidRPr="00256197" w:rsidRDefault="008C3862" w:rsidP="008C3862">
            <w:pPr>
              <w:spacing w:line="240" w:lineRule="auto"/>
              <w:rPr>
                <w:rFonts w:eastAsia="Times New Roman" w:cs="Times New Roman"/>
                <w:color w:val="000000"/>
                <w:sz w:val="20"/>
                <w:szCs w:val="20"/>
                <w:lang w:eastAsia="en-ZW"/>
                <w:rPrChange w:id="184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43"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15507400" w14:textId="46E2770A" w:rsidR="008C3862" w:rsidRPr="00256197" w:rsidRDefault="008C3862" w:rsidP="008C3862">
            <w:pPr>
              <w:spacing w:line="240" w:lineRule="auto"/>
              <w:jc w:val="right"/>
              <w:rPr>
                <w:rFonts w:cs="Times New Roman"/>
                <w:color w:val="000000"/>
                <w:sz w:val="20"/>
                <w:szCs w:val="20"/>
                <w:rPrChange w:id="184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45" w:author="Urfels, Anton (IRRI)" w:date="2023-10-06T20:02:00Z">
                  <w:rPr>
                    <w:rFonts w:ascii="Calibri" w:hAnsi="Calibri" w:cs="Calibri"/>
                    <w:color w:val="000000"/>
                    <w:sz w:val="20"/>
                    <w:szCs w:val="20"/>
                  </w:rPr>
                </w:rPrChange>
              </w:rPr>
              <w:t>1.59</w:t>
            </w:r>
          </w:p>
        </w:tc>
        <w:tc>
          <w:tcPr>
            <w:tcW w:w="555" w:type="pct"/>
            <w:tcBorders>
              <w:top w:val="nil"/>
              <w:bottom w:val="single" w:sz="4" w:space="0" w:color="auto"/>
            </w:tcBorders>
            <w:noWrap/>
            <w:vAlign w:val="bottom"/>
          </w:tcPr>
          <w:p w14:paraId="4A7EE32A" w14:textId="78FD8B2D" w:rsidR="008C3862" w:rsidRPr="00256197" w:rsidRDefault="008C3862" w:rsidP="008C3862">
            <w:pPr>
              <w:spacing w:line="240" w:lineRule="auto"/>
              <w:jc w:val="right"/>
              <w:rPr>
                <w:rFonts w:cs="Times New Roman"/>
                <w:color w:val="000000"/>
                <w:sz w:val="20"/>
                <w:szCs w:val="20"/>
                <w:rPrChange w:id="184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47" w:author="Urfels, Anton (IRRI)" w:date="2023-10-06T20:02:00Z">
                  <w:rPr>
                    <w:rFonts w:ascii="Calibri" w:hAnsi="Calibri" w:cs="Calibri"/>
                    <w:color w:val="000000"/>
                    <w:sz w:val="20"/>
                    <w:szCs w:val="20"/>
                  </w:rPr>
                </w:rPrChange>
              </w:rPr>
              <w:t>1.99</w:t>
            </w:r>
          </w:p>
        </w:tc>
        <w:tc>
          <w:tcPr>
            <w:tcW w:w="555" w:type="pct"/>
            <w:tcBorders>
              <w:top w:val="nil"/>
              <w:bottom w:val="single" w:sz="4" w:space="0" w:color="auto"/>
            </w:tcBorders>
            <w:noWrap/>
            <w:vAlign w:val="bottom"/>
          </w:tcPr>
          <w:p w14:paraId="00DDA0D2" w14:textId="31D147AB" w:rsidR="008C3862" w:rsidRPr="00256197" w:rsidRDefault="008C3862" w:rsidP="008C3862">
            <w:pPr>
              <w:spacing w:line="240" w:lineRule="auto"/>
              <w:jc w:val="right"/>
              <w:rPr>
                <w:rFonts w:cs="Times New Roman"/>
                <w:color w:val="000000"/>
                <w:sz w:val="20"/>
                <w:szCs w:val="20"/>
                <w:rPrChange w:id="184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49" w:author="Urfels, Anton (IRRI)" w:date="2023-10-06T20:02:00Z">
                  <w:rPr>
                    <w:rFonts w:ascii="Calibri" w:hAnsi="Calibri" w:cs="Calibri"/>
                    <w:color w:val="000000"/>
                    <w:sz w:val="20"/>
                    <w:szCs w:val="20"/>
                  </w:rPr>
                </w:rPrChange>
              </w:rPr>
              <w:t>2.05</w:t>
            </w:r>
          </w:p>
        </w:tc>
        <w:tc>
          <w:tcPr>
            <w:tcW w:w="555" w:type="pct"/>
            <w:tcBorders>
              <w:top w:val="nil"/>
              <w:bottom w:val="single" w:sz="4" w:space="0" w:color="auto"/>
            </w:tcBorders>
            <w:noWrap/>
            <w:vAlign w:val="bottom"/>
          </w:tcPr>
          <w:p w14:paraId="516F549B" w14:textId="44B72A96" w:rsidR="008C3862" w:rsidRPr="00256197" w:rsidRDefault="008C3862" w:rsidP="008C3862">
            <w:pPr>
              <w:spacing w:line="240" w:lineRule="auto"/>
              <w:jc w:val="right"/>
              <w:rPr>
                <w:rFonts w:cs="Times New Roman"/>
                <w:color w:val="000000"/>
                <w:sz w:val="20"/>
                <w:szCs w:val="20"/>
                <w:rPrChange w:id="185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51" w:author="Urfels, Anton (IRRI)" w:date="2023-10-06T20:02:00Z">
                  <w:rPr>
                    <w:rFonts w:ascii="Calibri" w:hAnsi="Calibri" w:cs="Calibri"/>
                    <w:color w:val="000000"/>
                    <w:sz w:val="20"/>
                    <w:szCs w:val="20"/>
                  </w:rPr>
                </w:rPrChange>
              </w:rPr>
              <w:t>1.91</w:t>
            </w:r>
          </w:p>
        </w:tc>
        <w:tc>
          <w:tcPr>
            <w:tcW w:w="555" w:type="pct"/>
            <w:tcBorders>
              <w:top w:val="nil"/>
              <w:bottom w:val="single" w:sz="4" w:space="0" w:color="auto"/>
            </w:tcBorders>
            <w:noWrap/>
            <w:vAlign w:val="bottom"/>
          </w:tcPr>
          <w:p w14:paraId="370DA09E" w14:textId="41E99090" w:rsidR="008C3862" w:rsidRPr="00256197" w:rsidRDefault="008C3862" w:rsidP="008C3862">
            <w:pPr>
              <w:spacing w:line="240" w:lineRule="auto"/>
              <w:jc w:val="right"/>
              <w:rPr>
                <w:rFonts w:cs="Times New Roman"/>
                <w:color w:val="000000"/>
                <w:sz w:val="20"/>
                <w:szCs w:val="20"/>
                <w:rPrChange w:id="185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53" w:author="Urfels, Anton (IRRI)" w:date="2023-10-06T20:02:00Z">
                  <w:rPr>
                    <w:rFonts w:ascii="Calibri" w:hAnsi="Calibri" w:cs="Calibri"/>
                    <w:color w:val="000000"/>
                    <w:sz w:val="20"/>
                    <w:szCs w:val="20"/>
                  </w:rPr>
                </w:rPrChange>
              </w:rPr>
              <w:t>1.78</w:t>
            </w:r>
          </w:p>
        </w:tc>
        <w:tc>
          <w:tcPr>
            <w:tcW w:w="555" w:type="pct"/>
            <w:tcBorders>
              <w:top w:val="nil"/>
              <w:bottom w:val="single" w:sz="4" w:space="0" w:color="auto"/>
            </w:tcBorders>
            <w:noWrap/>
            <w:vAlign w:val="bottom"/>
          </w:tcPr>
          <w:p w14:paraId="20D79854" w14:textId="385BB682" w:rsidR="008C3862" w:rsidRPr="00256197" w:rsidRDefault="008C3862" w:rsidP="008C3862">
            <w:pPr>
              <w:spacing w:line="240" w:lineRule="auto"/>
              <w:jc w:val="right"/>
              <w:rPr>
                <w:rFonts w:cs="Times New Roman"/>
                <w:color w:val="000000"/>
                <w:sz w:val="20"/>
                <w:szCs w:val="20"/>
                <w:rPrChange w:id="185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55" w:author="Urfels, Anton (IRRI)" w:date="2023-10-06T20:02:00Z">
                  <w:rPr>
                    <w:rFonts w:ascii="Calibri" w:hAnsi="Calibri" w:cs="Calibri"/>
                    <w:color w:val="000000"/>
                    <w:sz w:val="20"/>
                    <w:szCs w:val="20"/>
                  </w:rPr>
                </w:rPrChange>
              </w:rPr>
              <w:t>1.61</w:t>
            </w:r>
          </w:p>
        </w:tc>
      </w:tr>
      <w:tr w:rsidR="008C3862" w:rsidRPr="00256197" w14:paraId="772399A1" w14:textId="77777777" w:rsidTr="00DB11CB">
        <w:trPr>
          <w:trHeight w:val="288"/>
          <w:jc w:val="center"/>
        </w:trPr>
        <w:tc>
          <w:tcPr>
            <w:tcW w:w="707" w:type="pct"/>
            <w:vMerge w:val="restart"/>
            <w:tcBorders>
              <w:top w:val="single" w:sz="4" w:space="0" w:color="auto"/>
            </w:tcBorders>
          </w:tcPr>
          <w:p w14:paraId="14659488" w14:textId="77777777" w:rsidR="008C3862" w:rsidRPr="00256197" w:rsidRDefault="008C3862" w:rsidP="008C3862">
            <w:pPr>
              <w:spacing w:line="240" w:lineRule="auto"/>
              <w:rPr>
                <w:rFonts w:eastAsia="Times New Roman" w:cs="Times New Roman"/>
                <w:color w:val="000000"/>
                <w:sz w:val="20"/>
                <w:szCs w:val="20"/>
                <w:lang w:eastAsia="en-ZW"/>
                <w:rPrChange w:id="185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57" w:author="Urfels, Anton (IRRI)" w:date="2023-10-06T20:02:00Z">
                  <w:rPr>
                    <w:rFonts w:ascii="Gill Sans MT" w:eastAsia="Times New Roman" w:hAnsi="Gill Sans MT" w:cs="Calibri"/>
                    <w:color w:val="000000"/>
                    <w:sz w:val="20"/>
                    <w:szCs w:val="20"/>
                    <w:lang w:eastAsia="en-ZW"/>
                  </w:rPr>
                </w:rPrChange>
              </w:rPr>
              <w:t>Lower bound</w:t>
            </w:r>
          </w:p>
        </w:tc>
        <w:tc>
          <w:tcPr>
            <w:tcW w:w="963" w:type="pct"/>
            <w:tcBorders>
              <w:top w:val="single" w:sz="4" w:space="0" w:color="auto"/>
            </w:tcBorders>
            <w:noWrap/>
            <w:hideMark/>
          </w:tcPr>
          <w:p w14:paraId="17FFCF72" w14:textId="77777777" w:rsidR="008C3862" w:rsidRPr="00256197" w:rsidRDefault="008C3862" w:rsidP="008C3862">
            <w:pPr>
              <w:spacing w:line="240" w:lineRule="auto"/>
              <w:rPr>
                <w:rFonts w:eastAsia="Times New Roman" w:cs="Times New Roman"/>
                <w:color w:val="000000"/>
                <w:sz w:val="20"/>
                <w:szCs w:val="20"/>
                <w:lang w:eastAsia="en-ZW"/>
                <w:rPrChange w:id="185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59" w:author="Urfels, Anton (IRRI)" w:date="2023-10-06T20:02:00Z">
                  <w:rPr>
                    <w:rFonts w:ascii="Gill Sans MT" w:eastAsia="Times New Roman" w:hAnsi="Gill Sans MT" w:cs="Calibri"/>
                    <w:color w:val="000000"/>
                    <w:sz w:val="20"/>
                    <w:szCs w:val="20"/>
                    <w:lang w:eastAsia="en-ZW"/>
                  </w:rPr>
                </w:rPrChange>
              </w:rPr>
              <w:t>Mean</w:t>
            </w:r>
          </w:p>
        </w:tc>
        <w:tc>
          <w:tcPr>
            <w:tcW w:w="555" w:type="pct"/>
            <w:tcBorders>
              <w:top w:val="single" w:sz="4" w:space="0" w:color="auto"/>
            </w:tcBorders>
            <w:noWrap/>
            <w:vAlign w:val="bottom"/>
          </w:tcPr>
          <w:p w14:paraId="4BC5F811" w14:textId="31757D08" w:rsidR="008C3862" w:rsidRPr="00256197" w:rsidRDefault="008C3862" w:rsidP="008C3862">
            <w:pPr>
              <w:spacing w:line="240" w:lineRule="auto"/>
              <w:jc w:val="right"/>
              <w:rPr>
                <w:rFonts w:cs="Times New Roman"/>
                <w:color w:val="000000"/>
                <w:sz w:val="20"/>
                <w:szCs w:val="20"/>
                <w:rPrChange w:id="186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61" w:author="Urfels, Anton (IRRI)" w:date="2023-10-06T20:02:00Z">
                  <w:rPr>
                    <w:rFonts w:ascii="Calibri" w:hAnsi="Calibri" w:cs="Calibri"/>
                    <w:color w:val="000000"/>
                    <w:sz w:val="20"/>
                    <w:szCs w:val="20"/>
                  </w:rPr>
                </w:rPrChange>
              </w:rPr>
              <w:t>-1.94</w:t>
            </w:r>
          </w:p>
        </w:tc>
        <w:tc>
          <w:tcPr>
            <w:tcW w:w="555" w:type="pct"/>
            <w:tcBorders>
              <w:top w:val="single" w:sz="4" w:space="0" w:color="auto"/>
            </w:tcBorders>
            <w:noWrap/>
            <w:vAlign w:val="bottom"/>
          </w:tcPr>
          <w:p w14:paraId="04CA9219" w14:textId="034A73A7" w:rsidR="008C3862" w:rsidRPr="00256197" w:rsidRDefault="008C3862" w:rsidP="008C3862">
            <w:pPr>
              <w:spacing w:line="240" w:lineRule="auto"/>
              <w:jc w:val="right"/>
              <w:rPr>
                <w:rFonts w:cs="Times New Roman"/>
                <w:color w:val="000000"/>
                <w:sz w:val="20"/>
                <w:szCs w:val="20"/>
                <w:rPrChange w:id="186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63" w:author="Urfels, Anton (IRRI)" w:date="2023-10-06T20:02:00Z">
                  <w:rPr>
                    <w:rFonts w:ascii="Calibri" w:hAnsi="Calibri" w:cs="Calibri"/>
                    <w:color w:val="000000"/>
                    <w:sz w:val="20"/>
                    <w:szCs w:val="20"/>
                  </w:rPr>
                </w:rPrChange>
              </w:rPr>
              <w:t>0.49</w:t>
            </w:r>
          </w:p>
        </w:tc>
        <w:tc>
          <w:tcPr>
            <w:tcW w:w="555" w:type="pct"/>
            <w:tcBorders>
              <w:top w:val="single" w:sz="4" w:space="0" w:color="auto"/>
            </w:tcBorders>
            <w:noWrap/>
            <w:vAlign w:val="bottom"/>
          </w:tcPr>
          <w:p w14:paraId="6A538E77" w14:textId="5A4375AE" w:rsidR="008C3862" w:rsidRPr="00256197" w:rsidRDefault="008C3862" w:rsidP="008C3862">
            <w:pPr>
              <w:spacing w:line="240" w:lineRule="auto"/>
              <w:jc w:val="right"/>
              <w:rPr>
                <w:rFonts w:cs="Times New Roman"/>
                <w:color w:val="000000"/>
                <w:sz w:val="20"/>
                <w:szCs w:val="20"/>
                <w:rPrChange w:id="186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65" w:author="Urfels, Anton (IRRI)" w:date="2023-10-06T20:02:00Z">
                  <w:rPr>
                    <w:rFonts w:ascii="Calibri" w:hAnsi="Calibri" w:cs="Calibri"/>
                    <w:color w:val="000000"/>
                    <w:sz w:val="20"/>
                    <w:szCs w:val="20"/>
                  </w:rPr>
                </w:rPrChange>
              </w:rPr>
              <w:t>-0.37</w:t>
            </w:r>
          </w:p>
        </w:tc>
        <w:tc>
          <w:tcPr>
            <w:tcW w:w="555" w:type="pct"/>
            <w:tcBorders>
              <w:top w:val="single" w:sz="4" w:space="0" w:color="auto"/>
            </w:tcBorders>
            <w:noWrap/>
            <w:vAlign w:val="bottom"/>
          </w:tcPr>
          <w:p w14:paraId="228D4CB7" w14:textId="69066DE6" w:rsidR="008C3862" w:rsidRPr="00256197" w:rsidRDefault="008C3862" w:rsidP="008C3862">
            <w:pPr>
              <w:spacing w:line="240" w:lineRule="auto"/>
              <w:jc w:val="right"/>
              <w:rPr>
                <w:rFonts w:cs="Times New Roman"/>
                <w:color w:val="000000"/>
                <w:sz w:val="20"/>
                <w:szCs w:val="20"/>
                <w:rPrChange w:id="186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67" w:author="Urfels, Anton (IRRI)" w:date="2023-10-06T20:02:00Z">
                  <w:rPr>
                    <w:rFonts w:ascii="Calibri" w:hAnsi="Calibri" w:cs="Calibri"/>
                    <w:color w:val="000000"/>
                    <w:sz w:val="20"/>
                    <w:szCs w:val="20"/>
                  </w:rPr>
                </w:rPrChange>
              </w:rPr>
              <w:t>-1.69</w:t>
            </w:r>
          </w:p>
        </w:tc>
        <w:tc>
          <w:tcPr>
            <w:tcW w:w="555" w:type="pct"/>
            <w:tcBorders>
              <w:top w:val="single" w:sz="4" w:space="0" w:color="auto"/>
            </w:tcBorders>
            <w:noWrap/>
            <w:vAlign w:val="bottom"/>
          </w:tcPr>
          <w:p w14:paraId="21C4C806" w14:textId="36B311A8" w:rsidR="008C3862" w:rsidRPr="00256197" w:rsidRDefault="008C3862" w:rsidP="008C3862">
            <w:pPr>
              <w:spacing w:line="240" w:lineRule="auto"/>
              <w:jc w:val="right"/>
              <w:rPr>
                <w:rFonts w:cs="Times New Roman"/>
                <w:color w:val="000000"/>
                <w:sz w:val="20"/>
                <w:szCs w:val="20"/>
                <w:rPrChange w:id="186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69" w:author="Urfels, Anton (IRRI)" w:date="2023-10-06T20:02:00Z">
                  <w:rPr>
                    <w:rFonts w:ascii="Calibri" w:hAnsi="Calibri" w:cs="Calibri"/>
                    <w:color w:val="000000"/>
                    <w:sz w:val="20"/>
                    <w:szCs w:val="20"/>
                  </w:rPr>
                </w:rPrChange>
              </w:rPr>
              <w:t>-0.37</w:t>
            </w:r>
          </w:p>
        </w:tc>
        <w:tc>
          <w:tcPr>
            <w:tcW w:w="555" w:type="pct"/>
            <w:tcBorders>
              <w:top w:val="single" w:sz="4" w:space="0" w:color="auto"/>
            </w:tcBorders>
            <w:noWrap/>
            <w:vAlign w:val="bottom"/>
          </w:tcPr>
          <w:p w14:paraId="153A42DB" w14:textId="0EB9329A" w:rsidR="008C3862" w:rsidRPr="00256197" w:rsidRDefault="008C3862" w:rsidP="008C3862">
            <w:pPr>
              <w:spacing w:line="240" w:lineRule="auto"/>
              <w:jc w:val="right"/>
              <w:rPr>
                <w:rFonts w:cs="Times New Roman"/>
                <w:color w:val="000000"/>
                <w:sz w:val="20"/>
                <w:szCs w:val="20"/>
                <w:rPrChange w:id="187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71" w:author="Urfels, Anton (IRRI)" w:date="2023-10-06T20:02:00Z">
                  <w:rPr>
                    <w:rFonts w:ascii="Calibri" w:hAnsi="Calibri" w:cs="Calibri"/>
                    <w:color w:val="000000"/>
                    <w:sz w:val="20"/>
                    <w:szCs w:val="20"/>
                  </w:rPr>
                </w:rPrChange>
              </w:rPr>
              <w:t>-1.62</w:t>
            </w:r>
          </w:p>
        </w:tc>
      </w:tr>
      <w:tr w:rsidR="008C3862" w:rsidRPr="00256197" w14:paraId="2FDFEDC4" w14:textId="77777777" w:rsidTr="00DB11CB">
        <w:trPr>
          <w:trHeight w:val="288"/>
          <w:jc w:val="center"/>
        </w:trPr>
        <w:tc>
          <w:tcPr>
            <w:tcW w:w="707" w:type="pct"/>
            <w:vMerge/>
          </w:tcPr>
          <w:p w14:paraId="2BC9C008" w14:textId="77777777" w:rsidR="008C3862" w:rsidRPr="00256197" w:rsidRDefault="008C3862" w:rsidP="008C3862">
            <w:pPr>
              <w:spacing w:line="240" w:lineRule="auto"/>
              <w:rPr>
                <w:rFonts w:eastAsia="Times New Roman" w:cs="Times New Roman"/>
                <w:color w:val="000000"/>
                <w:sz w:val="20"/>
                <w:szCs w:val="20"/>
                <w:lang w:eastAsia="en-ZW"/>
                <w:rPrChange w:id="1872"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5D8C733" w14:textId="77777777" w:rsidR="008C3862" w:rsidRPr="00256197" w:rsidRDefault="008C3862" w:rsidP="008C3862">
            <w:pPr>
              <w:spacing w:line="240" w:lineRule="auto"/>
              <w:rPr>
                <w:rFonts w:eastAsia="Times New Roman" w:cs="Times New Roman"/>
                <w:color w:val="000000"/>
                <w:sz w:val="20"/>
                <w:szCs w:val="20"/>
                <w:lang w:eastAsia="en-ZW"/>
                <w:rPrChange w:id="1873" w:author="Urfels, Anton (IRRI)" w:date="2023-10-06T20:02:00Z">
                  <w:rPr>
                    <w:rFonts w:ascii="Gill Sans MT" w:eastAsia="Times New Roman" w:hAnsi="Gill Sans MT" w:cs="Calibri"/>
                    <w:color w:val="000000"/>
                    <w:sz w:val="20"/>
                    <w:szCs w:val="20"/>
                    <w:lang w:eastAsia="en-ZW"/>
                  </w:rPr>
                </w:rPrChange>
              </w:rPr>
            </w:pPr>
            <w:proofErr w:type="spellStart"/>
            <w:r w:rsidRPr="00256197">
              <w:rPr>
                <w:rFonts w:eastAsia="Times New Roman" w:cs="Times New Roman"/>
                <w:color w:val="000000"/>
                <w:sz w:val="20"/>
                <w:szCs w:val="20"/>
                <w:lang w:eastAsia="en-ZW"/>
                <w:rPrChange w:id="1874" w:author="Urfels, Anton (IRRI)" w:date="2023-10-06T20:02:00Z">
                  <w:rPr>
                    <w:rFonts w:ascii="Gill Sans MT" w:eastAsia="Times New Roman" w:hAnsi="Gill Sans MT" w:cs="Calibri"/>
                    <w:color w:val="000000"/>
                    <w:sz w:val="20"/>
                    <w:szCs w:val="20"/>
                    <w:lang w:eastAsia="en-ZW"/>
                  </w:rPr>
                </w:rPrChange>
              </w:rPr>
              <w:t>Std.Dev</w:t>
            </w:r>
            <w:proofErr w:type="spellEnd"/>
          </w:p>
        </w:tc>
        <w:tc>
          <w:tcPr>
            <w:tcW w:w="555" w:type="pct"/>
            <w:noWrap/>
            <w:vAlign w:val="bottom"/>
          </w:tcPr>
          <w:p w14:paraId="185ED6A2" w14:textId="71D6E5E1" w:rsidR="008C3862" w:rsidRPr="00256197" w:rsidRDefault="008C3862" w:rsidP="008C3862">
            <w:pPr>
              <w:spacing w:line="240" w:lineRule="auto"/>
              <w:jc w:val="right"/>
              <w:rPr>
                <w:rFonts w:cs="Times New Roman"/>
                <w:color w:val="000000"/>
                <w:sz w:val="20"/>
                <w:szCs w:val="20"/>
                <w:rPrChange w:id="187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76" w:author="Urfels, Anton (IRRI)" w:date="2023-10-06T20:02:00Z">
                  <w:rPr>
                    <w:rFonts w:ascii="Calibri" w:hAnsi="Calibri" w:cs="Calibri"/>
                    <w:color w:val="000000"/>
                    <w:sz w:val="20"/>
                    <w:szCs w:val="20"/>
                  </w:rPr>
                </w:rPrChange>
              </w:rPr>
              <w:t>1.45</w:t>
            </w:r>
          </w:p>
        </w:tc>
        <w:tc>
          <w:tcPr>
            <w:tcW w:w="555" w:type="pct"/>
            <w:noWrap/>
            <w:vAlign w:val="bottom"/>
          </w:tcPr>
          <w:p w14:paraId="095CB5EF" w14:textId="5C3DE1D2" w:rsidR="008C3862" w:rsidRPr="00256197" w:rsidRDefault="008C3862" w:rsidP="008C3862">
            <w:pPr>
              <w:spacing w:line="240" w:lineRule="auto"/>
              <w:jc w:val="right"/>
              <w:rPr>
                <w:rFonts w:cs="Times New Roman"/>
                <w:color w:val="000000"/>
                <w:sz w:val="20"/>
                <w:szCs w:val="20"/>
                <w:rPrChange w:id="187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78" w:author="Urfels, Anton (IRRI)" w:date="2023-10-06T20:02:00Z">
                  <w:rPr>
                    <w:rFonts w:ascii="Calibri" w:hAnsi="Calibri" w:cs="Calibri"/>
                    <w:color w:val="000000"/>
                    <w:sz w:val="20"/>
                    <w:szCs w:val="20"/>
                  </w:rPr>
                </w:rPrChange>
              </w:rPr>
              <w:t>0.37</w:t>
            </w:r>
          </w:p>
        </w:tc>
        <w:tc>
          <w:tcPr>
            <w:tcW w:w="555" w:type="pct"/>
            <w:noWrap/>
            <w:vAlign w:val="bottom"/>
          </w:tcPr>
          <w:p w14:paraId="44BC4453" w14:textId="4D0D2382" w:rsidR="008C3862" w:rsidRPr="00256197" w:rsidRDefault="008C3862" w:rsidP="008C3862">
            <w:pPr>
              <w:spacing w:line="240" w:lineRule="auto"/>
              <w:jc w:val="right"/>
              <w:rPr>
                <w:rFonts w:cs="Times New Roman"/>
                <w:color w:val="000000"/>
                <w:sz w:val="20"/>
                <w:szCs w:val="20"/>
                <w:rPrChange w:id="187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80" w:author="Urfels, Anton (IRRI)" w:date="2023-10-06T20:02:00Z">
                  <w:rPr>
                    <w:rFonts w:ascii="Calibri" w:hAnsi="Calibri" w:cs="Calibri"/>
                    <w:color w:val="000000"/>
                    <w:sz w:val="20"/>
                    <w:szCs w:val="20"/>
                  </w:rPr>
                </w:rPrChange>
              </w:rPr>
              <w:t>0.83</w:t>
            </w:r>
          </w:p>
        </w:tc>
        <w:tc>
          <w:tcPr>
            <w:tcW w:w="555" w:type="pct"/>
            <w:noWrap/>
            <w:vAlign w:val="bottom"/>
          </w:tcPr>
          <w:p w14:paraId="05960E54" w14:textId="0C18137D" w:rsidR="008C3862" w:rsidRPr="00256197" w:rsidRDefault="008C3862" w:rsidP="008C3862">
            <w:pPr>
              <w:spacing w:line="240" w:lineRule="auto"/>
              <w:jc w:val="right"/>
              <w:rPr>
                <w:rFonts w:cs="Times New Roman"/>
                <w:color w:val="000000"/>
                <w:sz w:val="20"/>
                <w:szCs w:val="20"/>
                <w:rPrChange w:id="188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82" w:author="Urfels, Anton (IRRI)" w:date="2023-10-06T20:02:00Z">
                  <w:rPr>
                    <w:rFonts w:ascii="Calibri" w:hAnsi="Calibri" w:cs="Calibri"/>
                    <w:color w:val="000000"/>
                    <w:sz w:val="20"/>
                    <w:szCs w:val="20"/>
                  </w:rPr>
                </w:rPrChange>
              </w:rPr>
              <w:t>1.45</w:t>
            </w:r>
          </w:p>
        </w:tc>
        <w:tc>
          <w:tcPr>
            <w:tcW w:w="555" w:type="pct"/>
            <w:noWrap/>
            <w:vAlign w:val="bottom"/>
          </w:tcPr>
          <w:p w14:paraId="68B06EC0" w14:textId="12B04D0C" w:rsidR="008C3862" w:rsidRPr="00256197" w:rsidRDefault="008C3862" w:rsidP="008C3862">
            <w:pPr>
              <w:spacing w:line="240" w:lineRule="auto"/>
              <w:jc w:val="right"/>
              <w:rPr>
                <w:rFonts w:cs="Times New Roman"/>
                <w:color w:val="000000"/>
                <w:sz w:val="20"/>
                <w:szCs w:val="20"/>
                <w:rPrChange w:id="188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84" w:author="Urfels, Anton (IRRI)" w:date="2023-10-06T20:02:00Z">
                  <w:rPr>
                    <w:rFonts w:ascii="Calibri" w:hAnsi="Calibri" w:cs="Calibri"/>
                    <w:color w:val="000000"/>
                    <w:sz w:val="20"/>
                    <w:szCs w:val="20"/>
                  </w:rPr>
                </w:rPrChange>
              </w:rPr>
              <w:t>0.79</w:t>
            </w:r>
          </w:p>
        </w:tc>
        <w:tc>
          <w:tcPr>
            <w:tcW w:w="555" w:type="pct"/>
            <w:noWrap/>
            <w:vAlign w:val="bottom"/>
          </w:tcPr>
          <w:p w14:paraId="5395AB78" w14:textId="10888666" w:rsidR="008C3862" w:rsidRPr="00256197" w:rsidRDefault="008C3862" w:rsidP="008C3862">
            <w:pPr>
              <w:spacing w:line="240" w:lineRule="auto"/>
              <w:jc w:val="right"/>
              <w:rPr>
                <w:rFonts w:cs="Times New Roman"/>
                <w:color w:val="000000"/>
                <w:sz w:val="20"/>
                <w:szCs w:val="20"/>
                <w:rPrChange w:id="188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86" w:author="Urfels, Anton (IRRI)" w:date="2023-10-06T20:02:00Z">
                  <w:rPr>
                    <w:rFonts w:ascii="Calibri" w:hAnsi="Calibri" w:cs="Calibri"/>
                    <w:color w:val="000000"/>
                    <w:sz w:val="20"/>
                    <w:szCs w:val="20"/>
                  </w:rPr>
                </w:rPrChange>
              </w:rPr>
              <w:t>1.47</w:t>
            </w:r>
          </w:p>
        </w:tc>
      </w:tr>
      <w:tr w:rsidR="008C3862" w:rsidRPr="00256197" w14:paraId="639BC378" w14:textId="77777777" w:rsidTr="00DB11CB">
        <w:trPr>
          <w:trHeight w:val="288"/>
          <w:jc w:val="center"/>
        </w:trPr>
        <w:tc>
          <w:tcPr>
            <w:tcW w:w="707" w:type="pct"/>
            <w:vMerge/>
          </w:tcPr>
          <w:p w14:paraId="3CB14382" w14:textId="77777777" w:rsidR="008C3862" w:rsidRPr="00256197" w:rsidRDefault="008C3862" w:rsidP="008C3862">
            <w:pPr>
              <w:spacing w:line="240" w:lineRule="auto"/>
              <w:rPr>
                <w:rFonts w:eastAsia="Times New Roman" w:cs="Times New Roman"/>
                <w:color w:val="000000"/>
                <w:sz w:val="20"/>
                <w:szCs w:val="20"/>
                <w:lang w:eastAsia="en-ZW"/>
                <w:rPrChange w:id="1887"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7779AC1" w14:textId="77777777" w:rsidR="008C3862" w:rsidRPr="00256197" w:rsidRDefault="008C3862" w:rsidP="008C3862">
            <w:pPr>
              <w:spacing w:line="240" w:lineRule="auto"/>
              <w:rPr>
                <w:rFonts w:eastAsia="Times New Roman" w:cs="Times New Roman"/>
                <w:color w:val="000000"/>
                <w:sz w:val="20"/>
                <w:szCs w:val="20"/>
                <w:lang w:eastAsia="en-ZW"/>
                <w:rPrChange w:id="188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89"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4278D7B9" w14:textId="6098C401" w:rsidR="008C3862" w:rsidRPr="00256197" w:rsidRDefault="008C3862" w:rsidP="008C3862">
            <w:pPr>
              <w:spacing w:line="240" w:lineRule="auto"/>
              <w:jc w:val="right"/>
              <w:rPr>
                <w:rFonts w:cs="Times New Roman"/>
                <w:color w:val="000000"/>
                <w:sz w:val="20"/>
                <w:szCs w:val="20"/>
                <w:rPrChange w:id="189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91" w:author="Urfels, Anton (IRRI)" w:date="2023-10-06T20:02:00Z">
                  <w:rPr>
                    <w:rFonts w:ascii="Calibri" w:hAnsi="Calibri" w:cs="Calibri"/>
                    <w:color w:val="000000"/>
                    <w:sz w:val="20"/>
                    <w:szCs w:val="20"/>
                  </w:rPr>
                </w:rPrChange>
              </w:rPr>
              <w:t>-7.00</w:t>
            </w:r>
          </w:p>
        </w:tc>
        <w:tc>
          <w:tcPr>
            <w:tcW w:w="555" w:type="pct"/>
            <w:noWrap/>
            <w:vAlign w:val="bottom"/>
          </w:tcPr>
          <w:p w14:paraId="30F8A68E" w14:textId="5FA4491B" w:rsidR="008C3862" w:rsidRPr="00256197" w:rsidRDefault="008C3862" w:rsidP="008C3862">
            <w:pPr>
              <w:spacing w:line="240" w:lineRule="auto"/>
              <w:jc w:val="right"/>
              <w:rPr>
                <w:rFonts w:cs="Times New Roman"/>
                <w:color w:val="000000"/>
                <w:sz w:val="20"/>
                <w:szCs w:val="20"/>
                <w:rPrChange w:id="189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93" w:author="Urfels, Anton (IRRI)" w:date="2023-10-06T20:02:00Z">
                  <w:rPr>
                    <w:rFonts w:ascii="Calibri" w:hAnsi="Calibri" w:cs="Calibri"/>
                    <w:color w:val="000000"/>
                    <w:sz w:val="20"/>
                    <w:szCs w:val="20"/>
                  </w:rPr>
                </w:rPrChange>
              </w:rPr>
              <w:t>-0.55</w:t>
            </w:r>
          </w:p>
        </w:tc>
        <w:tc>
          <w:tcPr>
            <w:tcW w:w="555" w:type="pct"/>
            <w:noWrap/>
            <w:vAlign w:val="bottom"/>
          </w:tcPr>
          <w:p w14:paraId="4E1A60F7" w14:textId="3C957C7B" w:rsidR="008C3862" w:rsidRPr="00256197" w:rsidRDefault="008C3862" w:rsidP="008C3862">
            <w:pPr>
              <w:spacing w:line="240" w:lineRule="auto"/>
              <w:jc w:val="right"/>
              <w:rPr>
                <w:rFonts w:cs="Times New Roman"/>
                <w:color w:val="000000"/>
                <w:sz w:val="20"/>
                <w:szCs w:val="20"/>
                <w:rPrChange w:id="189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95" w:author="Urfels, Anton (IRRI)" w:date="2023-10-06T20:02:00Z">
                  <w:rPr>
                    <w:rFonts w:ascii="Calibri" w:hAnsi="Calibri" w:cs="Calibri"/>
                    <w:color w:val="000000"/>
                    <w:sz w:val="20"/>
                    <w:szCs w:val="20"/>
                  </w:rPr>
                </w:rPrChange>
              </w:rPr>
              <w:t>-2.29</w:t>
            </w:r>
          </w:p>
        </w:tc>
        <w:tc>
          <w:tcPr>
            <w:tcW w:w="555" w:type="pct"/>
            <w:noWrap/>
            <w:vAlign w:val="bottom"/>
          </w:tcPr>
          <w:p w14:paraId="6506B33A" w14:textId="4DD55532" w:rsidR="008C3862" w:rsidRPr="00256197" w:rsidRDefault="008C3862" w:rsidP="008C3862">
            <w:pPr>
              <w:spacing w:line="240" w:lineRule="auto"/>
              <w:jc w:val="right"/>
              <w:rPr>
                <w:rFonts w:cs="Times New Roman"/>
                <w:color w:val="000000"/>
                <w:sz w:val="20"/>
                <w:szCs w:val="20"/>
                <w:rPrChange w:id="189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97" w:author="Urfels, Anton (IRRI)" w:date="2023-10-06T20:02:00Z">
                  <w:rPr>
                    <w:rFonts w:ascii="Calibri" w:hAnsi="Calibri" w:cs="Calibri"/>
                    <w:color w:val="000000"/>
                    <w:sz w:val="20"/>
                    <w:szCs w:val="20"/>
                  </w:rPr>
                </w:rPrChange>
              </w:rPr>
              <w:t>-6.67</w:t>
            </w:r>
          </w:p>
        </w:tc>
        <w:tc>
          <w:tcPr>
            <w:tcW w:w="555" w:type="pct"/>
            <w:noWrap/>
            <w:vAlign w:val="bottom"/>
          </w:tcPr>
          <w:p w14:paraId="4D16AD8F" w14:textId="0C324931" w:rsidR="008C3862" w:rsidRPr="00256197" w:rsidRDefault="008C3862" w:rsidP="008C3862">
            <w:pPr>
              <w:spacing w:line="240" w:lineRule="auto"/>
              <w:jc w:val="right"/>
              <w:rPr>
                <w:rFonts w:cs="Times New Roman"/>
                <w:color w:val="000000"/>
                <w:sz w:val="20"/>
                <w:szCs w:val="20"/>
                <w:rPrChange w:id="189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99" w:author="Urfels, Anton (IRRI)" w:date="2023-10-06T20:02:00Z">
                  <w:rPr>
                    <w:rFonts w:ascii="Calibri" w:hAnsi="Calibri" w:cs="Calibri"/>
                    <w:color w:val="000000"/>
                    <w:sz w:val="20"/>
                    <w:szCs w:val="20"/>
                  </w:rPr>
                </w:rPrChange>
              </w:rPr>
              <w:t>-2.29</w:t>
            </w:r>
          </w:p>
        </w:tc>
        <w:tc>
          <w:tcPr>
            <w:tcW w:w="555" w:type="pct"/>
            <w:noWrap/>
            <w:vAlign w:val="bottom"/>
          </w:tcPr>
          <w:p w14:paraId="7A0D1998" w14:textId="002E911B" w:rsidR="008C3862" w:rsidRPr="00256197" w:rsidRDefault="008C3862" w:rsidP="008C3862">
            <w:pPr>
              <w:spacing w:line="240" w:lineRule="auto"/>
              <w:jc w:val="right"/>
              <w:rPr>
                <w:rFonts w:cs="Times New Roman"/>
                <w:color w:val="000000"/>
                <w:sz w:val="20"/>
                <w:szCs w:val="20"/>
                <w:rPrChange w:id="190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01" w:author="Urfels, Anton (IRRI)" w:date="2023-10-06T20:02:00Z">
                  <w:rPr>
                    <w:rFonts w:ascii="Calibri" w:hAnsi="Calibri" w:cs="Calibri"/>
                    <w:color w:val="000000"/>
                    <w:sz w:val="20"/>
                    <w:szCs w:val="20"/>
                  </w:rPr>
                </w:rPrChange>
              </w:rPr>
              <w:t>-6.67</w:t>
            </w:r>
          </w:p>
        </w:tc>
      </w:tr>
      <w:tr w:rsidR="008C3862" w:rsidRPr="00256197" w14:paraId="40DA36F9" w14:textId="77777777" w:rsidTr="00DB11CB">
        <w:trPr>
          <w:trHeight w:val="288"/>
          <w:jc w:val="center"/>
        </w:trPr>
        <w:tc>
          <w:tcPr>
            <w:tcW w:w="707" w:type="pct"/>
            <w:vMerge/>
          </w:tcPr>
          <w:p w14:paraId="69A6B81F" w14:textId="77777777" w:rsidR="008C3862" w:rsidRPr="00256197" w:rsidRDefault="008C3862" w:rsidP="008C3862">
            <w:pPr>
              <w:spacing w:line="240" w:lineRule="auto"/>
              <w:rPr>
                <w:rFonts w:eastAsia="Times New Roman" w:cs="Times New Roman"/>
                <w:color w:val="000000"/>
                <w:sz w:val="20"/>
                <w:szCs w:val="20"/>
                <w:lang w:eastAsia="en-ZW"/>
                <w:rPrChange w:id="1902"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BF25BD2" w14:textId="77777777" w:rsidR="008C3862" w:rsidRPr="00256197" w:rsidRDefault="008C3862" w:rsidP="008C3862">
            <w:pPr>
              <w:spacing w:line="240" w:lineRule="auto"/>
              <w:rPr>
                <w:rFonts w:eastAsia="Times New Roman" w:cs="Times New Roman"/>
                <w:color w:val="000000"/>
                <w:sz w:val="20"/>
                <w:szCs w:val="20"/>
                <w:lang w:eastAsia="en-ZW"/>
                <w:rPrChange w:id="190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04" w:author="Urfels, Anton (IRRI)" w:date="2023-10-06T20:02:00Z">
                  <w:rPr>
                    <w:rFonts w:ascii="Gill Sans MT" w:eastAsia="Times New Roman" w:hAnsi="Gill Sans MT" w:cs="Calibri"/>
                    <w:color w:val="000000"/>
                    <w:sz w:val="20"/>
                    <w:szCs w:val="20"/>
                    <w:lang w:eastAsia="en-ZW"/>
                  </w:rPr>
                </w:rPrChange>
              </w:rPr>
              <w:t>10th percentile</w:t>
            </w:r>
          </w:p>
        </w:tc>
        <w:tc>
          <w:tcPr>
            <w:tcW w:w="555" w:type="pct"/>
            <w:noWrap/>
            <w:vAlign w:val="bottom"/>
          </w:tcPr>
          <w:p w14:paraId="5BB969F8" w14:textId="1581640C" w:rsidR="008C3862" w:rsidRPr="00256197" w:rsidRDefault="008C3862" w:rsidP="008C3862">
            <w:pPr>
              <w:spacing w:line="240" w:lineRule="auto"/>
              <w:jc w:val="right"/>
              <w:rPr>
                <w:rFonts w:cs="Times New Roman"/>
                <w:color w:val="000000"/>
                <w:sz w:val="20"/>
                <w:szCs w:val="20"/>
                <w:rPrChange w:id="190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06" w:author="Urfels, Anton (IRRI)" w:date="2023-10-06T20:02:00Z">
                  <w:rPr>
                    <w:rFonts w:ascii="Calibri" w:hAnsi="Calibri" w:cs="Calibri"/>
                    <w:color w:val="000000"/>
                    <w:sz w:val="20"/>
                    <w:szCs w:val="20"/>
                  </w:rPr>
                </w:rPrChange>
              </w:rPr>
              <w:t>-3.88</w:t>
            </w:r>
          </w:p>
        </w:tc>
        <w:tc>
          <w:tcPr>
            <w:tcW w:w="555" w:type="pct"/>
            <w:noWrap/>
            <w:vAlign w:val="bottom"/>
          </w:tcPr>
          <w:p w14:paraId="73233166" w14:textId="1FE7CC6C" w:rsidR="008C3862" w:rsidRPr="00256197" w:rsidRDefault="008C3862" w:rsidP="008C3862">
            <w:pPr>
              <w:spacing w:line="240" w:lineRule="auto"/>
              <w:jc w:val="right"/>
              <w:rPr>
                <w:rFonts w:cs="Times New Roman"/>
                <w:color w:val="000000"/>
                <w:sz w:val="20"/>
                <w:szCs w:val="20"/>
                <w:rPrChange w:id="190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08" w:author="Urfels, Anton (IRRI)" w:date="2023-10-06T20:02:00Z">
                  <w:rPr>
                    <w:rFonts w:ascii="Calibri" w:hAnsi="Calibri" w:cs="Calibri"/>
                    <w:color w:val="000000"/>
                    <w:sz w:val="20"/>
                    <w:szCs w:val="20"/>
                  </w:rPr>
                </w:rPrChange>
              </w:rPr>
              <w:t>-0.02</w:t>
            </w:r>
          </w:p>
        </w:tc>
        <w:tc>
          <w:tcPr>
            <w:tcW w:w="555" w:type="pct"/>
            <w:noWrap/>
            <w:vAlign w:val="bottom"/>
          </w:tcPr>
          <w:p w14:paraId="282AFBE2" w14:textId="1A9A0596" w:rsidR="008C3862" w:rsidRPr="00256197" w:rsidRDefault="008C3862" w:rsidP="008C3862">
            <w:pPr>
              <w:spacing w:line="240" w:lineRule="auto"/>
              <w:jc w:val="right"/>
              <w:rPr>
                <w:rFonts w:cs="Times New Roman"/>
                <w:color w:val="000000"/>
                <w:sz w:val="20"/>
                <w:szCs w:val="20"/>
                <w:rPrChange w:id="190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10" w:author="Urfels, Anton (IRRI)" w:date="2023-10-06T20:02:00Z">
                  <w:rPr>
                    <w:rFonts w:ascii="Calibri" w:hAnsi="Calibri" w:cs="Calibri"/>
                    <w:color w:val="000000"/>
                    <w:sz w:val="20"/>
                    <w:szCs w:val="20"/>
                  </w:rPr>
                </w:rPrChange>
              </w:rPr>
              <w:t>-1.49</w:t>
            </w:r>
          </w:p>
        </w:tc>
        <w:tc>
          <w:tcPr>
            <w:tcW w:w="555" w:type="pct"/>
            <w:noWrap/>
            <w:vAlign w:val="bottom"/>
          </w:tcPr>
          <w:p w14:paraId="140DE140" w14:textId="21D519F2" w:rsidR="008C3862" w:rsidRPr="00256197" w:rsidRDefault="008C3862" w:rsidP="008C3862">
            <w:pPr>
              <w:spacing w:line="240" w:lineRule="auto"/>
              <w:jc w:val="right"/>
              <w:rPr>
                <w:rFonts w:cs="Times New Roman"/>
                <w:color w:val="000000"/>
                <w:sz w:val="20"/>
                <w:szCs w:val="20"/>
                <w:rPrChange w:id="191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12" w:author="Urfels, Anton (IRRI)" w:date="2023-10-06T20:02:00Z">
                  <w:rPr>
                    <w:rFonts w:ascii="Calibri" w:hAnsi="Calibri" w:cs="Calibri"/>
                    <w:color w:val="000000"/>
                    <w:sz w:val="20"/>
                    <w:szCs w:val="20"/>
                  </w:rPr>
                </w:rPrChange>
              </w:rPr>
              <w:t>-3.69</w:t>
            </w:r>
          </w:p>
        </w:tc>
        <w:tc>
          <w:tcPr>
            <w:tcW w:w="555" w:type="pct"/>
            <w:noWrap/>
            <w:vAlign w:val="bottom"/>
          </w:tcPr>
          <w:p w14:paraId="7387070C" w14:textId="07511336" w:rsidR="008C3862" w:rsidRPr="00256197" w:rsidRDefault="008C3862" w:rsidP="008C3862">
            <w:pPr>
              <w:spacing w:line="240" w:lineRule="auto"/>
              <w:jc w:val="right"/>
              <w:rPr>
                <w:rFonts w:cs="Times New Roman"/>
                <w:color w:val="000000"/>
                <w:sz w:val="20"/>
                <w:szCs w:val="20"/>
                <w:rPrChange w:id="191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14" w:author="Urfels, Anton (IRRI)" w:date="2023-10-06T20:02:00Z">
                  <w:rPr>
                    <w:rFonts w:ascii="Calibri" w:hAnsi="Calibri" w:cs="Calibri"/>
                    <w:color w:val="000000"/>
                    <w:sz w:val="20"/>
                    <w:szCs w:val="20"/>
                  </w:rPr>
                </w:rPrChange>
              </w:rPr>
              <w:t>-1.50</w:t>
            </w:r>
          </w:p>
        </w:tc>
        <w:tc>
          <w:tcPr>
            <w:tcW w:w="555" w:type="pct"/>
            <w:noWrap/>
            <w:vAlign w:val="bottom"/>
          </w:tcPr>
          <w:p w14:paraId="1E265D69" w14:textId="4C5ABE3B" w:rsidR="008C3862" w:rsidRPr="00256197" w:rsidRDefault="008C3862" w:rsidP="008C3862">
            <w:pPr>
              <w:spacing w:line="240" w:lineRule="auto"/>
              <w:jc w:val="right"/>
              <w:rPr>
                <w:rFonts w:cs="Times New Roman"/>
                <w:color w:val="000000"/>
                <w:sz w:val="20"/>
                <w:szCs w:val="20"/>
                <w:rPrChange w:id="191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16" w:author="Urfels, Anton (IRRI)" w:date="2023-10-06T20:02:00Z">
                  <w:rPr>
                    <w:rFonts w:ascii="Calibri" w:hAnsi="Calibri" w:cs="Calibri"/>
                    <w:color w:val="000000"/>
                    <w:sz w:val="20"/>
                    <w:szCs w:val="20"/>
                  </w:rPr>
                </w:rPrChange>
              </w:rPr>
              <w:t>-3.65</w:t>
            </w:r>
          </w:p>
        </w:tc>
      </w:tr>
      <w:tr w:rsidR="008C3862" w:rsidRPr="00256197" w14:paraId="291CA739" w14:textId="77777777" w:rsidTr="00DB11CB">
        <w:trPr>
          <w:trHeight w:val="288"/>
          <w:jc w:val="center"/>
        </w:trPr>
        <w:tc>
          <w:tcPr>
            <w:tcW w:w="707" w:type="pct"/>
            <w:vMerge/>
          </w:tcPr>
          <w:p w14:paraId="0E7BC048" w14:textId="77777777" w:rsidR="008C3862" w:rsidRPr="00256197" w:rsidRDefault="008C3862" w:rsidP="008C3862">
            <w:pPr>
              <w:spacing w:line="240" w:lineRule="auto"/>
              <w:rPr>
                <w:rFonts w:eastAsia="Times New Roman" w:cs="Times New Roman"/>
                <w:color w:val="000000"/>
                <w:sz w:val="20"/>
                <w:szCs w:val="20"/>
                <w:lang w:eastAsia="en-ZW"/>
                <w:rPrChange w:id="1917"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C8C4B1F" w14:textId="77777777" w:rsidR="008C3862" w:rsidRPr="00256197" w:rsidRDefault="008C3862" w:rsidP="008C3862">
            <w:pPr>
              <w:spacing w:line="240" w:lineRule="auto"/>
              <w:rPr>
                <w:rFonts w:eastAsia="Times New Roman" w:cs="Times New Roman"/>
                <w:color w:val="000000"/>
                <w:sz w:val="20"/>
                <w:szCs w:val="20"/>
                <w:lang w:eastAsia="en-ZW"/>
                <w:rPrChange w:id="191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19" w:author="Urfels, Anton (IRRI)" w:date="2023-10-06T20:02:00Z">
                  <w:rPr>
                    <w:rFonts w:ascii="Gill Sans MT" w:eastAsia="Times New Roman" w:hAnsi="Gill Sans MT" w:cs="Calibri"/>
                    <w:color w:val="000000"/>
                    <w:sz w:val="20"/>
                    <w:szCs w:val="20"/>
                    <w:lang w:eastAsia="en-ZW"/>
                  </w:rPr>
                </w:rPrChange>
              </w:rPr>
              <w:t>25th percentile</w:t>
            </w:r>
          </w:p>
        </w:tc>
        <w:tc>
          <w:tcPr>
            <w:tcW w:w="555" w:type="pct"/>
            <w:noWrap/>
            <w:vAlign w:val="bottom"/>
          </w:tcPr>
          <w:p w14:paraId="6D2AAA3E" w14:textId="5040BF70" w:rsidR="008C3862" w:rsidRPr="00256197" w:rsidRDefault="008C3862" w:rsidP="008C3862">
            <w:pPr>
              <w:spacing w:line="240" w:lineRule="auto"/>
              <w:jc w:val="right"/>
              <w:rPr>
                <w:rFonts w:cs="Times New Roman"/>
                <w:color w:val="000000"/>
                <w:sz w:val="20"/>
                <w:szCs w:val="20"/>
                <w:rPrChange w:id="192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21" w:author="Urfels, Anton (IRRI)" w:date="2023-10-06T20:02:00Z">
                  <w:rPr>
                    <w:rFonts w:ascii="Calibri" w:hAnsi="Calibri" w:cs="Calibri"/>
                    <w:color w:val="000000"/>
                    <w:sz w:val="20"/>
                    <w:szCs w:val="20"/>
                  </w:rPr>
                </w:rPrChange>
              </w:rPr>
              <w:t>-3.15</w:t>
            </w:r>
          </w:p>
        </w:tc>
        <w:tc>
          <w:tcPr>
            <w:tcW w:w="555" w:type="pct"/>
            <w:noWrap/>
            <w:vAlign w:val="bottom"/>
          </w:tcPr>
          <w:p w14:paraId="18D1FF64" w14:textId="5EFD1C01" w:rsidR="008C3862" w:rsidRPr="00256197" w:rsidRDefault="008C3862" w:rsidP="008C3862">
            <w:pPr>
              <w:spacing w:line="240" w:lineRule="auto"/>
              <w:jc w:val="right"/>
              <w:rPr>
                <w:rFonts w:cs="Times New Roman"/>
                <w:color w:val="000000"/>
                <w:sz w:val="20"/>
                <w:szCs w:val="20"/>
                <w:rPrChange w:id="192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23" w:author="Urfels, Anton (IRRI)" w:date="2023-10-06T20:02:00Z">
                  <w:rPr>
                    <w:rFonts w:ascii="Calibri" w:hAnsi="Calibri" w:cs="Calibri"/>
                    <w:color w:val="000000"/>
                    <w:sz w:val="20"/>
                    <w:szCs w:val="20"/>
                  </w:rPr>
                </w:rPrChange>
              </w:rPr>
              <w:t>0.27</w:t>
            </w:r>
          </w:p>
        </w:tc>
        <w:tc>
          <w:tcPr>
            <w:tcW w:w="555" w:type="pct"/>
            <w:noWrap/>
            <w:vAlign w:val="bottom"/>
          </w:tcPr>
          <w:p w14:paraId="4B3F6456" w14:textId="2F2836EB" w:rsidR="008C3862" w:rsidRPr="00256197" w:rsidRDefault="008C3862" w:rsidP="008C3862">
            <w:pPr>
              <w:spacing w:line="240" w:lineRule="auto"/>
              <w:jc w:val="right"/>
              <w:rPr>
                <w:rFonts w:cs="Times New Roman"/>
                <w:color w:val="000000"/>
                <w:sz w:val="20"/>
                <w:szCs w:val="20"/>
                <w:rPrChange w:id="192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25" w:author="Urfels, Anton (IRRI)" w:date="2023-10-06T20:02:00Z">
                  <w:rPr>
                    <w:rFonts w:ascii="Calibri" w:hAnsi="Calibri" w:cs="Calibri"/>
                    <w:color w:val="000000"/>
                    <w:sz w:val="20"/>
                    <w:szCs w:val="20"/>
                  </w:rPr>
                </w:rPrChange>
              </w:rPr>
              <w:t>-0.90</w:t>
            </w:r>
          </w:p>
        </w:tc>
        <w:tc>
          <w:tcPr>
            <w:tcW w:w="555" w:type="pct"/>
            <w:noWrap/>
            <w:vAlign w:val="bottom"/>
          </w:tcPr>
          <w:p w14:paraId="59F91C3F" w14:textId="34CFA612" w:rsidR="008C3862" w:rsidRPr="00256197" w:rsidRDefault="008C3862" w:rsidP="008C3862">
            <w:pPr>
              <w:spacing w:line="240" w:lineRule="auto"/>
              <w:jc w:val="right"/>
              <w:rPr>
                <w:rFonts w:cs="Times New Roman"/>
                <w:color w:val="000000"/>
                <w:sz w:val="20"/>
                <w:szCs w:val="20"/>
                <w:rPrChange w:id="192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27" w:author="Urfels, Anton (IRRI)" w:date="2023-10-06T20:02:00Z">
                  <w:rPr>
                    <w:rFonts w:ascii="Calibri" w:hAnsi="Calibri" w:cs="Calibri"/>
                    <w:color w:val="000000"/>
                    <w:sz w:val="20"/>
                    <w:szCs w:val="20"/>
                  </w:rPr>
                </w:rPrChange>
              </w:rPr>
              <w:t>-2.97</w:t>
            </w:r>
          </w:p>
        </w:tc>
        <w:tc>
          <w:tcPr>
            <w:tcW w:w="555" w:type="pct"/>
            <w:noWrap/>
            <w:vAlign w:val="bottom"/>
          </w:tcPr>
          <w:p w14:paraId="44BD7108" w14:textId="1D22CC12" w:rsidR="008C3862" w:rsidRPr="00256197" w:rsidRDefault="008C3862" w:rsidP="008C3862">
            <w:pPr>
              <w:spacing w:line="240" w:lineRule="auto"/>
              <w:jc w:val="right"/>
              <w:rPr>
                <w:rFonts w:cs="Times New Roman"/>
                <w:color w:val="000000"/>
                <w:sz w:val="20"/>
                <w:szCs w:val="20"/>
                <w:rPrChange w:id="192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29" w:author="Urfels, Anton (IRRI)" w:date="2023-10-06T20:02:00Z">
                  <w:rPr>
                    <w:rFonts w:ascii="Calibri" w:hAnsi="Calibri" w:cs="Calibri"/>
                    <w:color w:val="000000"/>
                    <w:sz w:val="20"/>
                    <w:szCs w:val="20"/>
                  </w:rPr>
                </w:rPrChange>
              </w:rPr>
              <w:t>-1.01</w:t>
            </w:r>
          </w:p>
        </w:tc>
        <w:tc>
          <w:tcPr>
            <w:tcW w:w="555" w:type="pct"/>
            <w:noWrap/>
            <w:vAlign w:val="bottom"/>
          </w:tcPr>
          <w:p w14:paraId="32A61912" w14:textId="5AFB859C" w:rsidR="008C3862" w:rsidRPr="00256197" w:rsidRDefault="008C3862" w:rsidP="008C3862">
            <w:pPr>
              <w:spacing w:line="240" w:lineRule="auto"/>
              <w:jc w:val="right"/>
              <w:rPr>
                <w:rFonts w:cs="Times New Roman"/>
                <w:color w:val="000000"/>
                <w:sz w:val="20"/>
                <w:szCs w:val="20"/>
                <w:rPrChange w:id="193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31" w:author="Urfels, Anton (IRRI)" w:date="2023-10-06T20:02:00Z">
                  <w:rPr>
                    <w:rFonts w:ascii="Calibri" w:hAnsi="Calibri" w:cs="Calibri"/>
                    <w:color w:val="000000"/>
                    <w:sz w:val="20"/>
                    <w:szCs w:val="20"/>
                  </w:rPr>
                </w:rPrChange>
              </w:rPr>
              <w:t>-2.83</w:t>
            </w:r>
          </w:p>
        </w:tc>
      </w:tr>
      <w:tr w:rsidR="008C3862" w:rsidRPr="00256197" w14:paraId="3ECE061F" w14:textId="77777777" w:rsidTr="00DB11CB">
        <w:trPr>
          <w:trHeight w:val="288"/>
          <w:jc w:val="center"/>
        </w:trPr>
        <w:tc>
          <w:tcPr>
            <w:tcW w:w="707" w:type="pct"/>
            <w:vMerge/>
          </w:tcPr>
          <w:p w14:paraId="4B480DD3" w14:textId="77777777" w:rsidR="008C3862" w:rsidRPr="00256197" w:rsidRDefault="008C3862" w:rsidP="008C3862">
            <w:pPr>
              <w:spacing w:line="240" w:lineRule="auto"/>
              <w:rPr>
                <w:rFonts w:eastAsia="Times New Roman" w:cs="Times New Roman"/>
                <w:color w:val="000000"/>
                <w:sz w:val="20"/>
                <w:szCs w:val="20"/>
                <w:lang w:eastAsia="en-ZW"/>
                <w:rPrChange w:id="1932"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26472282" w14:textId="77777777" w:rsidR="008C3862" w:rsidRPr="00256197" w:rsidRDefault="008C3862" w:rsidP="008C3862">
            <w:pPr>
              <w:spacing w:line="240" w:lineRule="auto"/>
              <w:rPr>
                <w:rFonts w:eastAsia="Times New Roman" w:cs="Times New Roman"/>
                <w:color w:val="000000"/>
                <w:sz w:val="20"/>
                <w:szCs w:val="20"/>
                <w:lang w:eastAsia="en-ZW"/>
                <w:rPrChange w:id="193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34"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12039A50" w14:textId="7E419EEA" w:rsidR="008C3862" w:rsidRPr="00256197" w:rsidRDefault="008C3862" w:rsidP="008C3862">
            <w:pPr>
              <w:spacing w:line="240" w:lineRule="auto"/>
              <w:jc w:val="right"/>
              <w:rPr>
                <w:rFonts w:cs="Times New Roman"/>
                <w:color w:val="000000"/>
                <w:sz w:val="20"/>
                <w:szCs w:val="20"/>
                <w:rPrChange w:id="193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36" w:author="Urfels, Anton (IRRI)" w:date="2023-10-06T20:02:00Z">
                  <w:rPr>
                    <w:rFonts w:ascii="Calibri" w:hAnsi="Calibri" w:cs="Calibri"/>
                    <w:color w:val="000000"/>
                    <w:sz w:val="20"/>
                    <w:szCs w:val="20"/>
                  </w:rPr>
                </w:rPrChange>
              </w:rPr>
              <w:t>-2.14</w:t>
            </w:r>
          </w:p>
        </w:tc>
        <w:tc>
          <w:tcPr>
            <w:tcW w:w="555" w:type="pct"/>
            <w:noWrap/>
            <w:vAlign w:val="bottom"/>
          </w:tcPr>
          <w:p w14:paraId="2F43B4AC" w14:textId="367A70C4" w:rsidR="008C3862" w:rsidRPr="00256197" w:rsidRDefault="008C3862" w:rsidP="008C3862">
            <w:pPr>
              <w:spacing w:line="240" w:lineRule="auto"/>
              <w:jc w:val="right"/>
              <w:rPr>
                <w:rFonts w:cs="Times New Roman"/>
                <w:color w:val="000000"/>
                <w:sz w:val="20"/>
                <w:szCs w:val="20"/>
                <w:rPrChange w:id="193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38" w:author="Urfels, Anton (IRRI)" w:date="2023-10-06T20:02:00Z">
                  <w:rPr>
                    <w:rFonts w:ascii="Calibri" w:hAnsi="Calibri" w:cs="Calibri"/>
                    <w:color w:val="000000"/>
                    <w:sz w:val="20"/>
                    <w:szCs w:val="20"/>
                  </w:rPr>
                </w:rPrChange>
              </w:rPr>
              <w:t>0.49</w:t>
            </w:r>
          </w:p>
        </w:tc>
        <w:tc>
          <w:tcPr>
            <w:tcW w:w="555" w:type="pct"/>
            <w:noWrap/>
            <w:vAlign w:val="bottom"/>
          </w:tcPr>
          <w:p w14:paraId="5376FA82" w14:textId="1244EF7D" w:rsidR="008C3862" w:rsidRPr="00256197" w:rsidRDefault="008C3862" w:rsidP="008C3862">
            <w:pPr>
              <w:spacing w:line="240" w:lineRule="auto"/>
              <w:jc w:val="right"/>
              <w:rPr>
                <w:rFonts w:cs="Times New Roman"/>
                <w:color w:val="000000"/>
                <w:sz w:val="20"/>
                <w:szCs w:val="20"/>
                <w:rPrChange w:id="193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40" w:author="Urfels, Anton (IRRI)" w:date="2023-10-06T20:02:00Z">
                  <w:rPr>
                    <w:rFonts w:ascii="Calibri" w:hAnsi="Calibri" w:cs="Calibri"/>
                    <w:color w:val="000000"/>
                    <w:sz w:val="20"/>
                    <w:szCs w:val="20"/>
                  </w:rPr>
                </w:rPrChange>
              </w:rPr>
              <w:t>-0.37</w:t>
            </w:r>
          </w:p>
        </w:tc>
        <w:tc>
          <w:tcPr>
            <w:tcW w:w="555" w:type="pct"/>
            <w:noWrap/>
            <w:vAlign w:val="bottom"/>
          </w:tcPr>
          <w:p w14:paraId="167526C5" w14:textId="79A4518B" w:rsidR="008C3862" w:rsidRPr="00256197" w:rsidRDefault="008C3862" w:rsidP="008C3862">
            <w:pPr>
              <w:spacing w:line="240" w:lineRule="auto"/>
              <w:jc w:val="right"/>
              <w:rPr>
                <w:rFonts w:cs="Times New Roman"/>
                <w:color w:val="000000"/>
                <w:sz w:val="20"/>
                <w:szCs w:val="20"/>
                <w:rPrChange w:id="194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42" w:author="Urfels, Anton (IRRI)" w:date="2023-10-06T20:02:00Z">
                  <w:rPr>
                    <w:rFonts w:ascii="Calibri" w:hAnsi="Calibri" w:cs="Calibri"/>
                    <w:color w:val="000000"/>
                    <w:sz w:val="20"/>
                    <w:szCs w:val="20"/>
                  </w:rPr>
                </w:rPrChange>
              </w:rPr>
              <w:t>-1.64</w:t>
            </w:r>
          </w:p>
        </w:tc>
        <w:tc>
          <w:tcPr>
            <w:tcW w:w="555" w:type="pct"/>
            <w:noWrap/>
            <w:vAlign w:val="bottom"/>
          </w:tcPr>
          <w:p w14:paraId="275D095E" w14:textId="2FD9381C" w:rsidR="008C3862" w:rsidRPr="00256197" w:rsidRDefault="008C3862" w:rsidP="008C3862">
            <w:pPr>
              <w:spacing w:line="240" w:lineRule="auto"/>
              <w:jc w:val="right"/>
              <w:rPr>
                <w:rFonts w:cs="Times New Roman"/>
                <w:color w:val="000000"/>
                <w:sz w:val="20"/>
                <w:szCs w:val="20"/>
                <w:rPrChange w:id="194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44" w:author="Urfels, Anton (IRRI)" w:date="2023-10-06T20:02:00Z">
                  <w:rPr>
                    <w:rFonts w:ascii="Calibri" w:hAnsi="Calibri" w:cs="Calibri"/>
                    <w:color w:val="000000"/>
                    <w:sz w:val="20"/>
                    <w:szCs w:val="20"/>
                  </w:rPr>
                </w:rPrChange>
              </w:rPr>
              <w:t>-0.21</w:t>
            </w:r>
          </w:p>
        </w:tc>
        <w:tc>
          <w:tcPr>
            <w:tcW w:w="555" w:type="pct"/>
            <w:noWrap/>
            <w:vAlign w:val="bottom"/>
          </w:tcPr>
          <w:p w14:paraId="373D1EA9" w14:textId="3B4A5254" w:rsidR="008C3862" w:rsidRPr="00256197" w:rsidRDefault="008C3862" w:rsidP="008C3862">
            <w:pPr>
              <w:spacing w:line="240" w:lineRule="auto"/>
              <w:jc w:val="right"/>
              <w:rPr>
                <w:rFonts w:cs="Times New Roman"/>
                <w:color w:val="000000"/>
                <w:sz w:val="20"/>
                <w:szCs w:val="20"/>
                <w:rPrChange w:id="194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46" w:author="Urfels, Anton (IRRI)" w:date="2023-10-06T20:02:00Z">
                  <w:rPr>
                    <w:rFonts w:ascii="Calibri" w:hAnsi="Calibri" w:cs="Calibri"/>
                    <w:color w:val="000000"/>
                    <w:sz w:val="20"/>
                    <w:szCs w:val="20"/>
                  </w:rPr>
                </w:rPrChange>
              </w:rPr>
              <w:t>-1.70</w:t>
            </w:r>
          </w:p>
        </w:tc>
      </w:tr>
      <w:tr w:rsidR="008C3862" w:rsidRPr="00256197" w14:paraId="2D543BEC" w14:textId="77777777" w:rsidTr="00DB11CB">
        <w:trPr>
          <w:trHeight w:val="288"/>
          <w:jc w:val="center"/>
        </w:trPr>
        <w:tc>
          <w:tcPr>
            <w:tcW w:w="707" w:type="pct"/>
            <w:vMerge/>
          </w:tcPr>
          <w:p w14:paraId="00CDAD1B" w14:textId="77777777" w:rsidR="008C3862" w:rsidRPr="00256197" w:rsidRDefault="008C3862" w:rsidP="008C3862">
            <w:pPr>
              <w:spacing w:line="240" w:lineRule="auto"/>
              <w:rPr>
                <w:rFonts w:eastAsia="Times New Roman" w:cs="Times New Roman"/>
                <w:color w:val="000000"/>
                <w:sz w:val="20"/>
                <w:szCs w:val="20"/>
                <w:lang w:eastAsia="en-ZW"/>
                <w:rPrChange w:id="1947"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6D76901D" w14:textId="77777777" w:rsidR="008C3862" w:rsidRPr="00256197" w:rsidRDefault="008C3862" w:rsidP="008C3862">
            <w:pPr>
              <w:spacing w:line="240" w:lineRule="auto"/>
              <w:rPr>
                <w:rFonts w:eastAsia="Times New Roman" w:cs="Times New Roman"/>
                <w:color w:val="000000"/>
                <w:sz w:val="20"/>
                <w:szCs w:val="20"/>
                <w:lang w:eastAsia="en-ZW"/>
                <w:rPrChange w:id="194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49" w:author="Urfels, Anton (IRRI)" w:date="2023-10-06T20:02:00Z">
                  <w:rPr>
                    <w:rFonts w:ascii="Gill Sans MT" w:eastAsia="Times New Roman" w:hAnsi="Gill Sans MT" w:cs="Calibri"/>
                    <w:color w:val="000000"/>
                    <w:sz w:val="20"/>
                    <w:szCs w:val="20"/>
                    <w:lang w:eastAsia="en-ZW"/>
                  </w:rPr>
                </w:rPrChange>
              </w:rPr>
              <w:t>75th percentile</w:t>
            </w:r>
          </w:p>
        </w:tc>
        <w:tc>
          <w:tcPr>
            <w:tcW w:w="555" w:type="pct"/>
            <w:noWrap/>
            <w:vAlign w:val="bottom"/>
          </w:tcPr>
          <w:p w14:paraId="7883A849" w14:textId="2D453749" w:rsidR="008C3862" w:rsidRPr="00256197" w:rsidRDefault="008C3862" w:rsidP="008C3862">
            <w:pPr>
              <w:spacing w:line="240" w:lineRule="auto"/>
              <w:jc w:val="right"/>
              <w:rPr>
                <w:rFonts w:cs="Times New Roman"/>
                <w:color w:val="000000"/>
                <w:sz w:val="20"/>
                <w:szCs w:val="20"/>
                <w:rPrChange w:id="195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51" w:author="Urfels, Anton (IRRI)" w:date="2023-10-06T20:02:00Z">
                  <w:rPr>
                    <w:rFonts w:ascii="Calibri" w:hAnsi="Calibri" w:cs="Calibri"/>
                    <w:color w:val="000000"/>
                    <w:sz w:val="20"/>
                    <w:szCs w:val="20"/>
                  </w:rPr>
                </w:rPrChange>
              </w:rPr>
              <w:t>-0.58</w:t>
            </w:r>
          </w:p>
        </w:tc>
        <w:tc>
          <w:tcPr>
            <w:tcW w:w="555" w:type="pct"/>
            <w:noWrap/>
            <w:vAlign w:val="bottom"/>
          </w:tcPr>
          <w:p w14:paraId="6DDBF8B8" w14:textId="5366AC08" w:rsidR="008C3862" w:rsidRPr="00256197" w:rsidRDefault="008C3862" w:rsidP="008C3862">
            <w:pPr>
              <w:spacing w:line="240" w:lineRule="auto"/>
              <w:jc w:val="right"/>
              <w:rPr>
                <w:rFonts w:cs="Times New Roman"/>
                <w:color w:val="000000"/>
                <w:sz w:val="20"/>
                <w:szCs w:val="20"/>
                <w:rPrChange w:id="195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53" w:author="Urfels, Anton (IRRI)" w:date="2023-10-06T20:02:00Z">
                  <w:rPr>
                    <w:rFonts w:ascii="Calibri" w:hAnsi="Calibri" w:cs="Calibri"/>
                    <w:color w:val="000000"/>
                    <w:sz w:val="20"/>
                    <w:szCs w:val="20"/>
                  </w:rPr>
                </w:rPrChange>
              </w:rPr>
              <w:t>0.70</w:t>
            </w:r>
          </w:p>
        </w:tc>
        <w:tc>
          <w:tcPr>
            <w:tcW w:w="555" w:type="pct"/>
            <w:noWrap/>
            <w:vAlign w:val="bottom"/>
          </w:tcPr>
          <w:p w14:paraId="2AE1A2F5" w14:textId="24E297CF" w:rsidR="008C3862" w:rsidRPr="00256197" w:rsidRDefault="008C3862" w:rsidP="008C3862">
            <w:pPr>
              <w:spacing w:line="240" w:lineRule="auto"/>
              <w:jc w:val="right"/>
              <w:rPr>
                <w:rFonts w:cs="Times New Roman"/>
                <w:color w:val="000000"/>
                <w:sz w:val="20"/>
                <w:szCs w:val="20"/>
                <w:rPrChange w:id="195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55" w:author="Urfels, Anton (IRRI)" w:date="2023-10-06T20:02:00Z">
                  <w:rPr>
                    <w:rFonts w:ascii="Calibri" w:hAnsi="Calibri" w:cs="Calibri"/>
                    <w:color w:val="000000"/>
                    <w:sz w:val="20"/>
                    <w:szCs w:val="20"/>
                  </w:rPr>
                </w:rPrChange>
              </w:rPr>
              <w:t>0.15</w:t>
            </w:r>
          </w:p>
        </w:tc>
        <w:tc>
          <w:tcPr>
            <w:tcW w:w="555" w:type="pct"/>
            <w:noWrap/>
            <w:vAlign w:val="bottom"/>
          </w:tcPr>
          <w:p w14:paraId="2D354B13" w14:textId="23E69F11" w:rsidR="008C3862" w:rsidRPr="00256197" w:rsidRDefault="008C3862" w:rsidP="008C3862">
            <w:pPr>
              <w:spacing w:line="240" w:lineRule="auto"/>
              <w:jc w:val="right"/>
              <w:rPr>
                <w:rFonts w:cs="Times New Roman"/>
                <w:color w:val="000000"/>
                <w:sz w:val="20"/>
                <w:szCs w:val="20"/>
                <w:rPrChange w:id="195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57" w:author="Urfels, Anton (IRRI)" w:date="2023-10-06T20:02:00Z">
                  <w:rPr>
                    <w:rFonts w:ascii="Calibri" w:hAnsi="Calibri" w:cs="Calibri"/>
                    <w:color w:val="000000"/>
                    <w:sz w:val="20"/>
                    <w:szCs w:val="20"/>
                  </w:rPr>
                </w:rPrChange>
              </w:rPr>
              <w:t>-0.52</w:t>
            </w:r>
          </w:p>
        </w:tc>
        <w:tc>
          <w:tcPr>
            <w:tcW w:w="555" w:type="pct"/>
            <w:noWrap/>
            <w:vAlign w:val="bottom"/>
          </w:tcPr>
          <w:p w14:paraId="708DE8F9" w14:textId="617111DC" w:rsidR="008C3862" w:rsidRPr="00256197" w:rsidRDefault="008C3862" w:rsidP="008C3862">
            <w:pPr>
              <w:spacing w:line="240" w:lineRule="auto"/>
              <w:jc w:val="right"/>
              <w:rPr>
                <w:rFonts w:cs="Times New Roman"/>
                <w:color w:val="000000"/>
                <w:sz w:val="20"/>
                <w:szCs w:val="20"/>
                <w:rPrChange w:id="195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59" w:author="Urfels, Anton (IRRI)" w:date="2023-10-06T20:02:00Z">
                  <w:rPr>
                    <w:rFonts w:ascii="Calibri" w:hAnsi="Calibri" w:cs="Calibri"/>
                    <w:color w:val="000000"/>
                    <w:sz w:val="20"/>
                    <w:szCs w:val="20"/>
                  </w:rPr>
                </w:rPrChange>
              </w:rPr>
              <w:t>0.28</w:t>
            </w:r>
          </w:p>
        </w:tc>
        <w:tc>
          <w:tcPr>
            <w:tcW w:w="555" w:type="pct"/>
            <w:noWrap/>
            <w:vAlign w:val="bottom"/>
          </w:tcPr>
          <w:p w14:paraId="0F2F86D4" w14:textId="49C71816" w:rsidR="008C3862" w:rsidRPr="00256197" w:rsidRDefault="008C3862" w:rsidP="008C3862">
            <w:pPr>
              <w:spacing w:line="240" w:lineRule="auto"/>
              <w:jc w:val="right"/>
              <w:rPr>
                <w:rFonts w:cs="Times New Roman"/>
                <w:color w:val="000000"/>
                <w:sz w:val="20"/>
                <w:szCs w:val="20"/>
                <w:rPrChange w:id="196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61" w:author="Urfels, Anton (IRRI)" w:date="2023-10-06T20:02:00Z">
                  <w:rPr>
                    <w:rFonts w:ascii="Calibri" w:hAnsi="Calibri" w:cs="Calibri"/>
                    <w:color w:val="000000"/>
                    <w:sz w:val="20"/>
                    <w:szCs w:val="20"/>
                  </w:rPr>
                </w:rPrChange>
              </w:rPr>
              <w:t>-0.17</w:t>
            </w:r>
          </w:p>
        </w:tc>
      </w:tr>
      <w:tr w:rsidR="008C3862" w:rsidRPr="00256197" w14:paraId="7B54E5FA" w14:textId="77777777" w:rsidTr="00DB11CB">
        <w:trPr>
          <w:trHeight w:val="288"/>
          <w:jc w:val="center"/>
        </w:trPr>
        <w:tc>
          <w:tcPr>
            <w:tcW w:w="707" w:type="pct"/>
            <w:vMerge/>
          </w:tcPr>
          <w:p w14:paraId="138B9C76" w14:textId="77777777" w:rsidR="008C3862" w:rsidRPr="00256197" w:rsidRDefault="008C3862" w:rsidP="008C3862">
            <w:pPr>
              <w:spacing w:line="240" w:lineRule="auto"/>
              <w:rPr>
                <w:rFonts w:eastAsia="Times New Roman" w:cs="Times New Roman"/>
                <w:color w:val="000000"/>
                <w:sz w:val="20"/>
                <w:szCs w:val="20"/>
                <w:lang w:eastAsia="en-ZW"/>
                <w:rPrChange w:id="1962"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6DFE1888" w14:textId="77777777" w:rsidR="008C3862" w:rsidRPr="00256197" w:rsidRDefault="008C3862" w:rsidP="008C3862">
            <w:pPr>
              <w:spacing w:line="240" w:lineRule="auto"/>
              <w:rPr>
                <w:rFonts w:eastAsia="Times New Roman" w:cs="Times New Roman"/>
                <w:color w:val="000000"/>
                <w:sz w:val="20"/>
                <w:szCs w:val="20"/>
                <w:lang w:eastAsia="en-ZW"/>
                <w:rPrChange w:id="196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64" w:author="Urfels, Anton (IRRI)" w:date="2023-10-06T20:02:00Z">
                  <w:rPr>
                    <w:rFonts w:ascii="Gill Sans MT" w:eastAsia="Times New Roman" w:hAnsi="Gill Sans MT" w:cs="Calibri"/>
                    <w:color w:val="000000"/>
                    <w:sz w:val="20"/>
                    <w:szCs w:val="20"/>
                    <w:lang w:eastAsia="en-ZW"/>
                  </w:rPr>
                </w:rPrChange>
              </w:rPr>
              <w:t>90th percentile</w:t>
            </w:r>
          </w:p>
        </w:tc>
        <w:tc>
          <w:tcPr>
            <w:tcW w:w="555" w:type="pct"/>
            <w:tcBorders>
              <w:bottom w:val="nil"/>
            </w:tcBorders>
            <w:noWrap/>
            <w:vAlign w:val="bottom"/>
          </w:tcPr>
          <w:p w14:paraId="4800060D" w14:textId="75F3E4CC" w:rsidR="008C3862" w:rsidRPr="00256197" w:rsidRDefault="008C3862" w:rsidP="008C3862">
            <w:pPr>
              <w:spacing w:line="240" w:lineRule="auto"/>
              <w:jc w:val="right"/>
              <w:rPr>
                <w:rFonts w:cs="Times New Roman"/>
                <w:color w:val="000000"/>
                <w:sz w:val="20"/>
                <w:szCs w:val="20"/>
                <w:rPrChange w:id="196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66" w:author="Urfels, Anton (IRRI)" w:date="2023-10-06T20:02:00Z">
                  <w:rPr>
                    <w:rFonts w:ascii="Calibri" w:hAnsi="Calibri" w:cs="Calibri"/>
                    <w:color w:val="000000"/>
                    <w:sz w:val="20"/>
                    <w:szCs w:val="20"/>
                  </w:rPr>
                </w:rPrChange>
              </w:rPr>
              <w:t>-0.04</w:t>
            </w:r>
          </w:p>
        </w:tc>
        <w:tc>
          <w:tcPr>
            <w:tcW w:w="555" w:type="pct"/>
            <w:tcBorders>
              <w:bottom w:val="nil"/>
            </w:tcBorders>
            <w:noWrap/>
            <w:vAlign w:val="bottom"/>
          </w:tcPr>
          <w:p w14:paraId="43F5093F" w14:textId="289D5A06" w:rsidR="008C3862" w:rsidRPr="00256197" w:rsidRDefault="008C3862" w:rsidP="008C3862">
            <w:pPr>
              <w:spacing w:line="240" w:lineRule="auto"/>
              <w:jc w:val="right"/>
              <w:rPr>
                <w:rFonts w:cs="Times New Roman"/>
                <w:color w:val="000000"/>
                <w:sz w:val="20"/>
                <w:szCs w:val="20"/>
                <w:rPrChange w:id="196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68" w:author="Urfels, Anton (IRRI)" w:date="2023-10-06T20:02:00Z">
                  <w:rPr>
                    <w:rFonts w:ascii="Calibri" w:hAnsi="Calibri" w:cs="Calibri"/>
                    <w:color w:val="000000"/>
                    <w:sz w:val="20"/>
                    <w:szCs w:val="20"/>
                  </w:rPr>
                </w:rPrChange>
              </w:rPr>
              <w:t>1.07</w:t>
            </w:r>
          </w:p>
        </w:tc>
        <w:tc>
          <w:tcPr>
            <w:tcW w:w="555" w:type="pct"/>
            <w:tcBorders>
              <w:bottom w:val="nil"/>
            </w:tcBorders>
            <w:noWrap/>
            <w:vAlign w:val="bottom"/>
          </w:tcPr>
          <w:p w14:paraId="2A709EA3" w14:textId="37937205" w:rsidR="008C3862" w:rsidRPr="00256197" w:rsidRDefault="008C3862" w:rsidP="008C3862">
            <w:pPr>
              <w:spacing w:line="240" w:lineRule="auto"/>
              <w:jc w:val="right"/>
              <w:rPr>
                <w:rFonts w:cs="Times New Roman"/>
                <w:color w:val="000000"/>
                <w:sz w:val="20"/>
                <w:szCs w:val="20"/>
                <w:rPrChange w:id="196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70" w:author="Urfels, Anton (IRRI)" w:date="2023-10-06T20:02:00Z">
                  <w:rPr>
                    <w:rFonts w:ascii="Calibri" w:hAnsi="Calibri" w:cs="Calibri"/>
                    <w:color w:val="000000"/>
                    <w:sz w:val="20"/>
                    <w:szCs w:val="20"/>
                  </w:rPr>
                </w:rPrChange>
              </w:rPr>
              <w:t>0.79</w:t>
            </w:r>
          </w:p>
        </w:tc>
        <w:tc>
          <w:tcPr>
            <w:tcW w:w="555" w:type="pct"/>
            <w:tcBorders>
              <w:bottom w:val="nil"/>
            </w:tcBorders>
            <w:noWrap/>
            <w:vAlign w:val="bottom"/>
          </w:tcPr>
          <w:p w14:paraId="3D82AA82" w14:textId="2E89FB7D" w:rsidR="008C3862" w:rsidRPr="00256197" w:rsidRDefault="008C3862" w:rsidP="008C3862">
            <w:pPr>
              <w:spacing w:line="240" w:lineRule="auto"/>
              <w:jc w:val="right"/>
              <w:rPr>
                <w:rFonts w:cs="Times New Roman"/>
                <w:color w:val="000000"/>
                <w:sz w:val="20"/>
                <w:szCs w:val="20"/>
                <w:rPrChange w:id="197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72" w:author="Urfels, Anton (IRRI)" w:date="2023-10-06T20:02:00Z">
                  <w:rPr>
                    <w:rFonts w:ascii="Calibri" w:hAnsi="Calibri" w:cs="Calibri"/>
                    <w:color w:val="000000"/>
                    <w:sz w:val="20"/>
                    <w:szCs w:val="20"/>
                  </w:rPr>
                </w:rPrChange>
              </w:rPr>
              <w:t>0.29</w:t>
            </w:r>
          </w:p>
        </w:tc>
        <w:tc>
          <w:tcPr>
            <w:tcW w:w="555" w:type="pct"/>
            <w:tcBorders>
              <w:bottom w:val="nil"/>
            </w:tcBorders>
            <w:noWrap/>
            <w:vAlign w:val="bottom"/>
          </w:tcPr>
          <w:p w14:paraId="58D40827" w14:textId="7E81C3CC" w:rsidR="008C3862" w:rsidRPr="00256197" w:rsidRDefault="008C3862" w:rsidP="008C3862">
            <w:pPr>
              <w:spacing w:line="240" w:lineRule="auto"/>
              <w:jc w:val="right"/>
              <w:rPr>
                <w:rFonts w:cs="Times New Roman"/>
                <w:color w:val="000000"/>
                <w:sz w:val="20"/>
                <w:szCs w:val="20"/>
                <w:rPrChange w:id="197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74" w:author="Urfels, Anton (IRRI)" w:date="2023-10-06T20:02:00Z">
                  <w:rPr>
                    <w:rFonts w:ascii="Calibri" w:hAnsi="Calibri" w:cs="Calibri"/>
                    <w:color w:val="000000"/>
                    <w:sz w:val="20"/>
                    <w:szCs w:val="20"/>
                  </w:rPr>
                </w:rPrChange>
              </w:rPr>
              <w:t>0.47</w:t>
            </w:r>
          </w:p>
        </w:tc>
        <w:tc>
          <w:tcPr>
            <w:tcW w:w="555" w:type="pct"/>
            <w:tcBorders>
              <w:bottom w:val="nil"/>
            </w:tcBorders>
            <w:noWrap/>
            <w:vAlign w:val="bottom"/>
          </w:tcPr>
          <w:p w14:paraId="5949B295" w14:textId="53415DB2" w:rsidR="008C3862" w:rsidRPr="00256197" w:rsidRDefault="008C3862" w:rsidP="008C3862">
            <w:pPr>
              <w:spacing w:line="240" w:lineRule="auto"/>
              <w:jc w:val="right"/>
              <w:rPr>
                <w:rFonts w:cs="Times New Roman"/>
                <w:color w:val="000000"/>
                <w:sz w:val="20"/>
                <w:szCs w:val="20"/>
                <w:rPrChange w:id="197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76" w:author="Urfels, Anton (IRRI)" w:date="2023-10-06T20:02:00Z">
                  <w:rPr>
                    <w:rFonts w:ascii="Calibri" w:hAnsi="Calibri" w:cs="Calibri"/>
                    <w:color w:val="000000"/>
                    <w:sz w:val="20"/>
                    <w:szCs w:val="20"/>
                  </w:rPr>
                </w:rPrChange>
              </w:rPr>
              <w:t>0.24</w:t>
            </w:r>
          </w:p>
        </w:tc>
      </w:tr>
      <w:tr w:rsidR="008C3862" w:rsidRPr="00256197" w14:paraId="12FB9F27" w14:textId="77777777" w:rsidTr="00DB11CB">
        <w:trPr>
          <w:trHeight w:val="288"/>
          <w:jc w:val="center"/>
        </w:trPr>
        <w:tc>
          <w:tcPr>
            <w:tcW w:w="707" w:type="pct"/>
            <w:vMerge/>
            <w:tcBorders>
              <w:bottom w:val="single" w:sz="4" w:space="0" w:color="auto"/>
            </w:tcBorders>
          </w:tcPr>
          <w:p w14:paraId="03079E96" w14:textId="77777777" w:rsidR="008C3862" w:rsidRPr="00256197" w:rsidRDefault="008C3862" w:rsidP="008C3862">
            <w:pPr>
              <w:spacing w:line="240" w:lineRule="auto"/>
              <w:rPr>
                <w:rFonts w:eastAsia="Times New Roman" w:cs="Times New Roman"/>
                <w:color w:val="000000"/>
                <w:sz w:val="20"/>
                <w:szCs w:val="20"/>
                <w:lang w:eastAsia="en-ZW"/>
                <w:rPrChange w:id="1977"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565B9038" w14:textId="77777777" w:rsidR="008C3862" w:rsidRPr="00256197" w:rsidRDefault="008C3862" w:rsidP="008C3862">
            <w:pPr>
              <w:spacing w:line="240" w:lineRule="auto"/>
              <w:rPr>
                <w:rFonts w:eastAsia="Times New Roman" w:cs="Times New Roman"/>
                <w:color w:val="000000"/>
                <w:sz w:val="20"/>
                <w:szCs w:val="20"/>
                <w:lang w:eastAsia="en-ZW"/>
                <w:rPrChange w:id="197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79"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11B8A93D" w14:textId="0DB467C9" w:rsidR="008C3862" w:rsidRPr="00256197" w:rsidRDefault="008C3862" w:rsidP="008C3862">
            <w:pPr>
              <w:spacing w:line="240" w:lineRule="auto"/>
              <w:jc w:val="right"/>
              <w:rPr>
                <w:rFonts w:cs="Times New Roman"/>
                <w:color w:val="000000"/>
                <w:sz w:val="20"/>
                <w:szCs w:val="20"/>
                <w:rPrChange w:id="198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81" w:author="Urfels, Anton (IRRI)" w:date="2023-10-06T20:02:00Z">
                  <w:rPr>
                    <w:rFonts w:ascii="Calibri" w:hAnsi="Calibri" w:cs="Calibri"/>
                    <w:color w:val="000000"/>
                    <w:sz w:val="20"/>
                    <w:szCs w:val="20"/>
                  </w:rPr>
                </w:rPrChange>
              </w:rPr>
              <w:t>1.34</w:t>
            </w:r>
          </w:p>
        </w:tc>
        <w:tc>
          <w:tcPr>
            <w:tcW w:w="555" w:type="pct"/>
            <w:tcBorders>
              <w:top w:val="nil"/>
              <w:bottom w:val="single" w:sz="4" w:space="0" w:color="auto"/>
            </w:tcBorders>
            <w:noWrap/>
            <w:vAlign w:val="bottom"/>
          </w:tcPr>
          <w:p w14:paraId="74413B0F" w14:textId="5CFE2FA2" w:rsidR="008C3862" w:rsidRPr="00256197" w:rsidRDefault="008C3862" w:rsidP="008C3862">
            <w:pPr>
              <w:spacing w:line="240" w:lineRule="auto"/>
              <w:jc w:val="right"/>
              <w:rPr>
                <w:rFonts w:cs="Times New Roman"/>
                <w:color w:val="000000"/>
                <w:sz w:val="20"/>
                <w:szCs w:val="20"/>
                <w:rPrChange w:id="198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83" w:author="Urfels, Anton (IRRI)" w:date="2023-10-06T20:02:00Z">
                  <w:rPr>
                    <w:rFonts w:ascii="Calibri" w:hAnsi="Calibri" w:cs="Calibri"/>
                    <w:color w:val="000000"/>
                    <w:sz w:val="20"/>
                    <w:szCs w:val="20"/>
                  </w:rPr>
                </w:rPrChange>
              </w:rPr>
              <w:t>1.34</w:t>
            </w:r>
          </w:p>
        </w:tc>
        <w:tc>
          <w:tcPr>
            <w:tcW w:w="555" w:type="pct"/>
            <w:tcBorders>
              <w:top w:val="nil"/>
              <w:bottom w:val="single" w:sz="4" w:space="0" w:color="auto"/>
            </w:tcBorders>
            <w:noWrap/>
            <w:vAlign w:val="bottom"/>
          </w:tcPr>
          <w:p w14:paraId="0583AD9B" w14:textId="1E763ABC" w:rsidR="008C3862" w:rsidRPr="00256197" w:rsidRDefault="008C3862" w:rsidP="008C3862">
            <w:pPr>
              <w:spacing w:line="240" w:lineRule="auto"/>
              <w:jc w:val="right"/>
              <w:rPr>
                <w:rFonts w:cs="Times New Roman"/>
                <w:color w:val="000000"/>
                <w:sz w:val="20"/>
                <w:szCs w:val="20"/>
                <w:rPrChange w:id="198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85" w:author="Urfels, Anton (IRRI)" w:date="2023-10-06T20:02:00Z">
                  <w:rPr>
                    <w:rFonts w:ascii="Calibri" w:hAnsi="Calibri" w:cs="Calibri"/>
                    <w:color w:val="000000"/>
                    <w:sz w:val="20"/>
                    <w:szCs w:val="20"/>
                  </w:rPr>
                </w:rPrChange>
              </w:rPr>
              <w:t>1.62</w:t>
            </w:r>
          </w:p>
        </w:tc>
        <w:tc>
          <w:tcPr>
            <w:tcW w:w="555" w:type="pct"/>
            <w:tcBorders>
              <w:top w:val="nil"/>
              <w:bottom w:val="single" w:sz="4" w:space="0" w:color="auto"/>
            </w:tcBorders>
            <w:noWrap/>
            <w:vAlign w:val="bottom"/>
          </w:tcPr>
          <w:p w14:paraId="27A7D03A" w14:textId="38B812D1" w:rsidR="008C3862" w:rsidRPr="00256197" w:rsidRDefault="008C3862" w:rsidP="008C3862">
            <w:pPr>
              <w:spacing w:line="240" w:lineRule="auto"/>
              <w:jc w:val="right"/>
              <w:rPr>
                <w:rFonts w:cs="Times New Roman"/>
                <w:color w:val="000000"/>
                <w:sz w:val="20"/>
                <w:szCs w:val="20"/>
                <w:rPrChange w:id="198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87" w:author="Urfels, Anton (IRRI)" w:date="2023-10-06T20:02:00Z">
                  <w:rPr>
                    <w:rFonts w:ascii="Calibri" w:hAnsi="Calibri" w:cs="Calibri"/>
                    <w:color w:val="000000"/>
                    <w:sz w:val="20"/>
                    <w:szCs w:val="20"/>
                  </w:rPr>
                </w:rPrChange>
              </w:rPr>
              <w:t>1.49</w:t>
            </w:r>
          </w:p>
        </w:tc>
        <w:tc>
          <w:tcPr>
            <w:tcW w:w="555" w:type="pct"/>
            <w:tcBorders>
              <w:top w:val="nil"/>
              <w:bottom w:val="single" w:sz="4" w:space="0" w:color="auto"/>
            </w:tcBorders>
            <w:noWrap/>
            <w:vAlign w:val="bottom"/>
          </w:tcPr>
          <w:p w14:paraId="6BEC0E65" w14:textId="08B6B193" w:rsidR="008C3862" w:rsidRPr="00256197" w:rsidRDefault="008C3862" w:rsidP="008C3862">
            <w:pPr>
              <w:spacing w:line="240" w:lineRule="auto"/>
              <w:jc w:val="right"/>
              <w:rPr>
                <w:rFonts w:cs="Times New Roman"/>
                <w:color w:val="000000"/>
                <w:sz w:val="20"/>
                <w:szCs w:val="20"/>
                <w:rPrChange w:id="198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89" w:author="Urfels, Anton (IRRI)" w:date="2023-10-06T20:02:00Z">
                  <w:rPr>
                    <w:rFonts w:ascii="Calibri" w:hAnsi="Calibri" w:cs="Calibri"/>
                    <w:color w:val="000000"/>
                    <w:sz w:val="20"/>
                    <w:szCs w:val="20"/>
                  </w:rPr>
                </w:rPrChange>
              </w:rPr>
              <w:t>1.35</w:t>
            </w:r>
          </w:p>
        </w:tc>
        <w:tc>
          <w:tcPr>
            <w:tcW w:w="555" w:type="pct"/>
            <w:tcBorders>
              <w:top w:val="nil"/>
              <w:bottom w:val="single" w:sz="4" w:space="0" w:color="auto"/>
            </w:tcBorders>
            <w:noWrap/>
            <w:vAlign w:val="bottom"/>
          </w:tcPr>
          <w:p w14:paraId="59F123EA" w14:textId="63C6F91E" w:rsidR="008C3862" w:rsidRPr="00256197" w:rsidRDefault="008C3862" w:rsidP="008C3862">
            <w:pPr>
              <w:spacing w:line="240" w:lineRule="auto"/>
              <w:jc w:val="right"/>
              <w:rPr>
                <w:rFonts w:cs="Times New Roman"/>
                <w:color w:val="000000"/>
                <w:sz w:val="20"/>
                <w:szCs w:val="20"/>
                <w:rPrChange w:id="199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91" w:author="Urfels, Anton (IRRI)" w:date="2023-10-06T20:02:00Z">
                  <w:rPr>
                    <w:rFonts w:ascii="Calibri" w:hAnsi="Calibri" w:cs="Calibri"/>
                    <w:color w:val="000000"/>
                    <w:sz w:val="20"/>
                    <w:szCs w:val="20"/>
                  </w:rPr>
                </w:rPrChange>
              </w:rPr>
              <w:t>1.23</w:t>
            </w:r>
          </w:p>
        </w:tc>
      </w:tr>
      <w:tr w:rsidR="008C3862" w:rsidRPr="00256197" w14:paraId="7ED812EC" w14:textId="77777777" w:rsidTr="00DB11CB">
        <w:trPr>
          <w:trHeight w:val="288"/>
          <w:jc w:val="center"/>
        </w:trPr>
        <w:tc>
          <w:tcPr>
            <w:tcW w:w="707" w:type="pct"/>
            <w:vMerge w:val="restart"/>
            <w:tcBorders>
              <w:top w:val="single" w:sz="4" w:space="0" w:color="auto"/>
            </w:tcBorders>
          </w:tcPr>
          <w:p w14:paraId="5A155829" w14:textId="77777777" w:rsidR="008C3862" w:rsidRPr="00256197" w:rsidRDefault="008C3862" w:rsidP="008C3862">
            <w:pPr>
              <w:spacing w:line="240" w:lineRule="auto"/>
              <w:rPr>
                <w:rFonts w:eastAsia="Times New Roman" w:cs="Times New Roman"/>
                <w:color w:val="000000"/>
                <w:sz w:val="20"/>
                <w:szCs w:val="20"/>
                <w:lang w:eastAsia="en-ZW"/>
                <w:rPrChange w:id="199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93" w:author="Urfels, Anton (IRRI)" w:date="2023-10-06T20:02:00Z">
                  <w:rPr>
                    <w:rFonts w:ascii="Gill Sans MT" w:eastAsia="Times New Roman" w:hAnsi="Gill Sans MT" w:cs="Calibri"/>
                    <w:color w:val="000000"/>
                    <w:sz w:val="20"/>
                    <w:szCs w:val="20"/>
                    <w:lang w:eastAsia="en-ZW"/>
                  </w:rPr>
                </w:rPrChange>
              </w:rPr>
              <w:t>WTP summary</w:t>
            </w:r>
          </w:p>
        </w:tc>
        <w:tc>
          <w:tcPr>
            <w:tcW w:w="963" w:type="pct"/>
            <w:tcBorders>
              <w:top w:val="single" w:sz="4" w:space="0" w:color="auto"/>
            </w:tcBorders>
            <w:noWrap/>
            <w:hideMark/>
          </w:tcPr>
          <w:p w14:paraId="7FE3F12F" w14:textId="77777777" w:rsidR="008C3862" w:rsidRPr="00256197" w:rsidRDefault="008C3862" w:rsidP="008C3862">
            <w:pPr>
              <w:spacing w:line="240" w:lineRule="auto"/>
              <w:rPr>
                <w:rFonts w:eastAsia="Times New Roman" w:cs="Times New Roman"/>
                <w:color w:val="000000"/>
                <w:sz w:val="20"/>
                <w:szCs w:val="20"/>
                <w:lang w:eastAsia="en-ZW"/>
                <w:rPrChange w:id="199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95" w:author="Urfels, Anton (IRRI)" w:date="2023-10-06T20:02:00Z">
                  <w:rPr>
                    <w:rFonts w:ascii="Gill Sans MT" w:eastAsia="Times New Roman" w:hAnsi="Gill Sans MT" w:cs="Calibri"/>
                    <w:color w:val="000000"/>
                    <w:sz w:val="20"/>
                    <w:szCs w:val="20"/>
                    <w:lang w:eastAsia="en-ZW"/>
                  </w:rPr>
                </w:rPrChange>
              </w:rPr>
              <w:t>Clearly better (share)</w:t>
            </w:r>
          </w:p>
        </w:tc>
        <w:tc>
          <w:tcPr>
            <w:tcW w:w="555" w:type="pct"/>
            <w:tcBorders>
              <w:top w:val="single" w:sz="4" w:space="0" w:color="auto"/>
            </w:tcBorders>
            <w:noWrap/>
            <w:vAlign w:val="bottom"/>
          </w:tcPr>
          <w:p w14:paraId="66A8A589" w14:textId="634FCDE3" w:rsidR="008C3862" w:rsidRPr="00256197" w:rsidRDefault="008C3862" w:rsidP="008C3862">
            <w:pPr>
              <w:spacing w:line="240" w:lineRule="auto"/>
              <w:jc w:val="right"/>
              <w:rPr>
                <w:rFonts w:cs="Times New Roman"/>
                <w:color w:val="000000"/>
                <w:sz w:val="20"/>
                <w:szCs w:val="20"/>
                <w:rPrChange w:id="199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97" w:author="Urfels, Anton (IRRI)" w:date="2023-10-06T20:02:00Z">
                  <w:rPr>
                    <w:rFonts w:ascii="Calibri" w:hAnsi="Calibri" w:cs="Calibri"/>
                    <w:color w:val="000000"/>
                    <w:sz w:val="20"/>
                    <w:szCs w:val="20"/>
                  </w:rPr>
                </w:rPrChange>
              </w:rPr>
              <w:t>0.04</w:t>
            </w:r>
          </w:p>
        </w:tc>
        <w:tc>
          <w:tcPr>
            <w:tcW w:w="555" w:type="pct"/>
            <w:tcBorders>
              <w:top w:val="single" w:sz="4" w:space="0" w:color="auto"/>
            </w:tcBorders>
            <w:noWrap/>
            <w:vAlign w:val="bottom"/>
          </w:tcPr>
          <w:p w14:paraId="6EE37692" w14:textId="079A5D14" w:rsidR="008C3862" w:rsidRPr="00256197" w:rsidRDefault="008C3862" w:rsidP="008C3862">
            <w:pPr>
              <w:spacing w:line="240" w:lineRule="auto"/>
              <w:jc w:val="right"/>
              <w:rPr>
                <w:rFonts w:cs="Times New Roman"/>
                <w:color w:val="000000"/>
                <w:sz w:val="20"/>
                <w:szCs w:val="20"/>
                <w:rPrChange w:id="199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99" w:author="Urfels, Anton (IRRI)" w:date="2023-10-06T20:02:00Z">
                  <w:rPr>
                    <w:rFonts w:ascii="Calibri" w:hAnsi="Calibri" w:cs="Calibri"/>
                    <w:color w:val="000000"/>
                    <w:sz w:val="20"/>
                    <w:szCs w:val="20"/>
                  </w:rPr>
                </w:rPrChange>
              </w:rPr>
              <w:t>0.86</w:t>
            </w:r>
          </w:p>
        </w:tc>
        <w:tc>
          <w:tcPr>
            <w:tcW w:w="555" w:type="pct"/>
            <w:tcBorders>
              <w:top w:val="single" w:sz="4" w:space="0" w:color="auto"/>
            </w:tcBorders>
            <w:noWrap/>
            <w:vAlign w:val="bottom"/>
          </w:tcPr>
          <w:p w14:paraId="2748BE45" w14:textId="47F1730D" w:rsidR="008C3862" w:rsidRPr="00256197" w:rsidRDefault="008C3862" w:rsidP="008C3862">
            <w:pPr>
              <w:spacing w:line="240" w:lineRule="auto"/>
              <w:jc w:val="right"/>
              <w:rPr>
                <w:rFonts w:cs="Times New Roman"/>
                <w:color w:val="000000"/>
                <w:sz w:val="20"/>
                <w:szCs w:val="20"/>
                <w:rPrChange w:id="200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01" w:author="Urfels, Anton (IRRI)" w:date="2023-10-06T20:02:00Z">
                  <w:rPr>
                    <w:rFonts w:ascii="Calibri" w:hAnsi="Calibri" w:cs="Calibri"/>
                    <w:color w:val="000000"/>
                    <w:sz w:val="20"/>
                    <w:szCs w:val="20"/>
                  </w:rPr>
                </w:rPrChange>
              </w:rPr>
              <w:t>0.28</w:t>
            </w:r>
          </w:p>
        </w:tc>
        <w:tc>
          <w:tcPr>
            <w:tcW w:w="555" w:type="pct"/>
            <w:tcBorders>
              <w:top w:val="single" w:sz="4" w:space="0" w:color="auto"/>
            </w:tcBorders>
            <w:noWrap/>
            <w:vAlign w:val="bottom"/>
          </w:tcPr>
          <w:p w14:paraId="2CB82107" w14:textId="14D788B3" w:rsidR="008C3862" w:rsidRPr="00256197" w:rsidRDefault="008C3862" w:rsidP="008C3862">
            <w:pPr>
              <w:spacing w:line="240" w:lineRule="auto"/>
              <w:jc w:val="right"/>
              <w:rPr>
                <w:rFonts w:cs="Times New Roman"/>
                <w:color w:val="000000"/>
                <w:sz w:val="20"/>
                <w:szCs w:val="20"/>
                <w:rPrChange w:id="200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03" w:author="Urfels, Anton (IRRI)" w:date="2023-10-06T20:02:00Z">
                  <w:rPr>
                    <w:rFonts w:ascii="Calibri" w:hAnsi="Calibri" w:cs="Calibri"/>
                    <w:color w:val="000000"/>
                    <w:sz w:val="20"/>
                    <w:szCs w:val="20"/>
                  </w:rPr>
                </w:rPrChange>
              </w:rPr>
              <w:t>0.15</w:t>
            </w:r>
          </w:p>
        </w:tc>
        <w:tc>
          <w:tcPr>
            <w:tcW w:w="555" w:type="pct"/>
            <w:tcBorders>
              <w:top w:val="single" w:sz="4" w:space="0" w:color="auto"/>
            </w:tcBorders>
            <w:noWrap/>
            <w:vAlign w:val="bottom"/>
          </w:tcPr>
          <w:p w14:paraId="2ED7D9B8" w14:textId="2BA3FFBD" w:rsidR="008C3862" w:rsidRPr="00256197" w:rsidRDefault="008C3862" w:rsidP="008C3862">
            <w:pPr>
              <w:spacing w:line="240" w:lineRule="auto"/>
              <w:jc w:val="right"/>
              <w:rPr>
                <w:rFonts w:cs="Times New Roman"/>
                <w:color w:val="000000"/>
                <w:sz w:val="20"/>
                <w:szCs w:val="20"/>
                <w:rPrChange w:id="200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05" w:author="Urfels, Anton (IRRI)" w:date="2023-10-06T20:02:00Z">
                  <w:rPr>
                    <w:rFonts w:ascii="Calibri" w:hAnsi="Calibri" w:cs="Calibri"/>
                    <w:color w:val="000000"/>
                    <w:sz w:val="20"/>
                    <w:szCs w:val="20"/>
                  </w:rPr>
                </w:rPrChange>
              </w:rPr>
              <w:t>0.40</w:t>
            </w:r>
          </w:p>
        </w:tc>
        <w:tc>
          <w:tcPr>
            <w:tcW w:w="555" w:type="pct"/>
            <w:tcBorders>
              <w:top w:val="single" w:sz="4" w:space="0" w:color="auto"/>
            </w:tcBorders>
            <w:noWrap/>
            <w:vAlign w:val="bottom"/>
          </w:tcPr>
          <w:p w14:paraId="29C828F5" w14:textId="4D96BECA" w:rsidR="008C3862" w:rsidRPr="00256197" w:rsidRDefault="008C3862" w:rsidP="008C3862">
            <w:pPr>
              <w:spacing w:line="240" w:lineRule="auto"/>
              <w:jc w:val="right"/>
              <w:rPr>
                <w:rFonts w:cs="Times New Roman"/>
                <w:color w:val="000000"/>
                <w:sz w:val="20"/>
                <w:szCs w:val="20"/>
                <w:rPrChange w:id="200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07" w:author="Urfels, Anton (IRRI)" w:date="2023-10-06T20:02:00Z">
                  <w:rPr>
                    <w:rFonts w:ascii="Calibri" w:hAnsi="Calibri" w:cs="Calibri"/>
                    <w:color w:val="000000"/>
                    <w:sz w:val="20"/>
                    <w:szCs w:val="20"/>
                  </w:rPr>
                </w:rPrChange>
              </w:rPr>
              <w:t>0.20</w:t>
            </w:r>
          </w:p>
        </w:tc>
      </w:tr>
      <w:tr w:rsidR="008C3862" w:rsidRPr="00256197" w14:paraId="71E64982" w14:textId="77777777" w:rsidTr="00DB11CB">
        <w:trPr>
          <w:trHeight w:val="288"/>
          <w:jc w:val="center"/>
        </w:trPr>
        <w:tc>
          <w:tcPr>
            <w:tcW w:w="707" w:type="pct"/>
            <w:vMerge/>
          </w:tcPr>
          <w:p w14:paraId="425AD25C" w14:textId="77777777" w:rsidR="008C3862" w:rsidRPr="00256197" w:rsidRDefault="008C3862" w:rsidP="008C3862">
            <w:pPr>
              <w:spacing w:line="240" w:lineRule="auto"/>
              <w:rPr>
                <w:rFonts w:eastAsia="Times New Roman" w:cs="Times New Roman"/>
                <w:color w:val="000000"/>
                <w:sz w:val="20"/>
                <w:szCs w:val="20"/>
                <w:lang w:eastAsia="en-ZW"/>
                <w:rPrChange w:id="200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144D92E" w14:textId="07104D7F" w:rsidR="008C3862" w:rsidRPr="00256197" w:rsidRDefault="008C3862" w:rsidP="008C3862">
            <w:pPr>
              <w:spacing w:line="240" w:lineRule="auto"/>
              <w:rPr>
                <w:rFonts w:eastAsia="Times New Roman" w:cs="Times New Roman"/>
                <w:color w:val="000000"/>
                <w:sz w:val="20"/>
                <w:szCs w:val="20"/>
                <w:lang w:eastAsia="en-ZW"/>
                <w:rPrChange w:id="200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10" w:author="Urfels, Anton (IRRI)" w:date="2023-10-06T20:02:00Z">
                  <w:rPr>
                    <w:rFonts w:ascii="Gill Sans MT" w:eastAsia="Times New Roman" w:hAnsi="Gill Sans MT" w:cs="Calibri"/>
                    <w:color w:val="000000"/>
                    <w:sz w:val="20"/>
                    <w:szCs w:val="20"/>
                    <w:lang w:eastAsia="en-ZW"/>
                  </w:rPr>
                </w:rPrChange>
              </w:rPr>
              <w:t>Not clear</w:t>
            </w:r>
            <w:r w:rsidR="00631007" w:rsidRPr="00256197">
              <w:rPr>
                <w:rFonts w:eastAsia="Times New Roman" w:cs="Times New Roman"/>
                <w:color w:val="000000"/>
                <w:sz w:val="20"/>
                <w:szCs w:val="20"/>
                <w:lang w:eastAsia="en-ZW"/>
                <w:rPrChange w:id="2011" w:author="Urfels, Anton (IRRI)" w:date="2023-10-06T20:02:00Z">
                  <w:rPr>
                    <w:rFonts w:ascii="Gill Sans MT" w:eastAsia="Times New Roman" w:hAnsi="Gill Sans MT" w:cs="Calibri"/>
                    <w:color w:val="000000"/>
                    <w:sz w:val="20"/>
                    <w:szCs w:val="20"/>
                    <w:lang w:eastAsia="en-ZW"/>
                  </w:rPr>
                </w:rPrChange>
              </w:rPr>
              <w:t xml:space="preserve"> (share)</w:t>
            </w:r>
          </w:p>
        </w:tc>
        <w:tc>
          <w:tcPr>
            <w:tcW w:w="555" w:type="pct"/>
            <w:noWrap/>
            <w:vAlign w:val="bottom"/>
          </w:tcPr>
          <w:p w14:paraId="394C97AC" w14:textId="2B223003" w:rsidR="008C3862" w:rsidRPr="00256197" w:rsidRDefault="008C3862" w:rsidP="008C3862">
            <w:pPr>
              <w:spacing w:line="240" w:lineRule="auto"/>
              <w:jc w:val="right"/>
              <w:rPr>
                <w:rFonts w:cs="Times New Roman"/>
                <w:color w:val="000000"/>
                <w:sz w:val="20"/>
                <w:szCs w:val="20"/>
                <w:rPrChange w:id="201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13" w:author="Urfels, Anton (IRRI)" w:date="2023-10-06T20:02:00Z">
                  <w:rPr>
                    <w:rFonts w:ascii="Calibri" w:hAnsi="Calibri" w:cs="Calibri"/>
                    <w:color w:val="000000"/>
                    <w:sz w:val="20"/>
                    <w:szCs w:val="20"/>
                  </w:rPr>
                </w:rPrChange>
              </w:rPr>
              <w:t>0.20</w:t>
            </w:r>
          </w:p>
        </w:tc>
        <w:tc>
          <w:tcPr>
            <w:tcW w:w="555" w:type="pct"/>
            <w:noWrap/>
            <w:vAlign w:val="bottom"/>
          </w:tcPr>
          <w:p w14:paraId="4A6372C8" w14:textId="5998BAC1" w:rsidR="008C3862" w:rsidRPr="00256197" w:rsidRDefault="008C3862" w:rsidP="008C3862">
            <w:pPr>
              <w:spacing w:line="240" w:lineRule="auto"/>
              <w:jc w:val="right"/>
              <w:rPr>
                <w:rFonts w:cs="Times New Roman"/>
                <w:color w:val="000000"/>
                <w:sz w:val="20"/>
                <w:szCs w:val="20"/>
                <w:rPrChange w:id="201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15" w:author="Urfels, Anton (IRRI)" w:date="2023-10-06T20:02:00Z">
                  <w:rPr>
                    <w:rFonts w:ascii="Calibri" w:hAnsi="Calibri" w:cs="Calibri"/>
                    <w:color w:val="000000"/>
                    <w:sz w:val="20"/>
                    <w:szCs w:val="20"/>
                  </w:rPr>
                </w:rPrChange>
              </w:rPr>
              <w:t>0.12</w:t>
            </w:r>
          </w:p>
        </w:tc>
        <w:tc>
          <w:tcPr>
            <w:tcW w:w="555" w:type="pct"/>
            <w:noWrap/>
            <w:vAlign w:val="bottom"/>
          </w:tcPr>
          <w:p w14:paraId="64373F91" w14:textId="53416BE2" w:rsidR="008C3862" w:rsidRPr="00256197" w:rsidRDefault="008C3862" w:rsidP="008C3862">
            <w:pPr>
              <w:spacing w:line="240" w:lineRule="auto"/>
              <w:jc w:val="right"/>
              <w:rPr>
                <w:rFonts w:cs="Times New Roman"/>
                <w:color w:val="000000"/>
                <w:sz w:val="20"/>
                <w:szCs w:val="20"/>
                <w:rPrChange w:id="201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17" w:author="Urfels, Anton (IRRI)" w:date="2023-10-06T20:02:00Z">
                  <w:rPr>
                    <w:rFonts w:ascii="Calibri" w:hAnsi="Calibri" w:cs="Calibri"/>
                    <w:color w:val="000000"/>
                    <w:sz w:val="20"/>
                    <w:szCs w:val="20"/>
                  </w:rPr>
                </w:rPrChange>
              </w:rPr>
              <w:t>0.35</w:t>
            </w:r>
          </w:p>
        </w:tc>
        <w:tc>
          <w:tcPr>
            <w:tcW w:w="555" w:type="pct"/>
            <w:noWrap/>
            <w:vAlign w:val="bottom"/>
          </w:tcPr>
          <w:p w14:paraId="368E8082" w14:textId="0FD49AEA" w:rsidR="008C3862" w:rsidRPr="00256197" w:rsidRDefault="008C3862" w:rsidP="008C3862">
            <w:pPr>
              <w:spacing w:line="240" w:lineRule="auto"/>
              <w:jc w:val="right"/>
              <w:rPr>
                <w:rFonts w:cs="Times New Roman"/>
                <w:color w:val="000000"/>
                <w:sz w:val="20"/>
                <w:szCs w:val="20"/>
                <w:rPrChange w:id="201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19" w:author="Urfels, Anton (IRRI)" w:date="2023-10-06T20:02:00Z">
                  <w:rPr>
                    <w:rFonts w:ascii="Calibri" w:hAnsi="Calibri" w:cs="Calibri"/>
                    <w:color w:val="000000"/>
                    <w:sz w:val="20"/>
                    <w:szCs w:val="20"/>
                  </w:rPr>
                </w:rPrChange>
              </w:rPr>
              <w:t>0.09</w:t>
            </w:r>
          </w:p>
        </w:tc>
        <w:tc>
          <w:tcPr>
            <w:tcW w:w="555" w:type="pct"/>
            <w:noWrap/>
            <w:vAlign w:val="bottom"/>
          </w:tcPr>
          <w:p w14:paraId="13E4C51C" w14:textId="6A47C65E" w:rsidR="008C3862" w:rsidRPr="00256197" w:rsidRDefault="008C3862" w:rsidP="008C3862">
            <w:pPr>
              <w:spacing w:line="240" w:lineRule="auto"/>
              <w:jc w:val="right"/>
              <w:rPr>
                <w:rFonts w:cs="Times New Roman"/>
                <w:color w:val="000000"/>
                <w:sz w:val="20"/>
                <w:szCs w:val="20"/>
                <w:rPrChange w:id="202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21" w:author="Urfels, Anton (IRRI)" w:date="2023-10-06T20:02:00Z">
                  <w:rPr>
                    <w:rFonts w:ascii="Calibri" w:hAnsi="Calibri" w:cs="Calibri"/>
                    <w:color w:val="000000"/>
                    <w:sz w:val="20"/>
                    <w:szCs w:val="20"/>
                  </w:rPr>
                </w:rPrChange>
              </w:rPr>
              <w:t>0.19</w:t>
            </w:r>
          </w:p>
        </w:tc>
        <w:tc>
          <w:tcPr>
            <w:tcW w:w="555" w:type="pct"/>
            <w:noWrap/>
            <w:vAlign w:val="bottom"/>
          </w:tcPr>
          <w:p w14:paraId="4A6A7A65" w14:textId="5E91E94D" w:rsidR="008C3862" w:rsidRPr="00256197" w:rsidRDefault="008C3862" w:rsidP="008C3862">
            <w:pPr>
              <w:spacing w:line="240" w:lineRule="auto"/>
              <w:jc w:val="right"/>
              <w:rPr>
                <w:rFonts w:cs="Times New Roman"/>
                <w:color w:val="000000"/>
                <w:sz w:val="20"/>
                <w:szCs w:val="20"/>
                <w:rPrChange w:id="202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23" w:author="Urfels, Anton (IRRI)" w:date="2023-10-06T20:02:00Z">
                  <w:rPr>
                    <w:rFonts w:ascii="Calibri" w:hAnsi="Calibri" w:cs="Calibri"/>
                    <w:color w:val="000000"/>
                    <w:sz w:val="20"/>
                    <w:szCs w:val="20"/>
                  </w:rPr>
                </w:rPrChange>
              </w:rPr>
              <w:t>0.14</w:t>
            </w:r>
          </w:p>
        </w:tc>
      </w:tr>
      <w:tr w:rsidR="008C3862" w:rsidRPr="00256197" w14:paraId="0094963B" w14:textId="77777777" w:rsidTr="00DB11CB">
        <w:trPr>
          <w:trHeight w:val="288"/>
          <w:jc w:val="center"/>
        </w:trPr>
        <w:tc>
          <w:tcPr>
            <w:tcW w:w="707" w:type="pct"/>
            <w:vMerge/>
          </w:tcPr>
          <w:p w14:paraId="2A9EF1BF" w14:textId="77777777" w:rsidR="008C3862" w:rsidRPr="00256197" w:rsidRDefault="008C3862" w:rsidP="008C3862">
            <w:pPr>
              <w:spacing w:line="240" w:lineRule="auto"/>
              <w:rPr>
                <w:rFonts w:eastAsia="Times New Roman" w:cs="Times New Roman"/>
                <w:color w:val="000000"/>
                <w:sz w:val="20"/>
                <w:szCs w:val="20"/>
                <w:lang w:eastAsia="en-ZW"/>
                <w:rPrChange w:id="2024"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2EACE70F" w14:textId="77777777" w:rsidR="008C3862" w:rsidRPr="00256197" w:rsidRDefault="008C3862" w:rsidP="008C3862">
            <w:pPr>
              <w:spacing w:line="240" w:lineRule="auto"/>
              <w:rPr>
                <w:rFonts w:eastAsia="Times New Roman" w:cs="Times New Roman"/>
                <w:color w:val="000000"/>
                <w:sz w:val="20"/>
                <w:szCs w:val="20"/>
                <w:lang w:eastAsia="en-ZW"/>
                <w:rPrChange w:id="202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26" w:author="Urfels, Anton (IRRI)" w:date="2023-10-06T20:02:00Z">
                  <w:rPr>
                    <w:rFonts w:ascii="Gill Sans MT" w:eastAsia="Times New Roman" w:hAnsi="Gill Sans MT" w:cs="Calibri"/>
                    <w:color w:val="000000"/>
                    <w:sz w:val="20"/>
                    <w:szCs w:val="20"/>
                    <w:lang w:eastAsia="en-ZW"/>
                  </w:rPr>
                </w:rPrChange>
              </w:rPr>
              <w:t>Clearly worse (share)</w:t>
            </w:r>
          </w:p>
        </w:tc>
        <w:tc>
          <w:tcPr>
            <w:tcW w:w="555" w:type="pct"/>
            <w:noWrap/>
            <w:vAlign w:val="bottom"/>
          </w:tcPr>
          <w:p w14:paraId="3A28E68B" w14:textId="1EB0110E" w:rsidR="008C3862" w:rsidRPr="00256197" w:rsidRDefault="008C3862" w:rsidP="008C3862">
            <w:pPr>
              <w:spacing w:line="240" w:lineRule="auto"/>
              <w:jc w:val="right"/>
              <w:rPr>
                <w:rFonts w:cs="Times New Roman"/>
                <w:color w:val="000000"/>
                <w:sz w:val="20"/>
                <w:szCs w:val="20"/>
                <w:rPrChange w:id="202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28" w:author="Urfels, Anton (IRRI)" w:date="2023-10-06T20:02:00Z">
                  <w:rPr>
                    <w:rFonts w:ascii="Calibri" w:hAnsi="Calibri" w:cs="Calibri"/>
                    <w:color w:val="000000"/>
                    <w:sz w:val="20"/>
                    <w:szCs w:val="20"/>
                  </w:rPr>
                </w:rPrChange>
              </w:rPr>
              <w:t>0.75</w:t>
            </w:r>
          </w:p>
        </w:tc>
        <w:tc>
          <w:tcPr>
            <w:tcW w:w="555" w:type="pct"/>
            <w:noWrap/>
            <w:vAlign w:val="bottom"/>
          </w:tcPr>
          <w:p w14:paraId="4E212FE5" w14:textId="638B1702" w:rsidR="008C3862" w:rsidRPr="00256197" w:rsidRDefault="008C3862" w:rsidP="008C3862">
            <w:pPr>
              <w:spacing w:line="240" w:lineRule="auto"/>
              <w:jc w:val="right"/>
              <w:rPr>
                <w:rFonts w:cs="Times New Roman"/>
                <w:color w:val="000000"/>
                <w:sz w:val="20"/>
                <w:szCs w:val="20"/>
                <w:rPrChange w:id="202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30" w:author="Urfels, Anton (IRRI)" w:date="2023-10-06T20:02:00Z">
                  <w:rPr>
                    <w:rFonts w:ascii="Calibri" w:hAnsi="Calibri" w:cs="Calibri"/>
                    <w:color w:val="000000"/>
                    <w:sz w:val="20"/>
                    <w:szCs w:val="20"/>
                  </w:rPr>
                </w:rPrChange>
              </w:rPr>
              <w:t>0.01</w:t>
            </w:r>
          </w:p>
        </w:tc>
        <w:tc>
          <w:tcPr>
            <w:tcW w:w="555" w:type="pct"/>
            <w:noWrap/>
            <w:vAlign w:val="bottom"/>
          </w:tcPr>
          <w:p w14:paraId="6A375661" w14:textId="69FE8828" w:rsidR="008C3862" w:rsidRPr="00256197" w:rsidRDefault="008C3862" w:rsidP="008C3862">
            <w:pPr>
              <w:spacing w:line="240" w:lineRule="auto"/>
              <w:jc w:val="right"/>
              <w:rPr>
                <w:rFonts w:cs="Times New Roman"/>
                <w:color w:val="000000"/>
                <w:sz w:val="20"/>
                <w:szCs w:val="20"/>
                <w:rPrChange w:id="203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32" w:author="Urfels, Anton (IRRI)" w:date="2023-10-06T20:02:00Z">
                  <w:rPr>
                    <w:rFonts w:ascii="Calibri" w:hAnsi="Calibri" w:cs="Calibri"/>
                    <w:color w:val="000000"/>
                    <w:sz w:val="20"/>
                    <w:szCs w:val="20"/>
                  </w:rPr>
                </w:rPrChange>
              </w:rPr>
              <w:t>0.37</w:t>
            </w:r>
          </w:p>
        </w:tc>
        <w:tc>
          <w:tcPr>
            <w:tcW w:w="555" w:type="pct"/>
            <w:noWrap/>
            <w:vAlign w:val="bottom"/>
          </w:tcPr>
          <w:p w14:paraId="67F9C08C" w14:textId="64BA5DF7" w:rsidR="008C3862" w:rsidRPr="00256197" w:rsidRDefault="008C3862" w:rsidP="008C3862">
            <w:pPr>
              <w:spacing w:line="240" w:lineRule="auto"/>
              <w:jc w:val="right"/>
              <w:rPr>
                <w:rFonts w:cs="Times New Roman"/>
                <w:color w:val="000000"/>
                <w:sz w:val="20"/>
                <w:szCs w:val="20"/>
                <w:rPrChange w:id="203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34" w:author="Urfels, Anton (IRRI)" w:date="2023-10-06T20:02:00Z">
                  <w:rPr>
                    <w:rFonts w:ascii="Calibri" w:hAnsi="Calibri" w:cs="Calibri"/>
                    <w:color w:val="000000"/>
                    <w:sz w:val="20"/>
                    <w:szCs w:val="20"/>
                  </w:rPr>
                </w:rPrChange>
              </w:rPr>
              <w:t>0.76</w:t>
            </w:r>
          </w:p>
        </w:tc>
        <w:tc>
          <w:tcPr>
            <w:tcW w:w="555" w:type="pct"/>
            <w:noWrap/>
            <w:vAlign w:val="bottom"/>
          </w:tcPr>
          <w:p w14:paraId="735C979E" w14:textId="5CB3BB19" w:rsidR="008C3862" w:rsidRPr="00256197" w:rsidRDefault="008C3862" w:rsidP="008C3862">
            <w:pPr>
              <w:spacing w:line="240" w:lineRule="auto"/>
              <w:jc w:val="right"/>
              <w:rPr>
                <w:rFonts w:cs="Times New Roman"/>
                <w:color w:val="000000"/>
                <w:sz w:val="20"/>
                <w:szCs w:val="20"/>
                <w:rPrChange w:id="203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36" w:author="Urfels, Anton (IRRI)" w:date="2023-10-06T20:02:00Z">
                  <w:rPr>
                    <w:rFonts w:ascii="Calibri" w:hAnsi="Calibri" w:cs="Calibri"/>
                    <w:color w:val="000000"/>
                    <w:sz w:val="20"/>
                    <w:szCs w:val="20"/>
                  </w:rPr>
                </w:rPrChange>
              </w:rPr>
              <w:t>0.41</w:t>
            </w:r>
          </w:p>
        </w:tc>
        <w:tc>
          <w:tcPr>
            <w:tcW w:w="555" w:type="pct"/>
            <w:noWrap/>
            <w:vAlign w:val="bottom"/>
          </w:tcPr>
          <w:p w14:paraId="423183A8" w14:textId="761D9D46" w:rsidR="008C3862" w:rsidRPr="00256197" w:rsidRDefault="008C3862" w:rsidP="008C3862">
            <w:pPr>
              <w:spacing w:line="240" w:lineRule="auto"/>
              <w:jc w:val="right"/>
              <w:rPr>
                <w:rFonts w:cs="Times New Roman"/>
                <w:color w:val="000000"/>
                <w:sz w:val="20"/>
                <w:szCs w:val="20"/>
                <w:rPrChange w:id="203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38" w:author="Urfels, Anton (IRRI)" w:date="2023-10-06T20:02:00Z">
                  <w:rPr>
                    <w:rFonts w:ascii="Calibri" w:hAnsi="Calibri" w:cs="Calibri"/>
                    <w:color w:val="000000"/>
                    <w:sz w:val="20"/>
                    <w:szCs w:val="20"/>
                  </w:rPr>
                </w:rPrChange>
              </w:rPr>
              <w:t>0.66</w:t>
            </w:r>
          </w:p>
        </w:tc>
      </w:tr>
      <w:tr w:rsidR="008C3862" w:rsidRPr="00256197" w14:paraId="511431DA" w14:textId="77777777" w:rsidTr="00DB11CB">
        <w:trPr>
          <w:trHeight w:val="288"/>
          <w:jc w:val="center"/>
        </w:trPr>
        <w:tc>
          <w:tcPr>
            <w:tcW w:w="707" w:type="pct"/>
            <w:vMerge/>
          </w:tcPr>
          <w:p w14:paraId="5F5412E0" w14:textId="77777777" w:rsidR="008C3862" w:rsidRPr="00256197" w:rsidRDefault="008C3862" w:rsidP="008C3862">
            <w:pPr>
              <w:spacing w:line="240" w:lineRule="auto"/>
              <w:rPr>
                <w:rFonts w:eastAsia="Times New Roman" w:cs="Times New Roman"/>
                <w:color w:val="000000"/>
                <w:sz w:val="20"/>
                <w:szCs w:val="20"/>
                <w:lang w:eastAsia="en-ZW"/>
                <w:rPrChange w:id="2039"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764F31E" w14:textId="77777777" w:rsidR="008C3862" w:rsidRPr="00256197" w:rsidRDefault="008C3862" w:rsidP="008C3862">
            <w:pPr>
              <w:spacing w:line="240" w:lineRule="auto"/>
              <w:rPr>
                <w:rFonts w:eastAsia="Times New Roman" w:cs="Times New Roman"/>
                <w:color w:val="000000"/>
                <w:sz w:val="20"/>
                <w:szCs w:val="20"/>
                <w:lang w:eastAsia="en-ZW"/>
                <w:rPrChange w:id="204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41" w:author="Urfels, Anton (IRRI)" w:date="2023-10-06T20:02:00Z">
                  <w:rPr>
                    <w:rFonts w:ascii="Gill Sans MT" w:eastAsia="Times New Roman" w:hAnsi="Gill Sans MT" w:cs="Calibri"/>
                    <w:color w:val="000000"/>
                    <w:sz w:val="20"/>
                    <w:szCs w:val="20"/>
                    <w:lang w:eastAsia="en-ZW"/>
                  </w:rPr>
                </w:rPrChange>
              </w:rPr>
              <w:t>Number of cells</w:t>
            </w:r>
          </w:p>
        </w:tc>
        <w:tc>
          <w:tcPr>
            <w:tcW w:w="555" w:type="pct"/>
            <w:noWrap/>
            <w:vAlign w:val="bottom"/>
          </w:tcPr>
          <w:p w14:paraId="36CF9FBD" w14:textId="6927758C" w:rsidR="008C3862" w:rsidRPr="00256197" w:rsidRDefault="008C3862" w:rsidP="008C3862">
            <w:pPr>
              <w:spacing w:line="240" w:lineRule="auto"/>
              <w:jc w:val="right"/>
              <w:rPr>
                <w:rFonts w:cs="Times New Roman"/>
                <w:color w:val="000000"/>
                <w:sz w:val="20"/>
                <w:szCs w:val="20"/>
                <w:rPrChange w:id="204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43" w:author="Urfels, Anton (IRRI)" w:date="2023-10-06T20:02:00Z">
                  <w:rPr>
                    <w:rFonts w:ascii="Calibri" w:hAnsi="Calibri" w:cs="Calibri"/>
                    <w:color w:val="000000"/>
                    <w:sz w:val="20"/>
                    <w:szCs w:val="20"/>
                  </w:rPr>
                </w:rPrChange>
              </w:rPr>
              <w:t>17421.00</w:t>
            </w:r>
          </w:p>
        </w:tc>
        <w:tc>
          <w:tcPr>
            <w:tcW w:w="555" w:type="pct"/>
            <w:noWrap/>
            <w:vAlign w:val="bottom"/>
          </w:tcPr>
          <w:p w14:paraId="562FE755" w14:textId="29D56416" w:rsidR="008C3862" w:rsidRPr="00256197" w:rsidRDefault="008C3862" w:rsidP="008C3862">
            <w:pPr>
              <w:spacing w:line="240" w:lineRule="auto"/>
              <w:jc w:val="right"/>
              <w:rPr>
                <w:rFonts w:cs="Times New Roman"/>
                <w:color w:val="000000"/>
                <w:sz w:val="20"/>
                <w:szCs w:val="20"/>
                <w:rPrChange w:id="204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45" w:author="Urfels, Anton (IRRI)" w:date="2023-10-06T20:02:00Z">
                  <w:rPr>
                    <w:rFonts w:ascii="Calibri" w:hAnsi="Calibri" w:cs="Calibri"/>
                    <w:color w:val="000000"/>
                    <w:sz w:val="20"/>
                    <w:szCs w:val="20"/>
                  </w:rPr>
                </w:rPrChange>
              </w:rPr>
              <w:t>17421.00</w:t>
            </w:r>
          </w:p>
        </w:tc>
        <w:tc>
          <w:tcPr>
            <w:tcW w:w="555" w:type="pct"/>
            <w:noWrap/>
            <w:vAlign w:val="bottom"/>
          </w:tcPr>
          <w:p w14:paraId="06CA8146" w14:textId="7A6D6CDE" w:rsidR="008C3862" w:rsidRPr="00256197" w:rsidRDefault="008C3862" w:rsidP="008C3862">
            <w:pPr>
              <w:spacing w:line="240" w:lineRule="auto"/>
              <w:jc w:val="right"/>
              <w:rPr>
                <w:rFonts w:cs="Times New Roman"/>
                <w:color w:val="000000"/>
                <w:sz w:val="20"/>
                <w:szCs w:val="20"/>
                <w:rPrChange w:id="204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47" w:author="Urfels, Anton (IRRI)" w:date="2023-10-06T20:02:00Z">
                  <w:rPr>
                    <w:rFonts w:ascii="Calibri" w:hAnsi="Calibri" w:cs="Calibri"/>
                    <w:color w:val="000000"/>
                    <w:sz w:val="20"/>
                    <w:szCs w:val="20"/>
                  </w:rPr>
                </w:rPrChange>
              </w:rPr>
              <w:t>17421.00</w:t>
            </w:r>
          </w:p>
        </w:tc>
        <w:tc>
          <w:tcPr>
            <w:tcW w:w="555" w:type="pct"/>
            <w:noWrap/>
            <w:vAlign w:val="bottom"/>
          </w:tcPr>
          <w:p w14:paraId="21CE024B" w14:textId="52F6686C" w:rsidR="008C3862" w:rsidRPr="00256197" w:rsidRDefault="008C3862" w:rsidP="008C3862">
            <w:pPr>
              <w:spacing w:line="240" w:lineRule="auto"/>
              <w:jc w:val="right"/>
              <w:rPr>
                <w:rFonts w:cs="Times New Roman"/>
                <w:color w:val="000000"/>
                <w:sz w:val="20"/>
                <w:szCs w:val="20"/>
                <w:rPrChange w:id="204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49" w:author="Urfels, Anton (IRRI)" w:date="2023-10-06T20:02:00Z">
                  <w:rPr>
                    <w:rFonts w:ascii="Calibri" w:hAnsi="Calibri" w:cs="Calibri"/>
                    <w:color w:val="000000"/>
                    <w:sz w:val="20"/>
                    <w:szCs w:val="20"/>
                  </w:rPr>
                </w:rPrChange>
              </w:rPr>
              <w:t>17421.00</w:t>
            </w:r>
          </w:p>
        </w:tc>
        <w:tc>
          <w:tcPr>
            <w:tcW w:w="555" w:type="pct"/>
            <w:noWrap/>
            <w:vAlign w:val="bottom"/>
          </w:tcPr>
          <w:p w14:paraId="773AC2FF" w14:textId="5210E71A" w:rsidR="008C3862" w:rsidRPr="00256197" w:rsidRDefault="008C3862" w:rsidP="008C3862">
            <w:pPr>
              <w:spacing w:line="240" w:lineRule="auto"/>
              <w:jc w:val="right"/>
              <w:rPr>
                <w:rFonts w:cs="Times New Roman"/>
                <w:color w:val="000000"/>
                <w:sz w:val="20"/>
                <w:szCs w:val="20"/>
                <w:rPrChange w:id="205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51" w:author="Urfels, Anton (IRRI)" w:date="2023-10-06T20:02:00Z">
                  <w:rPr>
                    <w:rFonts w:ascii="Calibri" w:hAnsi="Calibri" w:cs="Calibri"/>
                    <w:color w:val="000000"/>
                    <w:sz w:val="20"/>
                    <w:szCs w:val="20"/>
                  </w:rPr>
                </w:rPrChange>
              </w:rPr>
              <w:t>17421.00</w:t>
            </w:r>
          </w:p>
        </w:tc>
        <w:tc>
          <w:tcPr>
            <w:tcW w:w="555" w:type="pct"/>
            <w:noWrap/>
            <w:vAlign w:val="bottom"/>
          </w:tcPr>
          <w:p w14:paraId="2457A2FB" w14:textId="6D7EB18D" w:rsidR="008C3862" w:rsidRPr="00256197" w:rsidRDefault="008C3862" w:rsidP="008C3862">
            <w:pPr>
              <w:spacing w:line="240" w:lineRule="auto"/>
              <w:jc w:val="right"/>
              <w:rPr>
                <w:rFonts w:cs="Times New Roman"/>
                <w:color w:val="000000"/>
                <w:sz w:val="20"/>
                <w:szCs w:val="20"/>
                <w:rPrChange w:id="205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53" w:author="Urfels, Anton (IRRI)" w:date="2023-10-06T20:02:00Z">
                  <w:rPr>
                    <w:rFonts w:ascii="Calibri" w:hAnsi="Calibri" w:cs="Calibri"/>
                    <w:color w:val="000000"/>
                    <w:sz w:val="20"/>
                    <w:szCs w:val="20"/>
                  </w:rPr>
                </w:rPrChange>
              </w:rPr>
              <w:t>17421.00</w:t>
            </w:r>
          </w:p>
        </w:tc>
      </w:tr>
    </w:tbl>
    <w:p w14:paraId="64B9E6F3" w14:textId="77777777" w:rsidR="00FD1472" w:rsidRPr="00256197" w:rsidRDefault="00FD1472" w:rsidP="00E07BB5">
      <w:pPr>
        <w:jc w:val="both"/>
        <w:rPr>
          <w:rFonts w:cs="Times New Roman"/>
        </w:rPr>
      </w:pPr>
    </w:p>
    <w:p w14:paraId="680F382E" w14:textId="6490032D" w:rsidR="00EA7E7B" w:rsidRPr="00256197" w:rsidRDefault="00FD0DD5" w:rsidP="00C60093">
      <w:pPr>
        <w:rPr>
          <w:rFonts w:cs="Times New Roman"/>
          <w:rPrChange w:id="2054" w:author="Urfels, Anton (IRRI)" w:date="2023-10-06T20:02:00Z">
            <w:rPr>
              <w:rFonts w:ascii="Gill Sans MT" w:hAnsi="Gill Sans MT"/>
            </w:rPr>
          </w:rPrChange>
        </w:rPr>
      </w:pPr>
      <w:r w:rsidRPr="00256197">
        <w:rPr>
          <w:rFonts w:cs="Times New Roman"/>
          <w:rPrChange w:id="2055" w:author="Urfels, Anton (IRRI)" w:date="2023-10-06T20:02:00Z">
            <w:rPr>
              <w:rFonts w:ascii="Gill Sans MT" w:hAnsi="Gill Sans MT"/>
            </w:rPr>
          </w:rPrChange>
        </w:rPr>
        <w:t xml:space="preserve">Figure </w:t>
      </w:r>
      <w:r w:rsidR="00C60093" w:rsidRPr="00256197">
        <w:rPr>
          <w:rFonts w:cs="Times New Roman"/>
          <w:rPrChange w:id="2056" w:author="Urfels, Anton (IRRI)" w:date="2023-10-06T20:02:00Z">
            <w:rPr>
              <w:rFonts w:ascii="Gill Sans MT" w:hAnsi="Gill Sans MT"/>
            </w:rPr>
          </w:rPrChange>
        </w:rPr>
        <w:t>3</w:t>
      </w:r>
      <w:r w:rsidRPr="00256197">
        <w:rPr>
          <w:rFonts w:cs="Times New Roman"/>
          <w:rPrChange w:id="2057" w:author="Urfels, Anton (IRRI)" w:date="2023-10-06T20:02:00Z">
            <w:rPr>
              <w:rFonts w:ascii="Gill Sans MT" w:hAnsi="Gill Sans MT"/>
            </w:rPr>
          </w:rPrChange>
        </w:rPr>
        <w:t xml:space="preserve"> shows the spatial distribution of willingness to pay classifications </w:t>
      </w:r>
      <w:r w:rsidR="00EE27BD" w:rsidRPr="00256197">
        <w:rPr>
          <w:rFonts w:cs="Times New Roman"/>
          <w:rPrChange w:id="2058" w:author="Urfels, Anton (IRRI)" w:date="2023-10-06T20:02:00Z">
            <w:rPr>
              <w:rFonts w:ascii="Gill Sans MT" w:hAnsi="Gill Sans MT"/>
            </w:rPr>
          </w:rPrChange>
        </w:rPr>
        <w:t xml:space="preserve">categorizing strategies on </w:t>
      </w:r>
      <w:r w:rsidR="002942E5" w:rsidRPr="00256197">
        <w:rPr>
          <w:rFonts w:cs="Times New Roman"/>
          <w:rPrChange w:id="2059" w:author="Urfels, Anton (IRRI)" w:date="2023-10-06T20:02:00Z">
            <w:rPr>
              <w:rFonts w:ascii="Gill Sans MT" w:hAnsi="Gill Sans MT"/>
            </w:rPr>
          </w:rPrChange>
        </w:rPr>
        <w:t xml:space="preserve">wheat yield </w:t>
      </w:r>
      <w:r w:rsidR="00EE27BD" w:rsidRPr="00256197">
        <w:rPr>
          <w:rFonts w:cs="Times New Roman"/>
          <w:rPrChange w:id="2060" w:author="Urfels, Anton (IRRI)" w:date="2023-10-06T20:02:00Z">
            <w:rPr>
              <w:rFonts w:ascii="Gill Sans MT" w:hAnsi="Gill Sans MT"/>
            </w:rPr>
          </w:rPrChange>
        </w:rPr>
        <w:t>whether they are worse, better or worse</w:t>
      </w:r>
      <w:r w:rsidR="00C1368C" w:rsidRPr="00256197">
        <w:rPr>
          <w:rFonts w:cs="Times New Roman"/>
          <w:rPrChange w:id="2061" w:author="Urfels, Anton (IRRI)" w:date="2023-10-06T20:02:00Z">
            <w:rPr>
              <w:rFonts w:ascii="Gill Sans MT" w:hAnsi="Gill Sans MT"/>
            </w:rPr>
          </w:rPrChange>
        </w:rPr>
        <w:t>,</w:t>
      </w:r>
      <w:r w:rsidR="00EE27BD" w:rsidRPr="00256197">
        <w:rPr>
          <w:rFonts w:cs="Times New Roman"/>
          <w:rPrChange w:id="2062" w:author="Urfels, Anton (IRRI)" w:date="2023-10-06T20:02:00Z">
            <w:rPr>
              <w:rFonts w:ascii="Gill Sans MT" w:hAnsi="Gill Sans MT"/>
            </w:rPr>
          </w:rPrChange>
        </w:rPr>
        <w:t xml:space="preserve"> and better than the fixed long rice planting strategy. </w:t>
      </w:r>
      <w:r w:rsidR="00EC6781" w:rsidRPr="00256197">
        <w:rPr>
          <w:rFonts w:cs="Times New Roman"/>
          <w:rPrChange w:id="2063" w:author="Urfels, Anton (IRRI)" w:date="2023-10-06T20:02:00Z">
            <w:rPr>
              <w:rFonts w:ascii="Gill Sans MT" w:hAnsi="Gill Sans MT"/>
            </w:rPr>
          </w:rPrChange>
        </w:rPr>
        <w:t xml:space="preserve">Fixed planting of a medium duration rice variety seems to be the best strategy to ensure higher wheat yields across all locations </w:t>
      </w:r>
      <w:r w:rsidR="007F4DE7" w:rsidRPr="00256197">
        <w:rPr>
          <w:rFonts w:cs="Times New Roman"/>
          <w:rPrChange w:id="2064" w:author="Urfels, Anton (IRRI)" w:date="2023-10-06T20:02:00Z">
            <w:rPr>
              <w:rFonts w:ascii="Gill Sans MT" w:hAnsi="Gill Sans MT"/>
            </w:rPr>
          </w:rPrChange>
        </w:rPr>
        <w:t xml:space="preserve">most locations in IGP except the </w:t>
      </w:r>
      <w:proofErr w:type="spellStart"/>
      <w:r w:rsidR="007F4DE7" w:rsidRPr="00256197">
        <w:rPr>
          <w:rFonts w:cs="Times New Roman"/>
          <w:rPrChange w:id="2065" w:author="Urfels, Anton (IRRI)" w:date="2023-10-06T20:02:00Z">
            <w:rPr>
              <w:rFonts w:ascii="Gill Sans MT" w:hAnsi="Gill Sans MT"/>
            </w:rPr>
          </w:rPrChange>
        </w:rPr>
        <w:t>northwestern</w:t>
      </w:r>
      <w:proofErr w:type="spellEnd"/>
      <w:r w:rsidR="007F4DE7" w:rsidRPr="00256197">
        <w:rPr>
          <w:rFonts w:cs="Times New Roman"/>
          <w:rPrChange w:id="2066" w:author="Urfels, Anton (IRRI)" w:date="2023-10-06T20:02:00Z">
            <w:rPr>
              <w:rFonts w:ascii="Gill Sans MT" w:hAnsi="Gill Sans MT"/>
            </w:rPr>
          </w:rPrChange>
        </w:rPr>
        <w:t xml:space="preserve"> side where</w:t>
      </w:r>
      <w:r w:rsidR="00C44BE4" w:rsidRPr="00256197">
        <w:rPr>
          <w:rFonts w:cs="Times New Roman"/>
          <w:rPrChange w:id="2067" w:author="Urfels, Anton (IRRI)" w:date="2023-10-06T20:02:00Z">
            <w:rPr>
              <w:rFonts w:ascii="Gill Sans MT" w:hAnsi="Gill Sans MT"/>
            </w:rPr>
          </w:rPrChange>
        </w:rPr>
        <w:t xml:space="preserve"> one would be indifferent (12%)</w:t>
      </w:r>
      <w:r w:rsidR="00EC6781" w:rsidRPr="00256197">
        <w:rPr>
          <w:rFonts w:cs="Times New Roman"/>
          <w:rPrChange w:id="2068" w:author="Urfels, Anton (IRRI)" w:date="2023-10-06T20:02:00Z">
            <w:rPr>
              <w:rFonts w:ascii="Gill Sans MT" w:hAnsi="Gill Sans MT"/>
            </w:rPr>
          </w:rPrChange>
        </w:rPr>
        <w:t xml:space="preserve">. </w:t>
      </w:r>
    </w:p>
    <w:p w14:paraId="0983A439" w14:textId="6BF26217" w:rsidR="000F5A64" w:rsidRPr="00256197" w:rsidRDefault="008A20D8" w:rsidP="003F509D">
      <w:pPr>
        <w:rPr>
          <w:rFonts w:cs="Times New Roman"/>
          <w:rPrChange w:id="2069" w:author="Urfels, Anton (IRRI)" w:date="2023-10-06T20:02:00Z">
            <w:rPr>
              <w:rFonts w:ascii="Gill Sans MT" w:hAnsi="Gill Sans MT"/>
            </w:rPr>
          </w:rPrChange>
        </w:rPr>
      </w:pPr>
      <w:r w:rsidRPr="00256197">
        <w:rPr>
          <w:rFonts w:cs="Times New Roman"/>
          <w:noProof/>
          <w:rPrChange w:id="2070" w:author="Urfels, Anton (IRRI)" w:date="2023-10-06T20:02:00Z">
            <w:rPr>
              <w:rFonts w:ascii="Gill Sans MT" w:hAnsi="Gill Sans MT"/>
              <w:noProof/>
            </w:rPr>
          </w:rPrChange>
        </w:rPr>
        <w:lastRenderedPageBreak/>
        <w:drawing>
          <wp:inline distT="0" distB="0" distL="0" distR="0" wp14:anchorId="0E9E3040" wp14:editId="15E8659B">
            <wp:extent cx="5507665" cy="6816823"/>
            <wp:effectExtent l="0" t="0" r="0" b="3175"/>
            <wp:docPr id="1307038698" name="Picture 130703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14443" cy="6825213"/>
                    </a:xfrm>
                    <a:prstGeom prst="rect">
                      <a:avLst/>
                    </a:prstGeom>
                    <a:noFill/>
                  </pic:spPr>
                </pic:pic>
              </a:graphicData>
            </a:graphic>
          </wp:inline>
        </w:drawing>
      </w:r>
    </w:p>
    <w:p w14:paraId="3E5D4650" w14:textId="77777777" w:rsidR="009B5072" w:rsidRPr="00256197" w:rsidRDefault="009B5072" w:rsidP="009B5072">
      <w:pPr>
        <w:rPr>
          <w:rFonts w:cs="Times New Roman"/>
          <w:rPrChange w:id="2071" w:author="Urfels, Anton (IRRI)" w:date="2023-10-06T20:02:00Z">
            <w:rPr>
              <w:rFonts w:ascii="Gill Sans MT" w:hAnsi="Gill Sans MT"/>
            </w:rPr>
          </w:rPrChange>
        </w:rPr>
      </w:pPr>
      <w:r w:rsidRPr="00256197">
        <w:rPr>
          <w:rFonts w:cs="Times New Roman"/>
          <w:rPrChange w:id="2072" w:author="Urfels, Anton (IRRI)" w:date="2023-10-06T20:02:00Z">
            <w:rPr>
              <w:rFonts w:ascii="Gill Sans MT" w:hAnsi="Gill Sans MT"/>
            </w:rPr>
          </w:rPrChange>
        </w:rPr>
        <w:t xml:space="preserve">Figure 3: Willingness to pay (wheat yield t/ha) for the strategy against a fixed long duration variety reference strategy using second order stochastic dominance. </w:t>
      </w:r>
    </w:p>
    <w:p w14:paraId="17F3CB7B" w14:textId="77777777" w:rsidR="005635F1" w:rsidRPr="00256197" w:rsidRDefault="005635F1">
      <w:pPr>
        <w:spacing w:line="259" w:lineRule="auto"/>
        <w:rPr>
          <w:rFonts w:eastAsiaTheme="majorEastAsia" w:cs="Times New Roman"/>
          <w:b/>
          <w:szCs w:val="26"/>
        </w:rPr>
      </w:pPr>
      <w:r w:rsidRPr="00256197">
        <w:rPr>
          <w:rFonts w:cs="Times New Roman"/>
        </w:rPr>
        <w:br w:type="page"/>
      </w:r>
    </w:p>
    <w:p w14:paraId="53C384A5" w14:textId="5010E104" w:rsidR="00CA6B83" w:rsidRPr="00256197" w:rsidRDefault="0024547E" w:rsidP="00F60227">
      <w:pPr>
        <w:pStyle w:val="Heading2"/>
        <w:rPr>
          <w:rFonts w:cs="Times New Roman"/>
        </w:rPr>
      </w:pPr>
      <w:r w:rsidRPr="00256197">
        <w:rPr>
          <w:rFonts w:cs="Times New Roman"/>
        </w:rPr>
        <w:lastRenderedPageBreak/>
        <w:t>3.</w:t>
      </w:r>
      <w:r w:rsidR="001B0E02" w:rsidRPr="00256197">
        <w:rPr>
          <w:rFonts w:cs="Times New Roman"/>
        </w:rPr>
        <w:t>2</w:t>
      </w:r>
      <w:r w:rsidRPr="00256197">
        <w:rPr>
          <w:rFonts w:cs="Times New Roman"/>
        </w:rPr>
        <w:t xml:space="preserve">. </w:t>
      </w:r>
      <w:r w:rsidR="00CA6B83" w:rsidRPr="00256197">
        <w:rPr>
          <w:rFonts w:cs="Times New Roman"/>
        </w:rPr>
        <w:t>System-wide</w:t>
      </w:r>
      <w:r w:rsidR="005919C9" w:rsidRPr="00256197">
        <w:rPr>
          <w:rFonts w:cs="Times New Roman"/>
        </w:rPr>
        <w:t xml:space="preserve"> </w:t>
      </w:r>
      <w:r w:rsidR="00AB3F58" w:rsidRPr="00256197">
        <w:rPr>
          <w:rFonts w:cs="Times New Roman"/>
        </w:rPr>
        <w:t xml:space="preserve">economic benefits </w:t>
      </w:r>
      <w:r w:rsidR="005919C9" w:rsidRPr="00256197">
        <w:rPr>
          <w:rFonts w:cs="Times New Roman"/>
        </w:rPr>
        <w:t xml:space="preserve">for </w:t>
      </w:r>
      <w:r w:rsidR="00523BC2" w:rsidRPr="00256197">
        <w:rPr>
          <w:rFonts w:cs="Times New Roman"/>
        </w:rPr>
        <w:t xml:space="preserve">a </w:t>
      </w:r>
      <w:r w:rsidR="005919C9" w:rsidRPr="00256197">
        <w:rPr>
          <w:rFonts w:cs="Times New Roman"/>
        </w:rPr>
        <w:t>risk averse farmer</w:t>
      </w:r>
    </w:p>
    <w:p w14:paraId="501D4D9A" w14:textId="240DD505" w:rsidR="009639B7" w:rsidRPr="00256197" w:rsidRDefault="009639B7" w:rsidP="00FA7FCD">
      <w:pPr>
        <w:pStyle w:val="Heading3"/>
      </w:pPr>
      <w:r w:rsidRPr="00256197">
        <w:t>3.</w:t>
      </w:r>
      <w:r w:rsidR="001B0E02" w:rsidRPr="00256197">
        <w:t>2</w:t>
      </w:r>
      <w:r w:rsidRPr="00256197">
        <w:t xml:space="preserve">.1. </w:t>
      </w:r>
      <w:r w:rsidR="00F10479" w:rsidRPr="00256197">
        <w:t>System r</w:t>
      </w:r>
      <w:r w:rsidRPr="00256197">
        <w:t>evenues</w:t>
      </w:r>
    </w:p>
    <w:p w14:paraId="30F69249" w14:textId="7DCA904C" w:rsidR="00B3217B" w:rsidRPr="00256197" w:rsidRDefault="007A54AA" w:rsidP="002B6E4A">
      <w:pPr>
        <w:jc w:val="both"/>
        <w:rPr>
          <w:rFonts w:cs="Times New Roman"/>
          <w:rPrChange w:id="2073" w:author="Urfels, Anton (IRRI)" w:date="2023-10-06T20:02:00Z">
            <w:rPr>
              <w:rFonts w:ascii="Gill Sans MT" w:hAnsi="Gill Sans MT"/>
            </w:rPr>
          </w:rPrChange>
        </w:rPr>
      </w:pPr>
      <w:r w:rsidRPr="00256197">
        <w:rPr>
          <w:rFonts w:cs="Times New Roman"/>
          <w:rPrChange w:id="2074" w:author="Urfels, Anton (IRRI)" w:date="2023-10-06T20:02:00Z">
            <w:rPr>
              <w:rFonts w:ascii="Gill Sans MT" w:hAnsi="Gill Sans MT"/>
            </w:rPr>
          </w:rPrChange>
        </w:rPr>
        <w:t>The approach involves</w:t>
      </w:r>
      <w:r w:rsidR="00667E8D" w:rsidRPr="00256197">
        <w:rPr>
          <w:rFonts w:cs="Times New Roman"/>
          <w:rPrChange w:id="2075" w:author="Urfels, Anton (IRRI)" w:date="2023-10-06T20:02:00Z">
            <w:rPr>
              <w:rFonts w:ascii="Gill Sans MT" w:hAnsi="Gill Sans MT"/>
            </w:rPr>
          </w:rPrChange>
        </w:rPr>
        <w:t xml:space="preserve"> us</w:t>
      </w:r>
      <w:r w:rsidRPr="00256197">
        <w:rPr>
          <w:rFonts w:cs="Times New Roman"/>
          <w:rPrChange w:id="2076" w:author="Urfels, Anton (IRRI)" w:date="2023-10-06T20:02:00Z">
            <w:rPr>
              <w:rFonts w:ascii="Gill Sans MT" w:hAnsi="Gill Sans MT"/>
            </w:rPr>
          </w:rPrChange>
        </w:rPr>
        <w:t xml:space="preserve">ing </w:t>
      </w:r>
      <w:r w:rsidR="00877A92" w:rsidRPr="00256197">
        <w:rPr>
          <w:rFonts w:cs="Times New Roman"/>
          <w:rPrChange w:id="2077" w:author="Urfels, Anton (IRRI)" w:date="2023-10-06T20:02:00Z">
            <w:rPr>
              <w:rFonts w:ascii="Gill Sans MT" w:hAnsi="Gill Sans MT"/>
            </w:rPr>
          </w:rPrChange>
        </w:rPr>
        <w:t>pixel level</w:t>
      </w:r>
      <w:r w:rsidR="00EE7F26" w:rsidRPr="00256197">
        <w:rPr>
          <w:rFonts w:cs="Times New Roman"/>
          <w:rPrChange w:id="2078" w:author="Urfels, Anton (IRRI)" w:date="2023-10-06T20:02:00Z">
            <w:rPr>
              <w:rFonts w:ascii="Gill Sans MT" w:hAnsi="Gill Sans MT"/>
            </w:rPr>
          </w:rPrChange>
        </w:rPr>
        <w:t xml:space="preserve"> prices of rice and wheat</w:t>
      </w:r>
      <w:r w:rsidR="00877A92" w:rsidRPr="00256197">
        <w:rPr>
          <w:rFonts w:cs="Times New Roman"/>
          <w:rPrChange w:id="2079" w:author="Urfels, Anton (IRRI)" w:date="2023-10-06T20:02:00Z">
            <w:rPr>
              <w:rFonts w:ascii="Gill Sans MT" w:hAnsi="Gill Sans MT"/>
            </w:rPr>
          </w:rPrChange>
        </w:rPr>
        <w:t xml:space="preserve"> </w:t>
      </w:r>
      <w:r w:rsidR="00EE7F26" w:rsidRPr="00256197">
        <w:rPr>
          <w:rFonts w:cs="Times New Roman"/>
          <w:rPrChange w:id="2080" w:author="Urfels, Anton (IRRI)" w:date="2023-10-06T20:02:00Z">
            <w:rPr>
              <w:rFonts w:ascii="Gill Sans MT" w:hAnsi="Gill Sans MT"/>
            </w:rPr>
          </w:rPrChange>
        </w:rPr>
        <w:t xml:space="preserve">to compute the </w:t>
      </w:r>
      <w:r w:rsidR="00877A92" w:rsidRPr="00256197">
        <w:rPr>
          <w:rFonts w:cs="Times New Roman"/>
          <w:rPrChange w:id="2081" w:author="Urfels, Anton (IRRI)" w:date="2023-10-06T20:02:00Z">
            <w:rPr>
              <w:rFonts w:ascii="Gill Sans MT" w:hAnsi="Gill Sans MT"/>
            </w:rPr>
          </w:rPrChange>
        </w:rPr>
        <w:t>revenues</w:t>
      </w:r>
      <w:r w:rsidR="00EE7F26" w:rsidRPr="00256197">
        <w:rPr>
          <w:rFonts w:cs="Times New Roman"/>
          <w:rPrChange w:id="2082" w:author="Urfels, Anton (IRRI)" w:date="2023-10-06T20:02:00Z">
            <w:rPr>
              <w:rFonts w:ascii="Gill Sans MT" w:hAnsi="Gill Sans MT"/>
            </w:rPr>
          </w:rPrChange>
        </w:rPr>
        <w:t xml:space="preserve"> </w:t>
      </w:r>
      <w:r w:rsidR="00645DF0" w:rsidRPr="00256197">
        <w:rPr>
          <w:rFonts w:cs="Times New Roman"/>
          <w:rPrChange w:id="2083" w:author="Urfels, Anton (IRRI)" w:date="2023-10-06T20:02:00Z">
            <w:rPr>
              <w:rFonts w:ascii="Gill Sans MT" w:hAnsi="Gill Sans MT"/>
            </w:rPr>
          </w:rPrChange>
        </w:rPr>
        <w:t xml:space="preserve">of following each of the scenarios. </w:t>
      </w:r>
      <w:r w:rsidR="00781527" w:rsidRPr="00256197">
        <w:rPr>
          <w:rFonts w:cs="Times New Roman"/>
          <w:rPrChange w:id="2084" w:author="Urfels, Anton (IRRI)" w:date="2023-10-06T20:02:00Z">
            <w:rPr>
              <w:rFonts w:ascii="Gill Sans MT" w:hAnsi="Gill Sans MT"/>
            </w:rPr>
          </w:rPrChange>
        </w:rPr>
        <w:t xml:space="preserve">The pixel level prices are obtained by </w:t>
      </w:r>
      <w:r w:rsidR="00834CC8" w:rsidRPr="00256197">
        <w:rPr>
          <w:rFonts w:cs="Times New Roman"/>
          <w:rPrChange w:id="2085" w:author="Urfels, Anton (IRRI)" w:date="2023-10-06T20:02:00Z">
            <w:rPr>
              <w:rFonts w:ascii="Gill Sans MT" w:hAnsi="Gill Sans MT"/>
            </w:rPr>
          </w:rPrChange>
        </w:rPr>
        <w:t xml:space="preserve">interpolating prices from the Landscape Diagnostic Survey (LDS) for 2017/18 </w:t>
      </w:r>
      <w:r w:rsidR="00A607C1" w:rsidRPr="00256197">
        <w:rPr>
          <w:rFonts w:cs="Times New Roman"/>
          <w:rPrChange w:id="2086" w:author="Urfels, Anton (IRRI)" w:date="2023-10-06T20:02:00Z">
            <w:rPr>
              <w:rFonts w:ascii="Gill Sans MT" w:hAnsi="Gill Sans MT"/>
            </w:rPr>
          </w:rPrChange>
        </w:rPr>
        <w:t xml:space="preserve">season. </w:t>
      </w:r>
      <w:r w:rsidR="00645DF0" w:rsidRPr="00256197">
        <w:rPr>
          <w:rFonts w:cs="Times New Roman"/>
          <w:rPrChange w:id="2087" w:author="Urfels, Anton (IRRI)" w:date="2023-10-06T20:02:00Z">
            <w:rPr>
              <w:rFonts w:ascii="Gill Sans MT" w:hAnsi="Gill Sans MT"/>
            </w:rPr>
          </w:rPrChange>
        </w:rPr>
        <w:t xml:space="preserve">We then use these economic indicators in the stochastic comparisons. </w:t>
      </w:r>
      <w:r w:rsidR="00897421" w:rsidRPr="00256197">
        <w:rPr>
          <w:rFonts w:cs="Times New Roman"/>
          <w:rPrChange w:id="2088" w:author="Urfels, Anton (IRRI)" w:date="2023-10-06T20:02:00Z">
            <w:rPr>
              <w:rFonts w:ascii="Gill Sans MT" w:hAnsi="Gill Sans MT"/>
            </w:rPr>
          </w:rPrChange>
        </w:rPr>
        <w:t xml:space="preserve">Table </w:t>
      </w:r>
      <w:r w:rsidR="00CF209B" w:rsidRPr="00256197">
        <w:rPr>
          <w:rFonts w:cs="Times New Roman"/>
          <w:rPrChange w:id="2089" w:author="Urfels, Anton (IRRI)" w:date="2023-10-06T20:02:00Z">
            <w:rPr>
              <w:rFonts w:ascii="Gill Sans MT" w:hAnsi="Gill Sans MT"/>
            </w:rPr>
          </w:rPrChange>
        </w:rPr>
        <w:t>5</w:t>
      </w:r>
      <w:r w:rsidR="00897421" w:rsidRPr="00256197">
        <w:rPr>
          <w:rFonts w:cs="Times New Roman"/>
          <w:rPrChange w:id="2090" w:author="Urfels, Anton (IRRI)" w:date="2023-10-06T20:02:00Z">
            <w:rPr>
              <w:rFonts w:ascii="Gill Sans MT" w:hAnsi="Gill Sans MT"/>
            </w:rPr>
          </w:rPrChange>
        </w:rPr>
        <w:t xml:space="preserve"> shows the descriptive statistics for the willingness to pay bounds. Starting with the percentage of pixels that would benefit from each of the scenarios as compared to the baseline, </w:t>
      </w:r>
      <w:r w:rsidR="00E02E87" w:rsidRPr="00256197">
        <w:rPr>
          <w:rFonts w:cs="Times New Roman"/>
          <w:rPrChange w:id="2091" w:author="Urfels, Anton (IRRI)" w:date="2023-10-06T20:02:00Z">
            <w:rPr>
              <w:rFonts w:ascii="Gill Sans MT" w:hAnsi="Gill Sans MT"/>
            </w:rPr>
          </w:rPrChange>
        </w:rPr>
        <w:t>the statistics rows show that</w:t>
      </w:r>
      <w:r w:rsidR="00322B9B" w:rsidRPr="00256197">
        <w:rPr>
          <w:rFonts w:cs="Times New Roman"/>
          <w:rPrChange w:id="2092" w:author="Urfels, Anton (IRRI)" w:date="2023-10-06T20:02:00Z">
            <w:rPr>
              <w:rFonts w:ascii="Gill Sans MT" w:hAnsi="Gill Sans MT"/>
            </w:rPr>
          </w:rPrChange>
        </w:rPr>
        <w:t xml:space="preserve"> strategies are worse for farmers across most of the pixels are</w:t>
      </w:r>
      <w:r w:rsidR="00E02E87" w:rsidRPr="00256197">
        <w:rPr>
          <w:rFonts w:cs="Times New Roman"/>
          <w:rPrChange w:id="2093" w:author="Urfels, Anton (IRRI)" w:date="2023-10-06T20:02:00Z">
            <w:rPr>
              <w:rFonts w:ascii="Gill Sans MT" w:hAnsi="Gill Sans MT"/>
            </w:rPr>
          </w:rPrChange>
        </w:rPr>
        <w:t xml:space="preserve"> farmer practice</w:t>
      </w:r>
      <w:r w:rsidR="005F397F" w:rsidRPr="00256197">
        <w:rPr>
          <w:rFonts w:cs="Times New Roman"/>
          <w:rPrChange w:id="2094" w:author="Urfels, Anton (IRRI)" w:date="2023-10-06T20:02:00Z">
            <w:rPr>
              <w:rFonts w:ascii="Gill Sans MT" w:hAnsi="Gill Sans MT"/>
            </w:rPr>
          </w:rPrChange>
        </w:rPr>
        <w:t xml:space="preserve"> (column 3)</w:t>
      </w:r>
      <w:r w:rsidR="003B12F8" w:rsidRPr="00256197">
        <w:rPr>
          <w:rFonts w:cs="Times New Roman"/>
          <w:rPrChange w:id="2095" w:author="Urfels, Anton (IRRI)" w:date="2023-10-06T20:02:00Z">
            <w:rPr>
              <w:rFonts w:ascii="Gill Sans MT" w:hAnsi="Gill Sans MT"/>
            </w:rPr>
          </w:rPrChange>
        </w:rPr>
        <w:t xml:space="preserve"> with 78% losing</w:t>
      </w:r>
      <w:r w:rsidR="00E02E87" w:rsidRPr="00256197">
        <w:rPr>
          <w:rFonts w:cs="Times New Roman"/>
          <w:rPrChange w:id="2096" w:author="Urfels, Anton (IRRI)" w:date="2023-10-06T20:02:00Z">
            <w:rPr>
              <w:rFonts w:ascii="Gill Sans MT" w:hAnsi="Gill Sans MT"/>
            </w:rPr>
          </w:rPrChange>
        </w:rPr>
        <w:t xml:space="preserve"> and </w:t>
      </w:r>
      <w:r w:rsidR="005F397F" w:rsidRPr="00256197">
        <w:rPr>
          <w:rFonts w:cs="Times New Roman"/>
          <w:rPrChange w:id="2097" w:author="Urfels, Anton (IRRI)" w:date="2023-10-06T20:02:00Z">
            <w:rPr>
              <w:rFonts w:ascii="Gill Sans MT" w:hAnsi="Gill Sans MT"/>
            </w:rPr>
          </w:rPrChange>
        </w:rPr>
        <w:t xml:space="preserve">onset medium with constrained irrigation </w:t>
      </w:r>
      <w:r w:rsidR="009C2A02" w:rsidRPr="00256197">
        <w:rPr>
          <w:rFonts w:cs="Times New Roman"/>
          <w:rPrChange w:id="2098" w:author="Urfels, Anton (IRRI)" w:date="2023-10-06T20:02:00Z">
            <w:rPr>
              <w:rFonts w:ascii="Gill Sans MT" w:hAnsi="Gill Sans MT"/>
            </w:rPr>
          </w:rPrChange>
        </w:rPr>
        <w:t>(column 8)</w:t>
      </w:r>
      <w:r w:rsidR="003B12F8" w:rsidRPr="00256197">
        <w:rPr>
          <w:rFonts w:cs="Times New Roman"/>
          <w:rPrChange w:id="2099" w:author="Urfels, Anton (IRRI)" w:date="2023-10-06T20:02:00Z">
            <w:rPr>
              <w:rFonts w:ascii="Gill Sans MT" w:hAnsi="Gill Sans MT"/>
            </w:rPr>
          </w:rPrChange>
        </w:rPr>
        <w:t xml:space="preserve"> with 49% losing. </w:t>
      </w:r>
    </w:p>
    <w:p w14:paraId="0F7C41C1" w14:textId="26A8EE63" w:rsidR="00741AB0" w:rsidRPr="00256197" w:rsidRDefault="00227D5B" w:rsidP="00CF209B">
      <w:pPr>
        <w:rPr>
          <w:rFonts w:cs="Times New Roman"/>
          <w:rPrChange w:id="2100" w:author="Urfels, Anton (IRRI)" w:date="2023-10-06T20:02:00Z">
            <w:rPr>
              <w:rFonts w:ascii="Gill Sans MT" w:hAnsi="Gill Sans MT"/>
            </w:rPr>
          </w:rPrChange>
        </w:rPr>
      </w:pPr>
      <w:r w:rsidRPr="00256197">
        <w:rPr>
          <w:rFonts w:cs="Times New Roman"/>
          <w:rPrChange w:id="2101" w:author="Urfels, Anton (IRRI)" w:date="2023-10-06T20:02:00Z">
            <w:rPr>
              <w:rFonts w:ascii="Gill Sans MT" w:hAnsi="Gill Sans MT"/>
            </w:rPr>
          </w:rPrChange>
        </w:rPr>
        <w:t>Table</w:t>
      </w:r>
      <w:r w:rsidR="00861E3C" w:rsidRPr="00256197">
        <w:rPr>
          <w:rFonts w:cs="Times New Roman"/>
          <w:rPrChange w:id="2102" w:author="Urfels, Anton (IRRI)" w:date="2023-10-06T20:02:00Z">
            <w:rPr>
              <w:rFonts w:ascii="Gill Sans MT" w:hAnsi="Gill Sans MT"/>
            </w:rPr>
          </w:rPrChange>
        </w:rPr>
        <w:t xml:space="preserve"> </w:t>
      </w:r>
      <w:r w:rsidR="00CF209B" w:rsidRPr="00256197">
        <w:rPr>
          <w:rFonts w:cs="Times New Roman"/>
          <w:rPrChange w:id="2103" w:author="Urfels, Anton (IRRI)" w:date="2023-10-06T20:02:00Z">
            <w:rPr>
              <w:rFonts w:ascii="Gill Sans MT" w:hAnsi="Gill Sans MT"/>
            </w:rPr>
          </w:rPrChange>
        </w:rPr>
        <w:t>5</w:t>
      </w:r>
      <w:r w:rsidRPr="00256197">
        <w:rPr>
          <w:rFonts w:cs="Times New Roman"/>
          <w:rPrChange w:id="2104" w:author="Urfels, Anton (IRRI)" w:date="2023-10-06T20:02:00Z">
            <w:rPr>
              <w:rFonts w:ascii="Gill Sans MT" w:hAnsi="Gill Sans MT"/>
            </w:rPr>
          </w:rPrChange>
        </w:rPr>
        <w:t xml:space="preserve">: </w:t>
      </w:r>
      <w:r w:rsidR="00D472F3" w:rsidRPr="00256197">
        <w:rPr>
          <w:rFonts w:cs="Times New Roman"/>
          <w:rPrChange w:id="2105" w:author="Urfels, Anton (IRRI)" w:date="2023-10-06T20:02:00Z">
            <w:rPr>
              <w:rFonts w:ascii="Gill Sans MT" w:hAnsi="Gill Sans MT"/>
            </w:rPr>
          </w:rPrChange>
        </w:rPr>
        <w:t>Gross r</w:t>
      </w:r>
      <w:r w:rsidRPr="00256197">
        <w:rPr>
          <w:rFonts w:cs="Times New Roman"/>
          <w:rPrChange w:id="2106" w:author="Urfels, Anton (IRRI)" w:date="2023-10-06T20:02:00Z">
            <w:rPr>
              <w:rFonts w:ascii="Gill Sans MT" w:hAnsi="Gill Sans MT"/>
            </w:rPr>
          </w:rPrChange>
        </w:rPr>
        <w:t xml:space="preserve">evenue </w:t>
      </w:r>
      <w:r w:rsidR="003A2ECA" w:rsidRPr="00256197">
        <w:rPr>
          <w:rFonts w:cs="Times New Roman"/>
          <w:rPrChange w:id="2107" w:author="Urfels, Anton (IRRI)" w:date="2023-10-06T20:02:00Z">
            <w:rPr>
              <w:rFonts w:ascii="Gill Sans MT" w:hAnsi="Gill Sans MT"/>
            </w:rPr>
          </w:rPrChange>
        </w:rPr>
        <w:t>WTP (</w:t>
      </w:r>
      <w:r w:rsidR="00AB783A" w:rsidRPr="00256197">
        <w:rPr>
          <w:rFonts w:cs="Times New Roman"/>
          <w:rPrChange w:id="2108" w:author="Urfels, Anton (IRRI)" w:date="2023-10-06T20:02:00Z">
            <w:rPr>
              <w:rFonts w:ascii="Gill Sans MT" w:hAnsi="Gill Sans MT"/>
            </w:rPr>
          </w:rPrChange>
        </w:rPr>
        <w:t>thousand</w:t>
      </w:r>
      <w:r w:rsidR="00867E3D" w:rsidRPr="00256197">
        <w:rPr>
          <w:rFonts w:cs="Times New Roman"/>
          <w:rPrChange w:id="2109" w:author="Urfels, Anton (IRRI)" w:date="2023-10-06T20:02:00Z">
            <w:rPr>
              <w:rFonts w:ascii="Gill Sans MT" w:hAnsi="Gill Sans MT"/>
            </w:rPr>
          </w:rPrChange>
        </w:rPr>
        <w:t xml:space="preserve"> </w:t>
      </w:r>
      <w:proofErr w:type="spellStart"/>
      <w:r w:rsidR="00867E3D" w:rsidRPr="00256197">
        <w:rPr>
          <w:rFonts w:cs="Times New Roman"/>
          <w:rPrChange w:id="2110" w:author="Urfels, Anton (IRRI)" w:date="2023-10-06T20:02:00Z">
            <w:rPr>
              <w:rFonts w:ascii="Gill Sans MT" w:hAnsi="Gill Sans MT"/>
            </w:rPr>
          </w:rPrChange>
        </w:rPr>
        <w:t>ruppes</w:t>
      </w:r>
      <w:proofErr w:type="spellEnd"/>
      <w:r w:rsidR="003A2ECA" w:rsidRPr="00256197">
        <w:rPr>
          <w:rFonts w:cs="Times New Roman"/>
          <w:rPrChange w:id="2111" w:author="Urfels, Anton (IRRI)" w:date="2023-10-06T20:02:00Z">
            <w:rPr>
              <w:rFonts w:ascii="Gill Sans MT" w:hAnsi="Gill Sans MT"/>
            </w:rPr>
          </w:rPrChange>
        </w:rPr>
        <w:t>/ha)</w:t>
      </w:r>
      <w:r w:rsidR="00D472F3" w:rsidRPr="00256197">
        <w:rPr>
          <w:rFonts w:cs="Times New Roman"/>
          <w:rPrChange w:id="2112" w:author="Urfels, Anton (IRRI)" w:date="2023-10-06T20:02:00Z">
            <w:rPr>
              <w:rFonts w:ascii="Gill Sans MT" w:hAnsi="Gill Sans MT"/>
            </w:rPr>
          </w:rPrChange>
        </w:rPr>
        <w:t xml:space="preserve"> bounds with fixed long as baseline</w:t>
      </w:r>
    </w:p>
    <w:tbl>
      <w:tblPr>
        <w:tblStyle w:val="PlainTable2"/>
        <w:tblW w:w="5000" w:type="pct"/>
        <w:jc w:val="center"/>
        <w:tblLayout w:type="fixed"/>
        <w:tblLook w:val="0620" w:firstRow="1" w:lastRow="0" w:firstColumn="0" w:lastColumn="0" w:noHBand="1" w:noVBand="1"/>
      </w:tblPr>
      <w:tblGrid>
        <w:gridCol w:w="1276"/>
        <w:gridCol w:w="1738"/>
        <w:gridCol w:w="1002"/>
        <w:gridCol w:w="1002"/>
        <w:gridCol w:w="1002"/>
        <w:gridCol w:w="1002"/>
        <w:gridCol w:w="1002"/>
        <w:gridCol w:w="1002"/>
      </w:tblGrid>
      <w:tr w:rsidR="00EF630C" w:rsidRPr="00256197" w14:paraId="7F5B1DBF" w14:textId="77777777" w:rsidTr="004E1BD0">
        <w:trPr>
          <w:cnfStyle w:val="100000000000" w:firstRow="1" w:lastRow="0" w:firstColumn="0" w:lastColumn="0" w:oddVBand="0" w:evenVBand="0" w:oddHBand="0" w:evenHBand="0" w:firstRowFirstColumn="0" w:firstRowLastColumn="0" w:lastRowFirstColumn="0" w:lastRowLastColumn="0"/>
          <w:trHeight w:val="288"/>
          <w:jc w:val="center"/>
        </w:trPr>
        <w:tc>
          <w:tcPr>
            <w:tcW w:w="707" w:type="pct"/>
          </w:tcPr>
          <w:p w14:paraId="1BC21968" w14:textId="77777777" w:rsidR="00EF630C" w:rsidRPr="00256197" w:rsidRDefault="00EF630C" w:rsidP="00DB11CB">
            <w:pPr>
              <w:spacing w:line="240" w:lineRule="auto"/>
              <w:rPr>
                <w:rFonts w:eastAsia="Times New Roman" w:cs="Times New Roman"/>
                <w:color w:val="000000"/>
                <w:sz w:val="20"/>
                <w:szCs w:val="20"/>
                <w:lang w:eastAsia="en-ZW"/>
                <w:rPrChange w:id="211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114" w:author="Urfels, Anton (IRRI)" w:date="2023-10-06T20:02:00Z">
                  <w:rPr>
                    <w:rFonts w:ascii="Gill Sans MT" w:eastAsia="Times New Roman" w:hAnsi="Gill Sans MT" w:cs="Calibri"/>
                    <w:color w:val="000000"/>
                    <w:sz w:val="20"/>
                    <w:szCs w:val="20"/>
                    <w:lang w:eastAsia="en-ZW"/>
                  </w:rPr>
                </w:rPrChange>
              </w:rPr>
              <w:t>Bound</w:t>
            </w:r>
          </w:p>
        </w:tc>
        <w:tc>
          <w:tcPr>
            <w:tcW w:w="963" w:type="pct"/>
            <w:noWrap/>
            <w:hideMark/>
          </w:tcPr>
          <w:p w14:paraId="00557796" w14:textId="77777777" w:rsidR="00EF630C" w:rsidRPr="00256197" w:rsidRDefault="00EF630C" w:rsidP="00DB11CB">
            <w:pPr>
              <w:spacing w:line="240" w:lineRule="auto"/>
              <w:rPr>
                <w:rFonts w:eastAsia="Times New Roman" w:cs="Times New Roman"/>
                <w:color w:val="000000"/>
                <w:sz w:val="20"/>
                <w:szCs w:val="20"/>
                <w:lang w:eastAsia="en-ZW"/>
                <w:rPrChange w:id="211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116" w:author="Urfels, Anton (IRRI)" w:date="2023-10-06T20:02:00Z">
                  <w:rPr>
                    <w:rFonts w:ascii="Gill Sans MT" w:eastAsia="Times New Roman" w:hAnsi="Gill Sans MT" w:cs="Calibri"/>
                    <w:color w:val="000000"/>
                    <w:sz w:val="20"/>
                    <w:szCs w:val="20"/>
                    <w:lang w:eastAsia="en-ZW"/>
                  </w:rPr>
                </w:rPrChange>
              </w:rPr>
              <w:t>Statistics</w:t>
            </w:r>
          </w:p>
        </w:tc>
        <w:tc>
          <w:tcPr>
            <w:tcW w:w="555" w:type="pct"/>
            <w:noWrap/>
            <w:hideMark/>
          </w:tcPr>
          <w:p w14:paraId="69D96FEF" w14:textId="77777777" w:rsidR="00EF630C" w:rsidRPr="00256197" w:rsidRDefault="00EF630C" w:rsidP="00DB11CB">
            <w:pPr>
              <w:spacing w:line="240" w:lineRule="auto"/>
              <w:jc w:val="right"/>
              <w:rPr>
                <w:rFonts w:eastAsia="Times New Roman" w:cs="Times New Roman"/>
                <w:color w:val="000000"/>
                <w:sz w:val="20"/>
                <w:szCs w:val="20"/>
                <w:lang w:eastAsia="en-ZW"/>
                <w:rPrChange w:id="211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118" w:author="Urfels, Anton (IRRI)" w:date="2023-10-06T20:02:00Z">
                  <w:rPr>
                    <w:rFonts w:ascii="Gill Sans MT" w:eastAsia="Times New Roman" w:hAnsi="Gill Sans MT" w:cs="Calibri"/>
                    <w:color w:val="000000"/>
                    <w:sz w:val="20"/>
                    <w:szCs w:val="20"/>
                    <w:lang w:eastAsia="en-ZW"/>
                  </w:rPr>
                </w:rPrChange>
              </w:rPr>
              <w:t>S0-S1</w:t>
            </w:r>
          </w:p>
        </w:tc>
        <w:tc>
          <w:tcPr>
            <w:tcW w:w="555" w:type="pct"/>
            <w:noWrap/>
            <w:hideMark/>
          </w:tcPr>
          <w:p w14:paraId="55A817BD" w14:textId="77777777" w:rsidR="00EF630C" w:rsidRPr="00256197" w:rsidRDefault="00EF630C" w:rsidP="00DB11CB">
            <w:pPr>
              <w:spacing w:line="240" w:lineRule="auto"/>
              <w:jc w:val="right"/>
              <w:rPr>
                <w:rFonts w:eastAsia="Times New Roman" w:cs="Times New Roman"/>
                <w:color w:val="000000"/>
                <w:sz w:val="20"/>
                <w:szCs w:val="20"/>
                <w:lang w:eastAsia="en-ZW"/>
                <w:rPrChange w:id="211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120" w:author="Urfels, Anton (IRRI)" w:date="2023-10-06T20:02:00Z">
                  <w:rPr>
                    <w:rFonts w:ascii="Gill Sans MT" w:eastAsia="Times New Roman" w:hAnsi="Gill Sans MT" w:cs="Calibri"/>
                    <w:color w:val="000000"/>
                    <w:sz w:val="20"/>
                    <w:szCs w:val="20"/>
                    <w:lang w:eastAsia="en-ZW"/>
                  </w:rPr>
                </w:rPrChange>
              </w:rPr>
              <w:t>S2-S1</w:t>
            </w:r>
          </w:p>
        </w:tc>
        <w:tc>
          <w:tcPr>
            <w:tcW w:w="555" w:type="pct"/>
            <w:noWrap/>
            <w:hideMark/>
          </w:tcPr>
          <w:p w14:paraId="2CA395D0" w14:textId="77777777" w:rsidR="00EF630C" w:rsidRPr="00256197" w:rsidRDefault="00EF630C" w:rsidP="00DB11CB">
            <w:pPr>
              <w:spacing w:line="240" w:lineRule="auto"/>
              <w:jc w:val="right"/>
              <w:rPr>
                <w:rFonts w:eastAsia="Times New Roman" w:cs="Times New Roman"/>
                <w:color w:val="000000"/>
                <w:sz w:val="20"/>
                <w:szCs w:val="20"/>
                <w:lang w:eastAsia="en-ZW"/>
                <w:rPrChange w:id="212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122" w:author="Urfels, Anton (IRRI)" w:date="2023-10-06T20:02:00Z">
                  <w:rPr>
                    <w:rFonts w:ascii="Gill Sans MT" w:eastAsia="Times New Roman" w:hAnsi="Gill Sans MT" w:cs="Calibri"/>
                    <w:color w:val="000000"/>
                    <w:sz w:val="20"/>
                    <w:szCs w:val="20"/>
                    <w:lang w:eastAsia="en-ZW"/>
                  </w:rPr>
                </w:rPrChange>
              </w:rPr>
              <w:t>S3-S1</w:t>
            </w:r>
          </w:p>
        </w:tc>
        <w:tc>
          <w:tcPr>
            <w:tcW w:w="555" w:type="pct"/>
            <w:noWrap/>
            <w:hideMark/>
          </w:tcPr>
          <w:p w14:paraId="1AB71279" w14:textId="77777777" w:rsidR="00EF630C" w:rsidRPr="00256197" w:rsidRDefault="00EF630C" w:rsidP="00DB11CB">
            <w:pPr>
              <w:spacing w:line="240" w:lineRule="auto"/>
              <w:jc w:val="right"/>
              <w:rPr>
                <w:rFonts w:eastAsia="Times New Roman" w:cs="Times New Roman"/>
                <w:color w:val="000000"/>
                <w:sz w:val="20"/>
                <w:szCs w:val="20"/>
                <w:lang w:eastAsia="en-ZW"/>
                <w:rPrChange w:id="212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124" w:author="Urfels, Anton (IRRI)" w:date="2023-10-06T20:02:00Z">
                  <w:rPr>
                    <w:rFonts w:ascii="Gill Sans MT" w:eastAsia="Times New Roman" w:hAnsi="Gill Sans MT" w:cs="Calibri"/>
                    <w:color w:val="000000"/>
                    <w:sz w:val="20"/>
                    <w:szCs w:val="20"/>
                    <w:lang w:eastAsia="en-ZW"/>
                  </w:rPr>
                </w:rPrChange>
              </w:rPr>
              <w:t>S4-S1</w:t>
            </w:r>
          </w:p>
        </w:tc>
        <w:tc>
          <w:tcPr>
            <w:tcW w:w="555" w:type="pct"/>
            <w:noWrap/>
            <w:hideMark/>
          </w:tcPr>
          <w:p w14:paraId="7C4C717D" w14:textId="77777777" w:rsidR="00EF630C" w:rsidRPr="00256197" w:rsidRDefault="00EF630C" w:rsidP="00DB11CB">
            <w:pPr>
              <w:spacing w:line="240" w:lineRule="auto"/>
              <w:jc w:val="right"/>
              <w:rPr>
                <w:rFonts w:eastAsia="Times New Roman" w:cs="Times New Roman"/>
                <w:color w:val="000000"/>
                <w:sz w:val="20"/>
                <w:szCs w:val="20"/>
                <w:lang w:eastAsia="en-ZW"/>
                <w:rPrChange w:id="212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126" w:author="Urfels, Anton (IRRI)" w:date="2023-10-06T20:02:00Z">
                  <w:rPr>
                    <w:rFonts w:ascii="Gill Sans MT" w:eastAsia="Times New Roman" w:hAnsi="Gill Sans MT" w:cs="Calibri"/>
                    <w:color w:val="000000"/>
                    <w:sz w:val="20"/>
                    <w:szCs w:val="20"/>
                    <w:lang w:eastAsia="en-ZW"/>
                  </w:rPr>
                </w:rPrChange>
              </w:rPr>
              <w:t>S5-S1</w:t>
            </w:r>
          </w:p>
        </w:tc>
        <w:tc>
          <w:tcPr>
            <w:tcW w:w="555" w:type="pct"/>
            <w:noWrap/>
            <w:hideMark/>
          </w:tcPr>
          <w:p w14:paraId="1BAAB7D5" w14:textId="77777777" w:rsidR="00EF630C" w:rsidRPr="00256197" w:rsidRDefault="00EF630C" w:rsidP="00DB11CB">
            <w:pPr>
              <w:spacing w:line="240" w:lineRule="auto"/>
              <w:jc w:val="right"/>
              <w:rPr>
                <w:rFonts w:eastAsia="Times New Roman" w:cs="Times New Roman"/>
                <w:color w:val="000000"/>
                <w:sz w:val="20"/>
                <w:szCs w:val="20"/>
                <w:lang w:eastAsia="en-ZW"/>
                <w:rPrChange w:id="212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128" w:author="Urfels, Anton (IRRI)" w:date="2023-10-06T20:02:00Z">
                  <w:rPr>
                    <w:rFonts w:ascii="Gill Sans MT" w:eastAsia="Times New Roman" w:hAnsi="Gill Sans MT" w:cs="Calibri"/>
                    <w:color w:val="000000"/>
                    <w:sz w:val="20"/>
                    <w:szCs w:val="20"/>
                    <w:lang w:eastAsia="en-ZW"/>
                  </w:rPr>
                </w:rPrChange>
              </w:rPr>
              <w:t>S6-S1</w:t>
            </w:r>
          </w:p>
        </w:tc>
      </w:tr>
      <w:tr w:rsidR="006B37EE" w:rsidRPr="00256197" w14:paraId="1761DF2E" w14:textId="77777777" w:rsidTr="004E1BD0">
        <w:trPr>
          <w:trHeight w:val="288"/>
          <w:jc w:val="center"/>
        </w:trPr>
        <w:tc>
          <w:tcPr>
            <w:tcW w:w="707" w:type="pct"/>
            <w:vMerge w:val="restart"/>
          </w:tcPr>
          <w:p w14:paraId="65913181" w14:textId="77777777" w:rsidR="006B37EE" w:rsidRPr="00256197" w:rsidRDefault="006B37EE" w:rsidP="006B37EE">
            <w:pPr>
              <w:spacing w:line="240" w:lineRule="auto"/>
              <w:rPr>
                <w:rFonts w:eastAsia="Times New Roman" w:cs="Times New Roman"/>
                <w:color w:val="000000"/>
                <w:sz w:val="20"/>
                <w:szCs w:val="20"/>
                <w:lang w:eastAsia="en-ZW"/>
                <w:rPrChange w:id="212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130" w:author="Urfels, Anton (IRRI)" w:date="2023-10-06T20:02:00Z">
                  <w:rPr>
                    <w:rFonts w:ascii="Gill Sans MT" w:eastAsia="Times New Roman" w:hAnsi="Gill Sans MT" w:cs="Calibri"/>
                    <w:color w:val="000000"/>
                    <w:sz w:val="20"/>
                    <w:szCs w:val="20"/>
                    <w:lang w:eastAsia="en-ZW"/>
                  </w:rPr>
                </w:rPrChange>
              </w:rPr>
              <w:t>Upper bound</w:t>
            </w:r>
          </w:p>
        </w:tc>
        <w:tc>
          <w:tcPr>
            <w:tcW w:w="963" w:type="pct"/>
            <w:noWrap/>
            <w:hideMark/>
          </w:tcPr>
          <w:p w14:paraId="0E250B4A" w14:textId="77777777" w:rsidR="006B37EE" w:rsidRPr="00256197" w:rsidRDefault="006B37EE" w:rsidP="006B37EE">
            <w:pPr>
              <w:spacing w:line="240" w:lineRule="auto"/>
              <w:rPr>
                <w:rFonts w:eastAsia="Times New Roman" w:cs="Times New Roman"/>
                <w:color w:val="000000"/>
                <w:sz w:val="20"/>
                <w:szCs w:val="20"/>
                <w:lang w:eastAsia="en-ZW"/>
                <w:rPrChange w:id="213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132" w:author="Urfels, Anton (IRRI)" w:date="2023-10-06T20:02:00Z">
                  <w:rPr>
                    <w:rFonts w:ascii="Gill Sans MT" w:eastAsia="Times New Roman" w:hAnsi="Gill Sans MT" w:cs="Calibri"/>
                    <w:color w:val="000000"/>
                    <w:sz w:val="20"/>
                    <w:szCs w:val="20"/>
                    <w:lang w:eastAsia="en-ZW"/>
                  </w:rPr>
                </w:rPrChange>
              </w:rPr>
              <w:t>Mean</w:t>
            </w:r>
          </w:p>
        </w:tc>
        <w:tc>
          <w:tcPr>
            <w:tcW w:w="555" w:type="pct"/>
            <w:noWrap/>
            <w:vAlign w:val="bottom"/>
          </w:tcPr>
          <w:p w14:paraId="3E2EDF2A" w14:textId="6FC90521" w:rsidR="006B37EE" w:rsidRPr="00256197" w:rsidRDefault="006B37EE" w:rsidP="006B37EE">
            <w:pPr>
              <w:spacing w:line="240" w:lineRule="auto"/>
              <w:jc w:val="right"/>
              <w:rPr>
                <w:rFonts w:cs="Times New Roman"/>
                <w:color w:val="000000"/>
                <w:sz w:val="20"/>
                <w:szCs w:val="20"/>
                <w:rPrChange w:id="213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34" w:author="Urfels, Anton (IRRI)" w:date="2023-10-06T20:02:00Z">
                  <w:rPr>
                    <w:rFonts w:ascii="Gill Sans MT" w:hAnsi="Gill Sans MT" w:cs="Calibri"/>
                    <w:color w:val="000000"/>
                    <w:sz w:val="20"/>
                    <w:szCs w:val="20"/>
                  </w:rPr>
                </w:rPrChange>
              </w:rPr>
              <w:t>-23.99</w:t>
            </w:r>
          </w:p>
        </w:tc>
        <w:tc>
          <w:tcPr>
            <w:tcW w:w="555" w:type="pct"/>
            <w:noWrap/>
            <w:vAlign w:val="bottom"/>
          </w:tcPr>
          <w:p w14:paraId="27341A76" w14:textId="0DD6B735" w:rsidR="006B37EE" w:rsidRPr="00256197" w:rsidRDefault="006B37EE" w:rsidP="006B37EE">
            <w:pPr>
              <w:spacing w:line="240" w:lineRule="auto"/>
              <w:jc w:val="right"/>
              <w:rPr>
                <w:rFonts w:cs="Times New Roman"/>
                <w:color w:val="000000"/>
                <w:sz w:val="20"/>
                <w:szCs w:val="20"/>
                <w:rPrChange w:id="213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36" w:author="Urfels, Anton (IRRI)" w:date="2023-10-06T20:02:00Z">
                  <w:rPr>
                    <w:rFonts w:ascii="Gill Sans MT" w:hAnsi="Gill Sans MT" w:cs="Calibri"/>
                    <w:color w:val="000000"/>
                    <w:sz w:val="20"/>
                    <w:szCs w:val="20"/>
                  </w:rPr>
                </w:rPrChange>
              </w:rPr>
              <w:t>34.99</w:t>
            </w:r>
          </w:p>
        </w:tc>
        <w:tc>
          <w:tcPr>
            <w:tcW w:w="555" w:type="pct"/>
            <w:noWrap/>
            <w:vAlign w:val="bottom"/>
          </w:tcPr>
          <w:p w14:paraId="14E7F04B" w14:textId="013F153E" w:rsidR="006B37EE" w:rsidRPr="00256197" w:rsidRDefault="006B37EE" w:rsidP="006B37EE">
            <w:pPr>
              <w:spacing w:line="240" w:lineRule="auto"/>
              <w:jc w:val="right"/>
              <w:rPr>
                <w:rFonts w:cs="Times New Roman"/>
                <w:color w:val="000000"/>
                <w:sz w:val="20"/>
                <w:szCs w:val="20"/>
                <w:rPrChange w:id="213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38" w:author="Urfels, Anton (IRRI)" w:date="2023-10-06T20:02:00Z">
                  <w:rPr>
                    <w:rFonts w:ascii="Gill Sans MT" w:hAnsi="Gill Sans MT" w:cs="Calibri"/>
                    <w:color w:val="000000"/>
                    <w:sz w:val="20"/>
                    <w:szCs w:val="20"/>
                  </w:rPr>
                </w:rPrChange>
              </w:rPr>
              <w:t>8.37</w:t>
            </w:r>
          </w:p>
        </w:tc>
        <w:tc>
          <w:tcPr>
            <w:tcW w:w="555" w:type="pct"/>
            <w:noWrap/>
            <w:vAlign w:val="bottom"/>
          </w:tcPr>
          <w:p w14:paraId="20FA3567" w14:textId="6C1EACB5" w:rsidR="006B37EE" w:rsidRPr="00256197" w:rsidRDefault="006B37EE" w:rsidP="006B37EE">
            <w:pPr>
              <w:spacing w:line="240" w:lineRule="auto"/>
              <w:jc w:val="right"/>
              <w:rPr>
                <w:rFonts w:cs="Times New Roman"/>
                <w:color w:val="000000"/>
                <w:sz w:val="20"/>
                <w:szCs w:val="20"/>
                <w:rPrChange w:id="213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40" w:author="Urfels, Anton (IRRI)" w:date="2023-10-06T20:02:00Z">
                  <w:rPr>
                    <w:rFonts w:ascii="Gill Sans MT" w:hAnsi="Gill Sans MT" w:cs="Calibri"/>
                    <w:color w:val="000000"/>
                    <w:sz w:val="20"/>
                    <w:szCs w:val="20"/>
                  </w:rPr>
                </w:rPrChange>
              </w:rPr>
              <w:t>-14.67</w:t>
            </w:r>
          </w:p>
        </w:tc>
        <w:tc>
          <w:tcPr>
            <w:tcW w:w="555" w:type="pct"/>
            <w:noWrap/>
            <w:vAlign w:val="bottom"/>
          </w:tcPr>
          <w:p w14:paraId="39DF8730" w14:textId="6FD49D01" w:rsidR="006B37EE" w:rsidRPr="00256197" w:rsidRDefault="006B37EE" w:rsidP="006B37EE">
            <w:pPr>
              <w:spacing w:line="240" w:lineRule="auto"/>
              <w:jc w:val="right"/>
              <w:rPr>
                <w:rFonts w:cs="Times New Roman"/>
                <w:color w:val="000000"/>
                <w:sz w:val="20"/>
                <w:szCs w:val="20"/>
                <w:rPrChange w:id="214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42" w:author="Urfels, Anton (IRRI)" w:date="2023-10-06T20:02:00Z">
                  <w:rPr>
                    <w:rFonts w:ascii="Gill Sans MT" w:hAnsi="Gill Sans MT" w:cs="Calibri"/>
                    <w:color w:val="000000"/>
                    <w:sz w:val="20"/>
                    <w:szCs w:val="20"/>
                  </w:rPr>
                </w:rPrChange>
              </w:rPr>
              <w:t>14.30</w:t>
            </w:r>
          </w:p>
        </w:tc>
        <w:tc>
          <w:tcPr>
            <w:tcW w:w="555" w:type="pct"/>
            <w:noWrap/>
            <w:vAlign w:val="bottom"/>
          </w:tcPr>
          <w:p w14:paraId="4F51FCF3" w14:textId="4A98217B" w:rsidR="006B37EE" w:rsidRPr="00256197" w:rsidRDefault="006B37EE" w:rsidP="006B37EE">
            <w:pPr>
              <w:spacing w:line="240" w:lineRule="auto"/>
              <w:jc w:val="right"/>
              <w:rPr>
                <w:rFonts w:cs="Times New Roman"/>
                <w:color w:val="000000"/>
                <w:sz w:val="20"/>
                <w:szCs w:val="20"/>
                <w:rPrChange w:id="214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44" w:author="Urfels, Anton (IRRI)" w:date="2023-10-06T20:02:00Z">
                  <w:rPr>
                    <w:rFonts w:ascii="Gill Sans MT" w:hAnsi="Gill Sans MT" w:cs="Calibri"/>
                    <w:color w:val="000000"/>
                    <w:sz w:val="20"/>
                    <w:szCs w:val="20"/>
                  </w:rPr>
                </w:rPrChange>
              </w:rPr>
              <w:t>1.49</w:t>
            </w:r>
          </w:p>
        </w:tc>
      </w:tr>
      <w:tr w:rsidR="006B37EE" w:rsidRPr="00256197" w14:paraId="09D04EE3" w14:textId="77777777" w:rsidTr="004E1BD0">
        <w:trPr>
          <w:trHeight w:val="288"/>
          <w:jc w:val="center"/>
        </w:trPr>
        <w:tc>
          <w:tcPr>
            <w:tcW w:w="707" w:type="pct"/>
            <w:vMerge/>
          </w:tcPr>
          <w:p w14:paraId="20BBA694" w14:textId="77777777" w:rsidR="006B37EE" w:rsidRPr="00256197" w:rsidRDefault="006B37EE" w:rsidP="006B37EE">
            <w:pPr>
              <w:spacing w:line="240" w:lineRule="auto"/>
              <w:rPr>
                <w:rFonts w:eastAsia="Times New Roman" w:cs="Times New Roman"/>
                <w:color w:val="000000"/>
                <w:sz w:val="20"/>
                <w:szCs w:val="20"/>
                <w:lang w:eastAsia="en-ZW"/>
                <w:rPrChange w:id="2145"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59F23E73" w14:textId="4402C0E3" w:rsidR="006B37EE" w:rsidRPr="00256197" w:rsidRDefault="006B37EE" w:rsidP="006B37EE">
            <w:pPr>
              <w:spacing w:line="240" w:lineRule="auto"/>
              <w:rPr>
                <w:rFonts w:eastAsia="Times New Roman" w:cs="Times New Roman"/>
                <w:color w:val="000000"/>
                <w:sz w:val="20"/>
                <w:szCs w:val="20"/>
                <w:lang w:eastAsia="en-ZW"/>
                <w:rPrChange w:id="2146" w:author="Urfels, Anton (IRRI)" w:date="2023-10-06T20:02:00Z">
                  <w:rPr>
                    <w:rFonts w:ascii="Gill Sans MT" w:eastAsia="Times New Roman" w:hAnsi="Gill Sans MT" w:cs="Calibri"/>
                    <w:color w:val="000000"/>
                    <w:sz w:val="20"/>
                    <w:szCs w:val="20"/>
                    <w:lang w:eastAsia="en-ZW"/>
                  </w:rPr>
                </w:rPrChange>
              </w:rPr>
            </w:pPr>
            <w:proofErr w:type="spellStart"/>
            <w:r w:rsidRPr="00256197">
              <w:rPr>
                <w:rFonts w:eastAsia="Times New Roman" w:cs="Times New Roman"/>
                <w:color w:val="000000"/>
                <w:sz w:val="20"/>
                <w:szCs w:val="20"/>
                <w:lang w:eastAsia="en-ZW"/>
                <w:rPrChange w:id="2147" w:author="Urfels, Anton (IRRI)" w:date="2023-10-06T20:02:00Z">
                  <w:rPr>
                    <w:rFonts w:ascii="Gill Sans MT" w:eastAsia="Times New Roman" w:hAnsi="Gill Sans MT" w:cs="Calibri"/>
                    <w:color w:val="000000"/>
                    <w:sz w:val="20"/>
                    <w:szCs w:val="20"/>
                    <w:lang w:eastAsia="en-ZW"/>
                  </w:rPr>
                </w:rPrChange>
              </w:rPr>
              <w:t>St</w:t>
            </w:r>
            <w:r w:rsidR="004E1BD0" w:rsidRPr="00256197">
              <w:rPr>
                <w:rFonts w:eastAsia="Times New Roman" w:cs="Times New Roman"/>
                <w:color w:val="000000"/>
                <w:sz w:val="20"/>
                <w:szCs w:val="20"/>
                <w:lang w:eastAsia="en-ZW"/>
                <w:rPrChange w:id="2148" w:author="Urfels, Anton (IRRI)" w:date="2023-10-06T20:02:00Z">
                  <w:rPr>
                    <w:rFonts w:ascii="Gill Sans MT" w:eastAsia="Times New Roman" w:hAnsi="Gill Sans MT" w:cs="Calibri"/>
                    <w:color w:val="000000"/>
                    <w:sz w:val="20"/>
                    <w:szCs w:val="20"/>
                    <w:lang w:eastAsia="en-ZW"/>
                  </w:rPr>
                </w:rPrChange>
              </w:rPr>
              <w:t>d.Dev</w:t>
            </w:r>
            <w:proofErr w:type="spellEnd"/>
          </w:p>
        </w:tc>
        <w:tc>
          <w:tcPr>
            <w:tcW w:w="555" w:type="pct"/>
            <w:noWrap/>
            <w:vAlign w:val="bottom"/>
          </w:tcPr>
          <w:p w14:paraId="3D52B4F1" w14:textId="494937BC" w:rsidR="006B37EE" w:rsidRPr="00256197" w:rsidRDefault="006B37EE" w:rsidP="006B37EE">
            <w:pPr>
              <w:spacing w:line="240" w:lineRule="auto"/>
              <w:jc w:val="right"/>
              <w:rPr>
                <w:rFonts w:cs="Times New Roman"/>
                <w:color w:val="000000"/>
                <w:sz w:val="20"/>
                <w:szCs w:val="20"/>
                <w:rPrChange w:id="214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50" w:author="Urfels, Anton (IRRI)" w:date="2023-10-06T20:02:00Z">
                  <w:rPr>
                    <w:rFonts w:ascii="Gill Sans MT" w:hAnsi="Gill Sans MT" w:cs="Calibri"/>
                    <w:color w:val="000000"/>
                    <w:sz w:val="20"/>
                    <w:szCs w:val="20"/>
                  </w:rPr>
                </w:rPrChange>
              </w:rPr>
              <w:t>25.96</w:t>
            </w:r>
          </w:p>
        </w:tc>
        <w:tc>
          <w:tcPr>
            <w:tcW w:w="555" w:type="pct"/>
            <w:noWrap/>
            <w:vAlign w:val="bottom"/>
          </w:tcPr>
          <w:p w14:paraId="28F4625C" w14:textId="18EC0F26" w:rsidR="006B37EE" w:rsidRPr="00256197" w:rsidRDefault="006B37EE" w:rsidP="006B37EE">
            <w:pPr>
              <w:spacing w:line="240" w:lineRule="auto"/>
              <w:jc w:val="right"/>
              <w:rPr>
                <w:rFonts w:cs="Times New Roman"/>
                <w:color w:val="000000"/>
                <w:sz w:val="20"/>
                <w:szCs w:val="20"/>
                <w:rPrChange w:id="215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52" w:author="Urfels, Anton (IRRI)" w:date="2023-10-06T20:02:00Z">
                  <w:rPr>
                    <w:rFonts w:ascii="Gill Sans MT" w:hAnsi="Gill Sans MT" w:cs="Calibri"/>
                    <w:color w:val="000000"/>
                    <w:sz w:val="20"/>
                    <w:szCs w:val="20"/>
                  </w:rPr>
                </w:rPrChange>
              </w:rPr>
              <w:t>28.30</w:t>
            </w:r>
          </w:p>
        </w:tc>
        <w:tc>
          <w:tcPr>
            <w:tcW w:w="555" w:type="pct"/>
            <w:noWrap/>
            <w:vAlign w:val="bottom"/>
          </w:tcPr>
          <w:p w14:paraId="426E30F9" w14:textId="330DF534" w:rsidR="006B37EE" w:rsidRPr="00256197" w:rsidRDefault="006B37EE" w:rsidP="006B37EE">
            <w:pPr>
              <w:spacing w:line="240" w:lineRule="auto"/>
              <w:jc w:val="right"/>
              <w:rPr>
                <w:rFonts w:cs="Times New Roman"/>
                <w:color w:val="000000"/>
                <w:sz w:val="20"/>
                <w:szCs w:val="20"/>
                <w:rPrChange w:id="215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54" w:author="Urfels, Anton (IRRI)" w:date="2023-10-06T20:02:00Z">
                  <w:rPr>
                    <w:rFonts w:ascii="Gill Sans MT" w:hAnsi="Gill Sans MT" w:cs="Calibri"/>
                    <w:color w:val="000000"/>
                    <w:sz w:val="20"/>
                    <w:szCs w:val="20"/>
                  </w:rPr>
                </w:rPrChange>
              </w:rPr>
              <w:t>41.11</w:t>
            </w:r>
          </w:p>
        </w:tc>
        <w:tc>
          <w:tcPr>
            <w:tcW w:w="555" w:type="pct"/>
            <w:noWrap/>
            <w:vAlign w:val="bottom"/>
          </w:tcPr>
          <w:p w14:paraId="18599A39" w14:textId="3984A1E9" w:rsidR="006B37EE" w:rsidRPr="00256197" w:rsidRDefault="006B37EE" w:rsidP="006B37EE">
            <w:pPr>
              <w:spacing w:line="240" w:lineRule="auto"/>
              <w:jc w:val="right"/>
              <w:rPr>
                <w:rFonts w:cs="Times New Roman"/>
                <w:color w:val="000000"/>
                <w:sz w:val="20"/>
                <w:szCs w:val="20"/>
                <w:rPrChange w:id="215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56" w:author="Urfels, Anton (IRRI)" w:date="2023-10-06T20:02:00Z">
                  <w:rPr>
                    <w:rFonts w:ascii="Gill Sans MT" w:hAnsi="Gill Sans MT" w:cs="Calibri"/>
                    <w:color w:val="000000"/>
                    <w:sz w:val="20"/>
                    <w:szCs w:val="20"/>
                  </w:rPr>
                </w:rPrChange>
              </w:rPr>
              <w:t>47.53</w:t>
            </w:r>
          </w:p>
        </w:tc>
        <w:tc>
          <w:tcPr>
            <w:tcW w:w="555" w:type="pct"/>
            <w:noWrap/>
            <w:vAlign w:val="bottom"/>
          </w:tcPr>
          <w:p w14:paraId="407E4769" w14:textId="30442F34" w:rsidR="006B37EE" w:rsidRPr="00256197" w:rsidRDefault="006B37EE" w:rsidP="006B37EE">
            <w:pPr>
              <w:spacing w:line="240" w:lineRule="auto"/>
              <w:jc w:val="right"/>
              <w:rPr>
                <w:rFonts w:cs="Times New Roman"/>
                <w:color w:val="000000"/>
                <w:sz w:val="20"/>
                <w:szCs w:val="20"/>
                <w:rPrChange w:id="215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58" w:author="Urfels, Anton (IRRI)" w:date="2023-10-06T20:02:00Z">
                  <w:rPr>
                    <w:rFonts w:ascii="Gill Sans MT" w:hAnsi="Gill Sans MT" w:cs="Calibri"/>
                    <w:color w:val="000000"/>
                    <w:sz w:val="20"/>
                    <w:szCs w:val="20"/>
                  </w:rPr>
                </w:rPrChange>
              </w:rPr>
              <w:t>29.59</w:t>
            </w:r>
          </w:p>
        </w:tc>
        <w:tc>
          <w:tcPr>
            <w:tcW w:w="555" w:type="pct"/>
            <w:noWrap/>
            <w:vAlign w:val="bottom"/>
          </w:tcPr>
          <w:p w14:paraId="478664A8" w14:textId="42D3A346" w:rsidR="006B37EE" w:rsidRPr="00256197" w:rsidRDefault="006B37EE" w:rsidP="006B37EE">
            <w:pPr>
              <w:spacing w:line="240" w:lineRule="auto"/>
              <w:jc w:val="right"/>
              <w:rPr>
                <w:rFonts w:cs="Times New Roman"/>
                <w:color w:val="000000"/>
                <w:sz w:val="20"/>
                <w:szCs w:val="20"/>
                <w:rPrChange w:id="215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60" w:author="Urfels, Anton (IRRI)" w:date="2023-10-06T20:02:00Z">
                  <w:rPr>
                    <w:rFonts w:ascii="Gill Sans MT" w:hAnsi="Gill Sans MT" w:cs="Calibri"/>
                    <w:color w:val="000000"/>
                    <w:sz w:val="20"/>
                    <w:szCs w:val="20"/>
                  </w:rPr>
                </w:rPrChange>
              </w:rPr>
              <w:t>31.35</w:t>
            </w:r>
          </w:p>
        </w:tc>
      </w:tr>
      <w:tr w:rsidR="006B37EE" w:rsidRPr="00256197" w14:paraId="7B444F7E" w14:textId="77777777" w:rsidTr="004E1BD0">
        <w:trPr>
          <w:trHeight w:val="288"/>
          <w:jc w:val="center"/>
        </w:trPr>
        <w:tc>
          <w:tcPr>
            <w:tcW w:w="707" w:type="pct"/>
            <w:vMerge/>
          </w:tcPr>
          <w:p w14:paraId="176F0361" w14:textId="77777777" w:rsidR="006B37EE" w:rsidRPr="00256197" w:rsidRDefault="006B37EE" w:rsidP="006B37EE">
            <w:pPr>
              <w:spacing w:line="240" w:lineRule="auto"/>
              <w:rPr>
                <w:rFonts w:eastAsia="Times New Roman" w:cs="Times New Roman"/>
                <w:color w:val="000000"/>
                <w:sz w:val="20"/>
                <w:szCs w:val="20"/>
                <w:lang w:eastAsia="en-ZW"/>
                <w:rPrChange w:id="216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8E15A76" w14:textId="77777777" w:rsidR="006B37EE" w:rsidRPr="00256197" w:rsidRDefault="006B37EE" w:rsidP="006B37EE">
            <w:pPr>
              <w:spacing w:line="240" w:lineRule="auto"/>
              <w:rPr>
                <w:rFonts w:eastAsia="Times New Roman" w:cs="Times New Roman"/>
                <w:color w:val="000000"/>
                <w:sz w:val="20"/>
                <w:szCs w:val="20"/>
                <w:lang w:eastAsia="en-ZW"/>
                <w:rPrChange w:id="216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163"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18581984" w14:textId="4C2B95E9" w:rsidR="006B37EE" w:rsidRPr="00256197" w:rsidRDefault="006B37EE" w:rsidP="006B37EE">
            <w:pPr>
              <w:spacing w:line="240" w:lineRule="auto"/>
              <w:jc w:val="right"/>
              <w:rPr>
                <w:rFonts w:cs="Times New Roman"/>
                <w:color w:val="000000"/>
                <w:sz w:val="20"/>
                <w:szCs w:val="20"/>
                <w:rPrChange w:id="216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65" w:author="Urfels, Anton (IRRI)" w:date="2023-10-06T20:02:00Z">
                  <w:rPr>
                    <w:rFonts w:ascii="Gill Sans MT" w:hAnsi="Gill Sans MT" w:cs="Calibri"/>
                    <w:color w:val="000000"/>
                    <w:sz w:val="20"/>
                    <w:szCs w:val="20"/>
                  </w:rPr>
                </w:rPrChange>
              </w:rPr>
              <w:t>-144.09</w:t>
            </w:r>
          </w:p>
        </w:tc>
        <w:tc>
          <w:tcPr>
            <w:tcW w:w="555" w:type="pct"/>
            <w:noWrap/>
            <w:vAlign w:val="bottom"/>
          </w:tcPr>
          <w:p w14:paraId="06D79CB9" w14:textId="3F22F18C" w:rsidR="006B37EE" w:rsidRPr="00256197" w:rsidRDefault="006B37EE" w:rsidP="006B37EE">
            <w:pPr>
              <w:spacing w:line="240" w:lineRule="auto"/>
              <w:jc w:val="right"/>
              <w:rPr>
                <w:rFonts w:cs="Times New Roman"/>
                <w:color w:val="000000"/>
                <w:sz w:val="20"/>
                <w:szCs w:val="20"/>
                <w:rPrChange w:id="216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67" w:author="Urfels, Anton (IRRI)" w:date="2023-10-06T20:02:00Z">
                  <w:rPr>
                    <w:rFonts w:ascii="Gill Sans MT" w:hAnsi="Gill Sans MT" w:cs="Calibri"/>
                    <w:color w:val="000000"/>
                    <w:sz w:val="20"/>
                    <w:szCs w:val="20"/>
                  </w:rPr>
                </w:rPrChange>
              </w:rPr>
              <w:t>-28.54</w:t>
            </w:r>
          </w:p>
        </w:tc>
        <w:tc>
          <w:tcPr>
            <w:tcW w:w="555" w:type="pct"/>
            <w:noWrap/>
            <w:vAlign w:val="bottom"/>
          </w:tcPr>
          <w:p w14:paraId="18A4086D" w14:textId="3A9962E6" w:rsidR="006B37EE" w:rsidRPr="00256197" w:rsidRDefault="006B37EE" w:rsidP="006B37EE">
            <w:pPr>
              <w:spacing w:line="240" w:lineRule="auto"/>
              <w:jc w:val="right"/>
              <w:rPr>
                <w:rFonts w:cs="Times New Roman"/>
                <w:color w:val="000000"/>
                <w:sz w:val="20"/>
                <w:szCs w:val="20"/>
                <w:rPrChange w:id="216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69" w:author="Urfels, Anton (IRRI)" w:date="2023-10-06T20:02:00Z">
                  <w:rPr>
                    <w:rFonts w:ascii="Gill Sans MT" w:hAnsi="Gill Sans MT" w:cs="Calibri"/>
                    <w:color w:val="000000"/>
                    <w:sz w:val="20"/>
                    <w:szCs w:val="20"/>
                  </w:rPr>
                </w:rPrChange>
              </w:rPr>
              <w:t>-84.72</w:t>
            </w:r>
          </w:p>
        </w:tc>
        <w:tc>
          <w:tcPr>
            <w:tcW w:w="555" w:type="pct"/>
            <w:noWrap/>
            <w:vAlign w:val="bottom"/>
          </w:tcPr>
          <w:p w14:paraId="67E3FF4F" w14:textId="2973DFA2" w:rsidR="006B37EE" w:rsidRPr="00256197" w:rsidRDefault="006B37EE" w:rsidP="006B37EE">
            <w:pPr>
              <w:spacing w:line="240" w:lineRule="auto"/>
              <w:jc w:val="right"/>
              <w:rPr>
                <w:rFonts w:cs="Times New Roman"/>
                <w:color w:val="000000"/>
                <w:sz w:val="20"/>
                <w:szCs w:val="20"/>
                <w:rPrChange w:id="217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71" w:author="Urfels, Anton (IRRI)" w:date="2023-10-06T20:02:00Z">
                  <w:rPr>
                    <w:rFonts w:ascii="Gill Sans MT" w:hAnsi="Gill Sans MT" w:cs="Calibri"/>
                    <w:color w:val="000000"/>
                    <w:sz w:val="20"/>
                    <w:szCs w:val="20"/>
                  </w:rPr>
                </w:rPrChange>
              </w:rPr>
              <w:t>-125.24</w:t>
            </w:r>
          </w:p>
        </w:tc>
        <w:tc>
          <w:tcPr>
            <w:tcW w:w="555" w:type="pct"/>
            <w:noWrap/>
            <w:vAlign w:val="bottom"/>
          </w:tcPr>
          <w:p w14:paraId="30C65F01" w14:textId="5D5707AA" w:rsidR="006B37EE" w:rsidRPr="00256197" w:rsidRDefault="006B37EE" w:rsidP="006B37EE">
            <w:pPr>
              <w:spacing w:line="240" w:lineRule="auto"/>
              <w:jc w:val="right"/>
              <w:rPr>
                <w:rFonts w:cs="Times New Roman"/>
                <w:color w:val="000000"/>
                <w:sz w:val="20"/>
                <w:szCs w:val="20"/>
                <w:rPrChange w:id="217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73" w:author="Urfels, Anton (IRRI)" w:date="2023-10-06T20:02:00Z">
                  <w:rPr>
                    <w:rFonts w:ascii="Gill Sans MT" w:hAnsi="Gill Sans MT" w:cs="Calibri"/>
                    <w:color w:val="000000"/>
                    <w:sz w:val="20"/>
                    <w:szCs w:val="20"/>
                  </w:rPr>
                </w:rPrChange>
              </w:rPr>
              <w:t>-64.90</w:t>
            </w:r>
          </w:p>
        </w:tc>
        <w:tc>
          <w:tcPr>
            <w:tcW w:w="555" w:type="pct"/>
            <w:noWrap/>
            <w:vAlign w:val="bottom"/>
          </w:tcPr>
          <w:p w14:paraId="45377305" w14:textId="6ECDFF57" w:rsidR="006B37EE" w:rsidRPr="00256197" w:rsidRDefault="006B37EE" w:rsidP="006B37EE">
            <w:pPr>
              <w:spacing w:line="240" w:lineRule="auto"/>
              <w:jc w:val="right"/>
              <w:rPr>
                <w:rFonts w:cs="Times New Roman"/>
                <w:color w:val="000000"/>
                <w:sz w:val="20"/>
                <w:szCs w:val="20"/>
                <w:rPrChange w:id="217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75" w:author="Urfels, Anton (IRRI)" w:date="2023-10-06T20:02:00Z">
                  <w:rPr>
                    <w:rFonts w:ascii="Gill Sans MT" w:hAnsi="Gill Sans MT" w:cs="Calibri"/>
                    <w:color w:val="000000"/>
                    <w:sz w:val="20"/>
                    <w:szCs w:val="20"/>
                  </w:rPr>
                </w:rPrChange>
              </w:rPr>
              <w:t>-89.49</w:t>
            </w:r>
          </w:p>
        </w:tc>
      </w:tr>
      <w:tr w:rsidR="006B37EE" w:rsidRPr="00256197" w14:paraId="4327AB3E" w14:textId="77777777" w:rsidTr="004E1BD0">
        <w:trPr>
          <w:trHeight w:val="288"/>
          <w:jc w:val="center"/>
        </w:trPr>
        <w:tc>
          <w:tcPr>
            <w:tcW w:w="707" w:type="pct"/>
            <w:vMerge/>
          </w:tcPr>
          <w:p w14:paraId="06AA9C53" w14:textId="77777777" w:rsidR="006B37EE" w:rsidRPr="00256197" w:rsidRDefault="006B37EE" w:rsidP="006B37EE">
            <w:pPr>
              <w:spacing w:line="240" w:lineRule="auto"/>
              <w:rPr>
                <w:rFonts w:eastAsia="Times New Roman" w:cs="Times New Roman"/>
                <w:color w:val="000000"/>
                <w:sz w:val="20"/>
                <w:szCs w:val="20"/>
                <w:lang w:eastAsia="en-ZW"/>
                <w:rPrChange w:id="217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5A3BBFE4" w14:textId="77777777" w:rsidR="006B37EE" w:rsidRPr="00256197" w:rsidRDefault="006B37EE" w:rsidP="006B37EE">
            <w:pPr>
              <w:spacing w:line="240" w:lineRule="auto"/>
              <w:rPr>
                <w:rFonts w:eastAsia="Times New Roman" w:cs="Times New Roman"/>
                <w:color w:val="000000"/>
                <w:sz w:val="20"/>
                <w:szCs w:val="20"/>
                <w:lang w:eastAsia="en-ZW"/>
                <w:rPrChange w:id="217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178" w:author="Urfels, Anton (IRRI)" w:date="2023-10-06T20:02:00Z">
                  <w:rPr>
                    <w:rFonts w:ascii="Gill Sans MT" w:eastAsia="Times New Roman" w:hAnsi="Gill Sans MT" w:cs="Calibri"/>
                    <w:color w:val="000000"/>
                    <w:sz w:val="20"/>
                    <w:szCs w:val="20"/>
                    <w:lang w:eastAsia="en-ZW"/>
                  </w:rPr>
                </w:rPrChange>
              </w:rPr>
              <w:t>10th percentile</w:t>
            </w:r>
          </w:p>
        </w:tc>
        <w:tc>
          <w:tcPr>
            <w:tcW w:w="555" w:type="pct"/>
            <w:noWrap/>
            <w:vAlign w:val="bottom"/>
          </w:tcPr>
          <w:p w14:paraId="413D8052" w14:textId="6FC98CBC" w:rsidR="006B37EE" w:rsidRPr="00256197" w:rsidRDefault="006B37EE" w:rsidP="006B37EE">
            <w:pPr>
              <w:spacing w:line="240" w:lineRule="auto"/>
              <w:jc w:val="right"/>
              <w:rPr>
                <w:rFonts w:cs="Times New Roman"/>
                <w:color w:val="000000"/>
                <w:sz w:val="20"/>
                <w:szCs w:val="20"/>
                <w:rPrChange w:id="217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80" w:author="Urfels, Anton (IRRI)" w:date="2023-10-06T20:02:00Z">
                  <w:rPr>
                    <w:rFonts w:ascii="Gill Sans MT" w:hAnsi="Gill Sans MT" w:cs="Calibri"/>
                    <w:color w:val="000000"/>
                    <w:sz w:val="20"/>
                    <w:szCs w:val="20"/>
                  </w:rPr>
                </w:rPrChange>
              </w:rPr>
              <w:t>-56.03</w:t>
            </w:r>
          </w:p>
        </w:tc>
        <w:tc>
          <w:tcPr>
            <w:tcW w:w="555" w:type="pct"/>
            <w:noWrap/>
            <w:vAlign w:val="bottom"/>
          </w:tcPr>
          <w:p w14:paraId="6F70923E" w14:textId="22290A4D" w:rsidR="006B37EE" w:rsidRPr="00256197" w:rsidRDefault="006B37EE" w:rsidP="006B37EE">
            <w:pPr>
              <w:spacing w:line="240" w:lineRule="auto"/>
              <w:jc w:val="right"/>
              <w:rPr>
                <w:rFonts w:cs="Times New Roman"/>
                <w:color w:val="000000"/>
                <w:sz w:val="20"/>
                <w:szCs w:val="20"/>
                <w:rPrChange w:id="218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82" w:author="Urfels, Anton (IRRI)" w:date="2023-10-06T20:02:00Z">
                  <w:rPr>
                    <w:rFonts w:ascii="Gill Sans MT" w:hAnsi="Gill Sans MT" w:cs="Calibri"/>
                    <w:color w:val="000000"/>
                    <w:sz w:val="20"/>
                    <w:szCs w:val="20"/>
                  </w:rPr>
                </w:rPrChange>
              </w:rPr>
              <w:t>-15.52</w:t>
            </w:r>
          </w:p>
        </w:tc>
        <w:tc>
          <w:tcPr>
            <w:tcW w:w="555" w:type="pct"/>
            <w:noWrap/>
            <w:vAlign w:val="bottom"/>
          </w:tcPr>
          <w:p w14:paraId="4CA7472A" w14:textId="1B7CE525" w:rsidR="006B37EE" w:rsidRPr="00256197" w:rsidRDefault="006B37EE" w:rsidP="006B37EE">
            <w:pPr>
              <w:spacing w:line="240" w:lineRule="auto"/>
              <w:jc w:val="right"/>
              <w:rPr>
                <w:rFonts w:cs="Times New Roman"/>
                <w:color w:val="000000"/>
                <w:sz w:val="20"/>
                <w:szCs w:val="20"/>
                <w:rPrChange w:id="218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84" w:author="Urfels, Anton (IRRI)" w:date="2023-10-06T20:02:00Z">
                  <w:rPr>
                    <w:rFonts w:ascii="Gill Sans MT" w:hAnsi="Gill Sans MT" w:cs="Calibri"/>
                    <w:color w:val="000000"/>
                    <w:sz w:val="20"/>
                    <w:szCs w:val="20"/>
                  </w:rPr>
                </w:rPrChange>
              </w:rPr>
              <w:t>-45.24</w:t>
            </w:r>
          </w:p>
        </w:tc>
        <w:tc>
          <w:tcPr>
            <w:tcW w:w="555" w:type="pct"/>
            <w:noWrap/>
            <w:vAlign w:val="bottom"/>
          </w:tcPr>
          <w:p w14:paraId="4861ECCD" w14:textId="216F869F" w:rsidR="006B37EE" w:rsidRPr="00256197" w:rsidRDefault="006B37EE" w:rsidP="006B37EE">
            <w:pPr>
              <w:spacing w:line="240" w:lineRule="auto"/>
              <w:jc w:val="right"/>
              <w:rPr>
                <w:rFonts w:cs="Times New Roman"/>
                <w:color w:val="000000"/>
                <w:sz w:val="20"/>
                <w:szCs w:val="20"/>
                <w:rPrChange w:id="218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86" w:author="Urfels, Anton (IRRI)" w:date="2023-10-06T20:02:00Z">
                  <w:rPr>
                    <w:rFonts w:ascii="Gill Sans MT" w:hAnsi="Gill Sans MT" w:cs="Calibri"/>
                    <w:color w:val="000000"/>
                    <w:sz w:val="20"/>
                    <w:szCs w:val="20"/>
                  </w:rPr>
                </w:rPrChange>
              </w:rPr>
              <w:t>-74.99</w:t>
            </w:r>
          </w:p>
        </w:tc>
        <w:tc>
          <w:tcPr>
            <w:tcW w:w="555" w:type="pct"/>
            <w:noWrap/>
            <w:vAlign w:val="bottom"/>
          </w:tcPr>
          <w:p w14:paraId="6FC64671" w14:textId="4E8C54DB" w:rsidR="006B37EE" w:rsidRPr="00256197" w:rsidRDefault="006B37EE" w:rsidP="006B37EE">
            <w:pPr>
              <w:spacing w:line="240" w:lineRule="auto"/>
              <w:jc w:val="right"/>
              <w:rPr>
                <w:rFonts w:cs="Times New Roman"/>
                <w:color w:val="000000"/>
                <w:sz w:val="20"/>
                <w:szCs w:val="20"/>
                <w:rPrChange w:id="218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88" w:author="Urfels, Anton (IRRI)" w:date="2023-10-06T20:02:00Z">
                  <w:rPr>
                    <w:rFonts w:ascii="Gill Sans MT" w:hAnsi="Gill Sans MT" w:cs="Calibri"/>
                    <w:color w:val="000000"/>
                    <w:sz w:val="20"/>
                    <w:szCs w:val="20"/>
                  </w:rPr>
                </w:rPrChange>
              </w:rPr>
              <w:t>-26.87</w:t>
            </w:r>
          </w:p>
        </w:tc>
        <w:tc>
          <w:tcPr>
            <w:tcW w:w="555" w:type="pct"/>
            <w:noWrap/>
            <w:vAlign w:val="bottom"/>
          </w:tcPr>
          <w:p w14:paraId="24895251" w14:textId="78A04041" w:rsidR="006B37EE" w:rsidRPr="00256197" w:rsidRDefault="006B37EE" w:rsidP="006B37EE">
            <w:pPr>
              <w:spacing w:line="240" w:lineRule="auto"/>
              <w:jc w:val="right"/>
              <w:rPr>
                <w:rFonts w:cs="Times New Roman"/>
                <w:color w:val="000000"/>
                <w:sz w:val="20"/>
                <w:szCs w:val="20"/>
                <w:rPrChange w:id="218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90" w:author="Urfels, Anton (IRRI)" w:date="2023-10-06T20:02:00Z">
                  <w:rPr>
                    <w:rFonts w:ascii="Gill Sans MT" w:hAnsi="Gill Sans MT" w:cs="Calibri"/>
                    <w:color w:val="000000"/>
                    <w:sz w:val="20"/>
                    <w:szCs w:val="20"/>
                  </w:rPr>
                </w:rPrChange>
              </w:rPr>
              <w:t>-37.83</w:t>
            </w:r>
          </w:p>
        </w:tc>
      </w:tr>
      <w:tr w:rsidR="006B37EE" w:rsidRPr="00256197" w14:paraId="5AB006E4" w14:textId="77777777" w:rsidTr="004E1BD0">
        <w:trPr>
          <w:trHeight w:val="288"/>
          <w:jc w:val="center"/>
        </w:trPr>
        <w:tc>
          <w:tcPr>
            <w:tcW w:w="707" w:type="pct"/>
            <w:vMerge/>
          </w:tcPr>
          <w:p w14:paraId="63E13DBE" w14:textId="77777777" w:rsidR="006B37EE" w:rsidRPr="00256197" w:rsidRDefault="006B37EE" w:rsidP="006B37EE">
            <w:pPr>
              <w:spacing w:line="240" w:lineRule="auto"/>
              <w:rPr>
                <w:rFonts w:eastAsia="Times New Roman" w:cs="Times New Roman"/>
                <w:color w:val="000000"/>
                <w:sz w:val="20"/>
                <w:szCs w:val="20"/>
                <w:lang w:eastAsia="en-ZW"/>
                <w:rPrChange w:id="219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530A8228" w14:textId="77777777" w:rsidR="006B37EE" w:rsidRPr="00256197" w:rsidRDefault="006B37EE" w:rsidP="006B37EE">
            <w:pPr>
              <w:spacing w:line="240" w:lineRule="auto"/>
              <w:rPr>
                <w:rFonts w:eastAsia="Times New Roman" w:cs="Times New Roman"/>
                <w:color w:val="000000"/>
                <w:sz w:val="20"/>
                <w:szCs w:val="20"/>
                <w:lang w:eastAsia="en-ZW"/>
                <w:rPrChange w:id="219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193" w:author="Urfels, Anton (IRRI)" w:date="2023-10-06T20:02:00Z">
                  <w:rPr>
                    <w:rFonts w:ascii="Gill Sans MT" w:eastAsia="Times New Roman" w:hAnsi="Gill Sans MT" w:cs="Calibri"/>
                    <w:color w:val="000000"/>
                    <w:sz w:val="20"/>
                    <w:szCs w:val="20"/>
                    <w:lang w:eastAsia="en-ZW"/>
                  </w:rPr>
                </w:rPrChange>
              </w:rPr>
              <w:t>25th percentile</w:t>
            </w:r>
          </w:p>
        </w:tc>
        <w:tc>
          <w:tcPr>
            <w:tcW w:w="555" w:type="pct"/>
            <w:noWrap/>
            <w:vAlign w:val="bottom"/>
          </w:tcPr>
          <w:p w14:paraId="55301418" w14:textId="36CDF0A1" w:rsidR="006B37EE" w:rsidRPr="00256197" w:rsidRDefault="006B37EE" w:rsidP="006B37EE">
            <w:pPr>
              <w:spacing w:line="240" w:lineRule="auto"/>
              <w:jc w:val="right"/>
              <w:rPr>
                <w:rFonts w:cs="Times New Roman"/>
                <w:color w:val="000000"/>
                <w:sz w:val="20"/>
                <w:szCs w:val="20"/>
                <w:rPrChange w:id="219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95" w:author="Urfels, Anton (IRRI)" w:date="2023-10-06T20:02:00Z">
                  <w:rPr>
                    <w:rFonts w:ascii="Gill Sans MT" w:hAnsi="Gill Sans MT" w:cs="Calibri"/>
                    <w:color w:val="000000"/>
                    <w:sz w:val="20"/>
                    <w:szCs w:val="20"/>
                  </w:rPr>
                </w:rPrChange>
              </w:rPr>
              <w:t>-39.27</w:t>
            </w:r>
          </w:p>
        </w:tc>
        <w:tc>
          <w:tcPr>
            <w:tcW w:w="555" w:type="pct"/>
            <w:noWrap/>
            <w:vAlign w:val="bottom"/>
          </w:tcPr>
          <w:p w14:paraId="307FB536" w14:textId="15952370" w:rsidR="006B37EE" w:rsidRPr="00256197" w:rsidRDefault="006B37EE" w:rsidP="006B37EE">
            <w:pPr>
              <w:spacing w:line="240" w:lineRule="auto"/>
              <w:jc w:val="right"/>
              <w:rPr>
                <w:rFonts w:cs="Times New Roman"/>
                <w:color w:val="000000"/>
                <w:sz w:val="20"/>
                <w:szCs w:val="20"/>
                <w:rPrChange w:id="219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97" w:author="Urfels, Anton (IRRI)" w:date="2023-10-06T20:02:00Z">
                  <w:rPr>
                    <w:rFonts w:ascii="Gill Sans MT" w:hAnsi="Gill Sans MT" w:cs="Calibri"/>
                    <w:color w:val="000000"/>
                    <w:sz w:val="20"/>
                    <w:szCs w:val="20"/>
                  </w:rPr>
                </w:rPrChange>
              </w:rPr>
              <w:t>22.03</w:t>
            </w:r>
          </w:p>
        </w:tc>
        <w:tc>
          <w:tcPr>
            <w:tcW w:w="555" w:type="pct"/>
            <w:noWrap/>
            <w:vAlign w:val="bottom"/>
          </w:tcPr>
          <w:p w14:paraId="2E579FF3" w14:textId="157D3617" w:rsidR="006B37EE" w:rsidRPr="00256197" w:rsidRDefault="006B37EE" w:rsidP="006B37EE">
            <w:pPr>
              <w:spacing w:line="240" w:lineRule="auto"/>
              <w:jc w:val="right"/>
              <w:rPr>
                <w:rFonts w:cs="Times New Roman"/>
                <w:color w:val="000000"/>
                <w:sz w:val="20"/>
                <w:szCs w:val="20"/>
                <w:rPrChange w:id="219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99" w:author="Urfels, Anton (IRRI)" w:date="2023-10-06T20:02:00Z">
                  <w:rPr>
                    <w:rFonts w:ascii="Gill Sans MT" w:hAnsi="Gill Sans MT" w:cs="Calibri"/>
                    <w:color w:val="000000"/>
                    <w:sz w:val="20"/>
                    <w:szCs w:val="20"/>
                  </w:rPr>
                </w:rPrChange>
              </w:rPr>
              <w:t>-19.37</w:t>
            </w:r>
          </w:p>
        </w:tc>
        <w:tc>
          <w:tcPr>
            <w:tcW w:w="555" w:type="pct"/>
            <w:noWrap/>
            <w:vAlign w:val="bottom"/>
          </w:tcPr>
          <w:p w14:paraId="72A0041E" w14:textId="7F90BEE2" w:rsidR="006B37EE" w:rsidRPr="00256197" w:rsidRDefault="006B37EE" w:rsidP="006B37EE">
            <w:pPr>
              <w:spacing w:line="240" w:lineRule="auto"/>
              <w:jc w:val="right"/>
              <w:rPr>
                <w:rFonts w:cs="Times New Roman"/>
                <w:color w:val="000000"/>
                <w:sz w:val="20"/>
                <w:szCs w:val="20"/>
                <w:rPrChange w:id="220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01" w:author="Urfels, Anton (IRRI)" w:date="2023-10-06T20:02:00Z">
                  <w:rPr>
                    <w:rFonts w:ascii="Gill Sans MT" w:hAnsi="Gill Sans MT" w:cs="Calibri"/>
                    <w:color w:val="000000"/>
                    <w:sz w:val="20"/>
                    <w:szCs w:val="20"/>
                  </w:rPr>
                </w:rPrChange>
              </w:rPr>
              <w:t>-51.28</w:t>
            </w:r>
          </w:p>
        </w:tc>
        <w:tc>
          <w:tcPr>
            <w:tcW w:w="555" w:type="pct"/>
            <w:noWrap/>
            <w:vAlign w:val="bottom"/>
          </w:tcPr>
          <w:p w14:paraId="7FCAE0BD" w14:textId="6EF7DC95" w:rsidR="006B37EE" w:rsidRPr="00256197" w:rsidRDefault="006B37EE" w:rsidP="006B37EE">
            <w:pPr>
              <w:spacing w:line="240" w:lineRule="auto"/>
              <w:jc w:val="right"/>
              <w:rPr>
                <w:rFonts w:cs="Times New Roman"/>
                <w:color w:val="000000"/>
                <w:sz w:val="20"/>
                <w:szCs w:val="20"/>
                <w:rPrChange w:id="220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03" w:author="Urfels, Anton (IRRI)" w:date="2023-10-06T20:02:00Z">
                  <w:rPr>
                    <w:rFonts w:ascii="Gill Sans MT" w:hAnsi="Gill Sans MT" w:cs="Calibri"/>
                    <w:color w:val="000000"/>
                    <w:sz w:val="20"/>
                    <w:szCs w:val="20"/>
                  </w:rPr>
                </w:rPrChange>
              </w:rPr>
              <w:t>-4.45</w:t>
            </w:r>
          </w:p>
        </w:tc>
        <w:tc>
          <w:tcPr>
            <w:tcW w:w="555" w:type="pct"/>
            <w:noWrap/>
            <w:vAlign w:val="bottom"/>
          </w:tcPr>
          <w:p w14:paraId="251CBDF4" w14:textId="35D64354" w:rsidR="006B37EE" w:rsidRPr="00256197" w:rsidRDefault="006B37EE" w:rsidP="006B37EE">
            <w:pPr>
              <w:spacing w:line="240" w:lineRule="auto"/>
              <w:jc w:val="right"/>
              <w:rPr>
                <w:rFonts w:cs="Times New Roman"/>
                <w:color w:val="000000"/>
                <w:sz w:val="20"/>
                <w:szCs w:val="20"/>
                <w:rPrChange w:id="220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05" w:author="Urfels, Anton (IRRI)" w:date="2023-10-06T20:02:00Z">
                  <w:rPr>
                    <w:rFonts w:ascii="Gill Sans MT" w:hAnsi="Gill Sans MT" w:cs="Calibri"/>
                    <w:color w:val="000000"/>
                    <w:sz w:val="20"/>
                    <w:szCs w:val="20"/>
                  </w:rPr>
                </w:rPrChange>
              </w:rPr>
              <w:t>-19.90</w:t>
            </w:r>
          </w:p>
        </w:tc>
      </w:tr>
      <w:tr w:rsidR="006B37EE" w:rsidRPr="00256197" w14:paraId="4EF3AFDD" w14:textId="77777777" w:rsidTr="004E1BD0">
        <w:trPr>
          <w:trHeight w:val="288"/>
          <w:jc w:val="center"/>
        </w:trPr>
        <w:tc>
          <w:tcPr>
            <w:tcW w:w="707" w:type="pct"/>
            <w:vMerge/>
          </w:tcPr>
          <w:p w14:paraId="2E053D15" w14:textId="77777777" w:rsidR="006B37EE" w:rsidRPr="00256197" w:rsidRDefault="006B37EE" w:rsidP="006B37EE">
            <w:pPr>
              <w:spacing w:line="240" w:lineRule="auto"/>
              <w:rPr>
                <w:rFonts w:eastAsia="Times New Roman" w:cs="Times New Roman"/>
                <w:color w:val="000000"/>
                <w:sz w:val="20"/>
                <w:szCs w:val="20"/>
                <w:lang w:eastAsia="en-ZW"/>
                <w:rPrChange w:id="220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A0529D2" w14:textId="77777777" w:rsidR="006B37EE" w:rsidRPr="00256197" w:rsidRDefault="006B37EE" w:rsidP="006B37EE">
            <w:pPr>
              <w:spacing w:line="240" w:lineRule="auto"/>
              <w:rPr>
                <w:rFonts w:eastAsia="Times New Roman" w:cs="Times New Roman"/>
                <w:color w:val="000000"/>
                <w:sz w:val="20"/>
                <w:szCs w:val="20"/>
                <w:lang w:eastAsia="en-ZW"/>
                <w:rPrChange w:id="220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08"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532212F0" w14:textId="77E1C973" w:rsidR="006B37EE" w:rsidRPr="00256197" w:rsidRDefault="006B37EE" w:rsidP="006B37EE">
            <w:pPr>
              <w:spacing w:line="240" w:lineRule="auto"/>
              <w:jc w:val="right"/>
              <w:rPr>
                <w:rFonts w:cs="Times New Roman"/>
                <w:color w:val="000000"/>
                <w:sz w:val="20"/>
                <w:szCs w:val="20"/>
                <w:rPrChange w:id="220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10" w:author="Urfels, Anton (IRRI)" w:date="2023-10-06T20:02:00Z">
                  <w:rPr>
                    <w:rFonts w:ascii="Gill Sans MT" w:hAnsi="Gill Sans MT" w:cs="Calibri"/>
                    <w:color w:val="000000"/>
                    <w:sz w:val="20"/>
                    <w:szCs w:val="20"/>
                  </w:rPr>
                </w:rPrChange>
              </w:rPr>
              <w:t>-24.18</w:t>
            </w:r>
          </w:p>
        </w:tc>
        <w:tc>
          <w:tcPr>
            <w:tcW w:w="555" w:type="pct"/>
            <w:noWrap/>
            <w:vAlign w:val="bottom"/>
          </w:tcPr>
          <w:p w14:paraId="5D3D5D20" w14:textId="2BFA3C1C" w:rsidR="006B37EE" w:rsidRPr="00256197" w:rsidRDefault="006B37EE" w:rsidP="006B37EE">
            <w:pPr>
              <w:spacing w:line="240" w:lineRule="auto"/>
              <w:jc w:val="right"/>
              <w:rPr>
                <w:rFonts w:cs="Times New Roman"/>
                <w:color w:val="000000"/>
                <w:sz w:val="20"/>
                <w:szCs w:val="20"/>
                <w:rPrChange w:id="221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12" w:author="Urfels, Anton (IRRI)" w:date="2023-10-06T20:02:00Z">
                  <w:rPr>
                    <w:rFonts w:ascii="Gill Sans MT" w:hAnsi="Gill Sans MT" w:cs="Calibri"/>
                    <w:color w:val="000000"/>
                    <w:sz w:val="20"/>
                    <w:szCs w:val="20"/>
                  </w:rPr>
                </w:rPrChange>
              </w:rPr>
              <w:t>41.04</w:t>
            </w:r>
          </w:p>
        </w:tc>
        <w:tc>
          <w:tcPr>
            <w:tcW w:w="555" w:type="pct"/>
            <w:noWrap/>
            <w:vAlign w:val="bottom"/>
          </w:tcPr>
          <w:p w14:paraId="162A6999" w14:textId="39E0D76A" w:rsidR="006B37EE" w:rsidRPr="00256197" w:rsidRDefault="006B37EE" w:rsidP="006B37EE">
            <w:pPr>
              <w:spacing w:line="240" w:lineRule="auto"/>
              <w:jc w:val="right"/>
              <w:rPr>
                <w:rFonts w:cs="Times New Roman"/>
                <w:color w:val="000000"/>
                <w:sz w:val="20"/>
                <w:szCs w:val="20"/>
                <w:rPrChange w:id="221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14" w:author="Urfels, Anton (IRRI)" w:date="2023-10-06T20:02:00Z">
                  <w:rPr>
                    <w:rFonts w:ascii="Gill Sans MT" w:hAnsi="Gill Sans MT" w:cs="Calibri"/>
                    <w:color w:val="000000"/>
                    <w:sz w:val="20"/>
                    <w:szCs w:val="20"/>
                  </w:rPr>
                </w:rPrChange>
              </w:rPr>
              <w:t>1.34</w:t>
            </w:r>
          </w:p>
        </w:tc>
        <w:tc>
          <w:tcPr>
            <w:tcW w:w="555" w:type="pct"/>
            <w:noWrap/>
            <w:vAlign w:val="bottom"/>
          </w:tcPr>
          <w:p w14:paraId="7421C54E" w14:textId="01B4BDCD" w:rsidR="006B37EE" w:rsidRPr="00256197" w:rsidRDefault="006B37EE" w:rsidP="006B37EE">
            <w:pPr>
              <w:spacing w:line="240" w:lineRule="auto"/>
              <w:jc w:val="right"/>
              <w:rPr>
                <w:rFonts w:cs="Times New Roman"/>
                <w:color w:val="000000"/>
                <w:sz w:val="20"/>
                <w:szCs w:val="20"/>
                <w:rPrChange w:id="221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16" w:author="Urfels, Anton (IRRI)" w:date="2023-10-06T20:02:00Z">
                  <w:rPr>
                    <w:rFonts w:ascii="Gill Sans MT" w:hAnsi="Gill Sans MT" w:cs="Calibri"/>
                    <w:color w:val="000000"/>
                    <w:sz w:val="20"/>
                    <w:szCs w:val="20"/>
                  </w:rPr>
                </w:rPrChange>
              </w:rPr>
              <w:t>-18.60</w:t>
            </w:r>
          </w:p>
        </w:tc>
        <w:tc>
          <w:tcPr>
            <w:tcW w:w="555" w:type="pct"/>
            <w:noWrap/>
            <w:vAlign w:val="bottom"/>
          </w:tcPr>
          <w:p w14:paraId="4E9B406A" w14:textId="0DE20F1B" w:rsidR="006B37EE" w:rsidRPr="00256197" w:rsidRDefault="006B37EE" w:rsidP="006B37EE">
            <w:pPr>
              <w:spacing w:line="240" w:lineRule="auto"/>
              <w:jc w:val="right"/>
              <w:rPr>
                <w:rFonts w:cs="Times New Roman"/>
                <w:color w:val="000000"/>
                <w:sz w:val="20"/>
                <w:szCs w:val="20"/>
                <w:rPrChange w:id="221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18" w:author="Urfels, Anton (IRRI)" w:date="2023-10-06T20:02:00Z">
                  <w:rPr>
                    <w:rFonts w:ascii="Gill Sans MT" w:hAnsi="Gill Sans MT" w:cs="Calibri"/>
                    <w:color w:val="000000"/>
                    <w:sz w:val="20"/>
                    <w:szCs w:val="20"/>
                  </w:rPr>
                </w:rPrChange>
              </w:rPr>
              <w:t>15.28</w:t>
            </w:r>
          </w:p>
        </w:tc>
        <w:tc>
          <w:tcPr>
            <w:tcW w:w="555" w:type="pct"/>
            <w:noWrap/>
            <w:vAlign w:val="bottom"/>
          </w:tcPr>
          <w:p w14:paraId="3502FEBF" w14:textId="346A4A0A" w:rsidR="006B37EE" w:rsidRPr="00256197" w:rsidRDefault="006B37EE" w:rsidP="006B37EE">
            <w:pPr>
              <w:spacing w:line="240" w:lineRule="auto"/>
              <w:jc w:val="right"/>
              <w:rPr>
                <w:rFonts w:cs="Times New Roman"/>
                <w:color w:val="000000"/>
                <w:sz w:val="20"/>
                <w:szCs w:val="20"/>
                <w:rPrChange w:id="221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20" w:author="Urfels, Anton (IRRI)" w:date="2023-10-06T20:02:00Z">
                  <w:rPr>
                    <w:rFonts w:ascii="Gill Sans MT" w:hAnsi="Gill Sans MT" w:cs="Calibri"/>
                    <w:color w:val="000000"/>
                    <w:sz w:val="20"/>
                    <w:szCs w:val="20"/>
                  </w:rPr>
                </w:rPrChange>
              </w:rPr>
              <w:t>-1.92</w:t>
            </w:r>
          </w:p>
        </w:tc>
      </w:tr>
      <w:tr w:rsidR="006B37EE" w:rsidRPr="00256197" w14:paraId="57ECF525" w14:textId="77777777" w:rsidTr="004E1BD0">
        <w:trPr>
          <w:trHeight w:val="288"/>
          <w:jc w:val="center"/>
        </w:trPr>
        <w:tc>
          <w:tcPr>
            <w:tcW w:w="707" w:type="pct"/>
            <w:vMerge/>
          </w:tcPr>
          <w:p w14:paraId="75AEA040" w14:textId="77777777" w:rsidR="006B37EE" w:rsidRPr="00256197" w:rsidRDefault="006B37EE" w:rsidP="006B37EE">
            <w:pPr>
              <w:spacing w:line="240" w:lineRule="auto"/>
              <w:rPr>
                <w:rFonts w:eastAsia="Times New Roman" w:cs="Times New Roman"/>
                <w:color w:val="000000"/>
                <w:sz w:val="20"/>
                <w:szCs w:val="20"/>
                <w:lang w:eastAsia="en-ZW"/>
                <w:rPrChange w:id="222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746B7D4" w14:textId="77777777" w:rsidR="006B37EE" w:rsidRPr="00256197" w:rsidRDefault="006B37EE" w:rsidP="006B37EE">
            <w:pPr>
              <w:spacing w:line="240" w:lineRule="auto"/>
              <w:rPr>
                <w:rFonts w:eastAsia="Times New Roman" w:cs="Times New Roman"/>
                <w:color w:val="000000"/>
                <w:sz w:val="20"/>
                <w:szCs w:val="20"/>
                <w:lang w:eastAsia="en-ZW"/>
                <w:rPrChange w:id="222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23" w:author="Urfels, Anton (IRRI)" w:date="2023-10-06T20:02:00Z">
                  <w:rPr>
                    <w:rFonts w:ascii="Gill Sans MT" w:eastAsia="Times New Roman" w:hAnsi="Gill Sans MT" w:cs="Calibri"/>
                    <w:color w:val="000000"/>
                    <w:sz w:val="20"/>
                    <w:szCs w:val="20"/>
                    <w:lang w:eastAsia="en-ZW"/>
                  </w:rPr>
                </w:rPrChange>
              </w:rPr>
              <w:t>75th percentile</w:t>
            </w:r>
          </w:p>
        </w:tc>
        <w:tc>
          <w:tcPr>
            <w:tcW w:w="555" w:type="pct"/>
            <w:noWrap/>
            <w:vAlign w:val="bottom"/>
          </w:tcPr>
          <w:p w14:paraId="7F070E2A" w14:textId="6CA73A32" w:rsidR="006B37EE" w:rsidRPr="00256197" w:rsidRDefault="006B37EE" w:rsidP="006B37EE">
            <w:pPr>
              <w:spacing w:line="240" w:lineRule="auto"/>
              <w:jc w:val="right"/>
              <w:rPr>
                <w:rFonts w:cs="Times New Roman"/>
                <w:color w:val="000000"/>
                <w:sz w:val="20"/>
                <w:szCs w:val="20"/>
                <w:rPrChange w:id="222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25" w:author="Urfels, Anton (IRRI)" w:date="2023-10-06T20:02:00Z">
                  <w:rPr>
                    <w:rFonts w:ascii="Gill Sans MT" w:hAnsi="Gill Sans MT" w:cs="Calibri"/>
                    <w:color w:val="000000"/>
                    <w:sz w:val="20"/>
                    <w:szCs w:val="20"/>
                  </w:rPr>
                </w:rPrChange>
              </w:rPr>
              <w:t>-12.33</w:t>
            </w:r>
          </w:p>
        </w:tc>
        <w:tc>
          <w:tcPr>
            <w:tcW w:w="555" w:type="pct"/>
            <w:noWrap/>
            <w:vAlign w:val="bottom"/>
          </w:tcPr>
          <w:p w14:paraId="4CB74C68" w14:textId="667084D3" w:rsidR="006B37EE" w:rsidRPr="00256197" w:rsidRDefault="006B37EE" w:rsidP="006B37EE">
            <w:pPr>
              <w:spacing w:line="240" w:lineRule="auto"/>
              <w:jc w:val="right"/>
              <w:rPr>
                <w:rFonts w:cs="Times New Roman"/>
                <w:color w:val="000000"/>
                <w:sz w:val="20"/>
                <w:szCs w:val="20"/>
                <w:rPrChange w:id="222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27" w:author="Urfels, Anton (IRRI)" w:date="2023-10-06T20:02:00Z">
                  <w:rPr>
                    <w:rFonts w:ascii="Gill Sans MT" w:hAnsi="Gill Sans MT" w:cs="Calibri"/>
                    <w:color w:val="000000"/>
                    <w:sz w:val="20"/>
                    <w:szCs w:val="20"/>
                  </w:rPr>
                </w:rPrChange>
              </w:rPr>
              <w:t>56.10</w:t>
            </w:r>
          </w:p>
        </w:tc>
        <w:tc>
          <w:tcPr>
            <w:tcW w:w="555" w:type="pct"/>
            <w:noWrap/>
            <w:vAlign w:val="bottom"/>
          </w:tcPr>
          <w:p w14:paraId="2EFB0208" w14:textId="05A48BD1" w:rsidR="006B37EE" w:rsidRPr="00256197" w:rsidRDefault="006B37EE" w:rsidP="006B37EE">
            <w:pPr>
              <w:spacing w:line="240" w:lineRule="auto"/>
              <w:jc w:val="right"/>
              <w:rPr>
                <w:rFonts w:cs="Times New Roman"/>
                <w:color w:val="000000"/>
                <w:sz w:val="20"/>
                <w:szCs w:val="20"/>
                <w:rPrChange w:id="222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29" w:author="Urfels, Anton (IRRI)" w:date="2023-10-06T20:02:00Z">
                  <w:rPr>
                    <w:rFonts w:ascii="Gill Sans MT" w:hAnsi="Gill Sans MT" w:cs="Calibri"/>
                    <w:color w:val="000000"/>
                    <w:sz w:val="20"/>
                    <w:szCs w:val="20"/>
                  </w:rPr>
                </w:rPrChange>
              </w:rPr>
              <w:t>39.14</w:t>
            </w:r>
          </w:p>
        </w:tc>
        <w:tc>
          <w:tcPr>
            <w:tcW w:w="555" w:type="pct"/>
            <w:noWrap/>
            <w:vAlign w:val="bottom"/>
          </w:tcPr>
          <w:p w14:paraId="6E89B4FC" w14:textId="14947964" w:rsidR="006B37EE" w:rsidRPr="00256197" w:rsidRDefault="006B37EE" w:rsidP="006B37EE">
            <w:pPr>
              <w:spacing w:line="240" w:lineRule="auto"/>
              <w:jc w:val="right"/>
              <w:rPr>
                <w:rFonts w:cs="Times New Roman"/>
                <w:color w:val="000000"/>
                <w:sz w:val="20"/>
                <w:szCs w:val="20"/>
                <w:rPrChange w:id="223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31" w:author="Urfels, Anton (IRRI)" w:date="2023-10-06T20:02:00Z">
                  <w:rPr>
                    <w:rFonts w:ascii="Gill Sans MT" w:hAnsi="Gill Sans MT" w:cs="Calibri"/>
                    <w:color w:val="000000"/>
                    <w:sz w:val="20"/>
                    <w:szCs w:val="20"/>
                  </w:rPr>
                </w:rPrChange>
              </w:rPr>
              <w:t>20.11</w:t>
            </w:r>
          </w:p>
        </w:tc>
        <w:tc>
          <w:tcPr>
            <w:tcW w:w="555" w:type="pct"/>
            <w:noWrap/>
            <w:vAlign w:val="bottom"/>
          </w:tcPr>
          <w:p w14:paraId="33F11DB6" w14:textId="1F01A81A" w:rsidR="006B37EE" w:rsidRPr="00256197" w:rsidRDefault="006B37EE" w:rsidP="006B37EE">
            <w:pPr>
              <w:spacing w:line="240" w:lineRule="auto"/>
              <w:jc w:val="right"/>
              <w:rPr>
                <w:rFonts w:cs="Times New Roman"/>
                <w:color w:val="000000"/>
                <w:sz w:val="20"/>
                <w:szCs w:val="20"/>
                <w:rPrChange w:id="223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33" w:author="Urfels, Anton (IRRI)" w:date="2023-10-06T20:02:00Z">
                  <w:rPr>
                    <w:rFonts w:ascii="Gill Sans MT" w:hAnsi="Gill Sans MT" w:cs="Calibri"/>
                    <w:color w:val="000000"/>
                    <w:sz w:val="20"/>
                    <w:szCs w:val="20"/>
                  </w:rPr>
                </w:rPrChange>
              </w:rPr>
              <w:t>36.06</w:t>
            </w:r>
          </w:p>
        </w:tc>
        <w:tc>
          <w:tcPr>
            <w:tcW w:w="555" w:type="pct"/>
            <w:noWrap/>
            <w:vAlign w:val="bottom"/>
          </w:tcPr>
          <w:p w14:paraId="440D93D4" w14:textId="1D9ABED2" w:rsidR="006B37EE" w:rsidRPr="00256197" w:rsidRDefault="006B37EE" w:rsidP="006B37EE">
            <w:pPr>
              <w:spacing w:line="240" w:lineRule="auto"/>
              <w:jc w:val="right"/>
              <w:rPr>
                <w:rFonts w:cs="Times New Roman"/>
                <w:color w:val="000000"/>
                <w:sz w:val="20"/>
                <w:szCs w:val="20"/>
                <w:rPrChange w:id="223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35" w:author="Urfels, Anton (IRRI)" w:date="2023-10-06T20:02:00Z">
                  <w:rPr>
                    <w:rFonts w:ascii="Gill Sans MT" w:hAnsi="Gill Sans MT" w:cs="Calibri"/>
                    <w:color w:val="000000"/>
                    <w:sz w:val="20"/>
                    <w:szCs w:val="20"/>
                  </w:rPr>
                </w:rPrChange>
              </w:rPr>
              <w:t>25.19</w:t>
            </w:r>
          </w:p>
        </w:tc>
      </w:tr>
      <w:tr w:rsidR="006B37EE" w:rsidRPr="00256197" w14:paraId="528D34DE" w14:textId="77777777" w:rsidTr="004E1BD0">
        <w:trPr>
          <w:trHeight w:val="288"/>
          <w:jc w:val="center"/>
        </w:trPr>
        <w:tc>
          <w:tcPr>
            <w:tcW w:w="707" w:type="pct"/>
            <w:vMerge/>
          </w:tcPr>
          <w:p w14:paraId="38857112" w14:textId="77777777" w:rsidR="006B37EE" w:rsidRPr="00256197" w:rsidRDefault="006B37EE" w:rsidP="006B37EE">
            <w:pPr>
              <w:spacing w:line="240" w:lineRule="auto"/>
              <w:rPr>
                <w:rFonts w:eastAsia="Times New Roman" w:cs="Times New Roman"/>
                <w:color w:val="000000"/>
                <w:sz w:val="20"/>
                <w:szCs w:val="20"/>
                <w:lang w:eastAsia="en-ZW"/>
                <w:rPrChange w:id="2236"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724F9734" w14:textId="77777777" w:rsidR="006B37EE" w:rsidRPr="00256197" w:rsidRDefault="006B37EE" w:rsidP="006B37EE">
            <w:pPr>
              <w:spacing w:line="240" w:lineRule="auto"/>
              <w:rPr>
                <w:rFonts w:eastAsia="Times New Roman" w:cs="Times New Roman"/>
                <w:color w:val="000000"/>
                <w:sz w:val="20"/>
                <w:szCs w:val="20"/>
                <w:lang w:eastAsia="en-ZW"/>
                <w:rPrChange w:id="223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38" w:author="Urfels, Anton (IRRI)" w:date="2023-10-06T20:02:00Z">
                  <w:rPr>
                    <w:rFonts w:ascii="Gill Sans MT" w:eastAsia="Times New Roman" w:hAnsi="Gill Sans MT" w:cs="Calibri"/>
                    <w:color w:val="000000"/>
                    <w:sz w:val="20"/>
                    <w:szCs w:val="20"/>
                    <w:lang w:eastAsia="en-ZW"/>
                  </w:rPr>
                </w:rPrChange>
              </w:rPr>
              <w:t>90th percentile</w:t>
            </w:r>
          </w:p>
        </w:tc>
        <w:tc>
          <w:tcPr>
            <w:tcW w:w="555" w:type="pct"/>
            <w:tcBorders>
              <w:bottom w:val="nil"/>
            </w:tcBorders>
            <w:noWrap/>
            <w:vAlign w:val="bottom"/>
          </w:tcPr>
          <w:p w14:paraId="726893A8" w14:textId="54973BCE" w:rsidR="006B37EE" w:rsidRPr="00256197" w:rsidRDefault="006B37EE" w:rsidP="006B37EE">
            <w:pPr>
              <w:spacing w:line="240" w:lineRule="auto"/>
              <w:jc w:val="right"/>
              <w:rPr>
                <w:rFonts w:cs="Times New Roman"/>
                <w:color w:val="000000"/>
                <w:sz w:val="20"/>
                <w:szCs w:val="20"/>
                <w:rPrChange w:id="223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40" w:author="Urfels, Anton (IRRI)" w:date="2023-10-06T20:02:00Z">
                  <w:rPr>
                    <w:rFonts w:ascii="Gill Sans MT" w:hAnsi="Gill Sans MT" w:cs="Calibri"/>
                    <w:color w:val="000000"/>
                    <w:sz w:val="20"/>
                    <w:szCs w:val="20"/>
                  </w:rPr>
                </w:rPrChange>
              </w:rPr>
              <w:t>1.85</w:t>
            </w:r>
          </w:p>
        </w:tc>
        <w:tc>
          <w:tcPr>
            <w:tcW w:w="555" w:type="pct"/>
            <w:tcBorders>
              <w:bottom w:val="nil"/>
            </w:tcBorders>
            <w:noWrap/>
            <w:vAlign w:val="bottom"/>
          </w:tcPr>
          <w:p w14:paraId="30F59848" w14:textId="48DE2C8C" w:rsidR="006B37EE" w:rsidRPr="00256197" w:rsidRDefault="006B37EE" w:rsidP="006B37EE">
            <w:pPr>
              <w:spacing w:line="240" w:lineRule="auto"/>
              <w:jc w:val="right"/>
              <w:rPr>
                <w:rFonts w:cs="Times New Roman"/>
                <w:color w:val="000000"/>
                <w:sz w:val="20"/>
                <w:szCs w:val="20"/>
                <w:rPrChange w:id="224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42" w:author="Urfels, Anton (IRRI)" w:date="2023-10-06T20:02:00Z">
                  <w:rPr>
                    <w:rFonts w:ascii="Gill Sans MT" w:hAnsi="Gill Sans MT" w:cs="Calibri"/>
                    <w:color w:val="000000"/>
                    <w:sz w:val="20"/>
                    <w:szCs w:val="20"/>
                  </w:rPr>
                </w:rPrChange>
              </w:rPr>
              <w:t>66.82</w:t>
            </w:r>
          </w:p>
        </w:tc>
        <w:tc>
          <w:tcPr>
            <w:tcW w:w="555" w:type="pct"/>
            <w:tcBorders>
              <w:bottom w:val="nil"/>
            </w:tcBorders>
            <w:noWrap/>
            <w:vAlign w:val="bottom"/>
          </w:tcPr>
          <w:p w14:paraId="58DFCC8F" w14:textId="0E5FC11E" w:rsidR="006B37EE" w:rsidRPr="00256197" w:rsidRDefault="006B37EE" w:rsidP="006B37EE">
            <w:pPr>
              <w:spacing w:line="240" w:lineRule="auto"/>
              <w:jc w:val="right"/>
              <w:rPr>
                <w:rFonts w:cs="Times New Roman"/>
                <w:color w:val="000000"/>
                <w:sz w:val="20"/>
                <w:szCs w:val="20"/>
                <w:rPrChange w:id="224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44" w:author="Urfels, Anton (IRRI)" w:date="2023-10-06T20:02:00Z">
                  <w:rPr>
                    <w:rFonts w:ascii="Gill Sans MT" w:hAnsi="Gill Sans MT" w:cs="Calibri"/>
                    <w:color w:val="000000"/>
                    <w:sz w:val="20"/>
                    <w:szCs w:val="20"/>
                  </w:rPr>
                </w:rPrChange>
              </w:rPr>
              <w:t>69.81</w:t>
            </w:r>
          </w:p>
        </w:tc>
        <w:tc>
          <w:tcPr>
            <w:tcW w:w="555" w:type="pct"/>
            <w:tcBorders>
              <w:bottom w:val="nil"/>
            </w:tcBorders>
            <w:noWrap/>
            <w:vAlign w:val="bottom"/>
          </w:tcPr>
          <w:p w14:paraId="1CB771F4" w14:textId="0A804F9A" w:rsidR="006B37EE" w:rsidRPr="00256197" w:rsidRDefault="006B37EE" w:rsidP="006B37EE">
            <w:pPr>
              <w:spacing w:line="240" w:lineRule="auto"/>
              <w:jc w:val="right"/>
              <w:rPr>
                <w:rFonts w:cs="Times New Roman"/>
                <w:color w:val="000000"/>
                <w:sz w:val="20"/>
                <w:szCs w:val="20"/>
                <w:rPrChange w:id="224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46" w:author="Urfels, Anton (IRRI)" w:date="2023-10-06T20:02:00Z">
                  <w:rPr>
                    <w:rFonts w:ascii="Gill Sans MT" w:hAnsi="Gill Sans MT" w:cs="Calibri"/>
                    <w:color w:val="000000"/>
                    <w:sz w:val="20"/>
                    <w:szCs w:val="20"/>
                  </w:rPr>
                </w:rPrChange>
              </w:rPr>
              <w:t>56.16</w:t>
            </w:r>
          </w:p>
        </w:tc>
        <w:tc>
          <w:tcPr>
            <w:tcW w:w="555" w:type="pct"/>
            <w:tcBorders>
              <w:bottom w:val="nil"/>
            </w:tcBorders>
            <w:noWrap/>
            <w:vAlign w:val="bottom"/>
          </w:tcPr>
          <w:p w14:paraId="449B559D" w14:textId="777A8728" w:rsidR="006B37EE" w:rsidRPr="00256197" w:rsidRDefault="006B37EE" w:rsidP="006B37EE">
            <w:pPr>
              <w:spacing w:line="240" w:lineRule="auto"/>
              <w:jc w:val="right"/>
              <w:rPr>
                <w:rFonts w:cs="Times New Roman"/>
                <w:color w:val="000000"/>
                <w:sz w:val="20"/>
                <w:szCs w:val="20"/>
                <w:rPrChange w:id="224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48" w:author="Urfels, Anton (IRRI)" w:date="2023-10-06T20:02:00Z">
                  <w:rPr>
                    <w:rFonts w:ascii="Gill Sans MT" w:hAnsi="Gill Sans MT" w:cs="Calibri"/>
                    <w:color w:val="000000"/>
                    <w:sz w:val="20"/>
                    <w:szCs w:val="20"/>
                  </w:rPr>
                </w:rPrChange>
              </w:rPr>
              <w:t>53.93</w:t>
            </w:r>
          </w:p>
        </w:tc>
        <w:tc>
          <w:tcPr>
            <w:tcW w:w="555" w:type="pct"/>
            <w:tcBorders>
              <w:bottom w:val="nil"/>
            </w:tcBorders>
            <w:noWrap/>
            <w:vAlign w:val="bottom"/>
          </w:tcPr>
          <w:p w14:paraId="163035D0" w14:textId="329FFCEC" w:rsidR="006B37EE" w:rsidRPr="00256197" w:rsidRDefault="006B37EE" w:rsidP="006B37EE">
            <w:pPr>
              <w:spacing w:line="240" w:lineRule="auto"/>
              <w:jc w:val="right"/>
              <w:rPr>
                <w:rFonts w:cs="Times New Roman"/>
                <w:color w:val="000000"/>
                <w:sz w:val="20"/>
                <w:szCs w:val="20"/>
                <w:rPrChange w:id="224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50" w:author="Urfels, Anton (IRRI)" w:date="2023-10-06T20:02:00Z">
                  <w:rPr>
                    <w:rFonts w:ascii="Gill Sans MT" w:hAnsi="Gill Sans MT" w:cs="Calibri"/>
                    <w:color w:val="000000"/>
                    <w:sz w:val="20"/>
                    <w:szCs w:val="20"/>
                  </w:rPr>
                </w:rPrChange>
              </w:rPr>
              <w:t>45.26</w:t>
            </w:r>
          </w:p>
        </w:tc>
      </w:tr>
      <w:tr w:rsidR="006B37EE" w:rsidRPr="00256197" w14:paraId="5AAAF5B9" w14:textId="77777777" w:rsidTr="004E1BD0">
        <w:trPr>
          <w:trHeight w:val="288"/>
          <w:jc w:val="center"/>
        </w:trPr>
        <w:tc>
          <w:tcPr>
            <w:tcW w:w="707" w:type="pct"/>
            <w:vMerge/>
            <w:tcBorders>
              <w:bottom w:val="single" w:sz="4" w:space="0" w:color="auto"/>
            </w:tcBorders>
          </w:tcPr>
          <w:p w14:paraId="0E320D5B" w14:textId="77777777" w:rsidR="006B37EE" w:rsidRPr="00256197" w:rsidRDefault="006B37EE" w:rsidP="006B37EE">
            <w:pPr>
              <w:spacing w:line="240" w:lineRule="auto"/>
              <w:rPr>
                <w:rFonts w:eastAsia="Times New Roman" w:cs="Times New Roman"/>
                <w:color w:val="000000"/>
                <w:sz w:val="20"/>
                <w:szCs w:val="20"/>
                <w:lang w:eastAsia="en-ZW"/>
                <w:rPrChange w:id="2251"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31371455" w14:textId="77777777" w:rsidR="006B37EE" w:rsidRPr="00256197" w:rsidRDefault="006B37EE" w:rsidP="006B37EE">
            <w:pPr>
              <w:spacing w:line="240" w:lineRule="auto"/>
              <w:rPr>
                <w:rFonts w:eastAsia="Times New Roman" w:cs="Times New Roman"/>
                <w:color w:val="000000"/>
                <w:sz w:val="20"/>
                <w:szCs w:val="20"/>
                <w:lang w:eastAsia="en-ZW"/>
                <w:rPrChange w:id="225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53"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2913C42B" w14:textId="3EB6B915" w:rsidR="006B37EE" w:rsidRPr="00256197" w:rsidRDefault="006B37EE" w:rsidP="006B37EE">
            <w:pPr>
              <w:spacing w:line="240" w:lineRule="auto"/>
              <w:jc w:val="right"/>
              <w:rPr>
                <w:rFonts w:cs="Times New Roman"/>
                <w:color w:val="000000"/>
                <w:sz w:val="20"/>
                <w:szCs w:val="20"/>
                <w:rPrChange w:id="225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55" w:author="Urfels, Anton (IRRI)" w:date="2023-10-06T20:02:00Z">
                  <w:rPr>
                    <w:rFonts w:ascii="Gill Sans MT" w:hAnsi="Gill Sans MT" w:cs="Calibri"/>
                    <w:color w:val="000000"/>
                    <w:sz w:val="20"/>
                    <w:szCs w:val="20"/>
                  </w:rPr>
                </w:rPrChange>
              </w:rPr>
              <w:t>87.55</w:t>
            </w:r>
          </w:p>
        </w:tc>
        <w:tc>
          <w:tcPr>
            <w:tcW w:w="555" w:type="pct"/>
            <w:tcBorders>
              <w:top w:val="nil"/>
              <w:bottom w:val="single" w:sz="4" w:space="0" w:color="auto"/>
            </w:tcBorders>
            <w:noWrap/>
            <w:vAlign w:val="bottom"/>
          </w:tcPr>
          <w:p w14:paraId="76595D71" w14:textId="02E7422F" w:rsidR="006B37EE" w:rsidRPr="00256197" w:rsidRDefault="006B37EE" w:rsidP="006B37EE">
            <w:pPr>
              <w:spacing w:line="240" w:lineRule="auto"/>
              <w:jc w:val="right"/>
              <w:rPr>
                <w:rFonts w:cs="Times New Roman"/>
                <w:color w:val="000000"/>
                <w:sz w:val="20"/>
                <w:szCs w:val="20"/>
                <w:rPrChange w:id="225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57" w:author="Urfels, Anton (IRRI)" w:date="2023-10-06T20:02:00Z">
                  <w:rPr>
                    <w:rFonts w:ascii="Gill Sans MT" w:hAnsi="Gill Sans MT" w:cs="Calibri"/>
                    <w:color w:val="000000"/>
                    <w:sz w:val="20"/>
                    <w:szCs w:val="20"/>
                  </w:rPr>
                </w:rPrChange>
              </w:rPr>
              <w:t>91.16</w:t>
            </w:r>
          </w:p>
        </w:tc>
        <w:tc>
          <w:tcPr>
            <w:tcW w:w="555" w:type="pct"/>
            <w:tcBorders>
              <w:top w:val="nil"/>
              <w:bottom w:val="single" w:sz="4" w:space="0" w:color="auto"/>
            </w:tcBorders>
            <w:noWrap/>
            <w:vAlign w:val="bottom"/>
          </w:tcPr>
          <w:p w14:paraId="5D629E40" w14:textId="7CE2B998" w:rsidR="006B37EE" w:rsidRPr="00256197" w:rsidRDefault="006B37EE" w:rsidP="006B37EE">
            <w:pPr>
              <w:spacing w:line="240" w:lineRule="auto"/>
              <w:jc w:val="right"/>
              <w:rPr>
                <w:rFonts w:cs="Times New Roman"/>
                <w:color w:val="000000"/>
                <w:sz w:val="20"/>
                <w:szCs w:val="20"/>
                <w:rPrChange w:id="225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59" w:author="Urfels, Anton (IRRI)" w:date="2023-10-06T20:02:00Z">
                  <w:rPr>
                    <w:rFonts w:ascii="Gill Sans MT" w:hAnsi="Gill Sans MT" w:cs="Calibri"/>
                    <w:color w:val="000000"/>
                    <w:sz w:val="20"/>
                    <w:szCs w:val="20"/>
                  </w:rPr>
                </w:rPrChange>
              </w:rPr>
              <w:t>96.57</w:t>
            </w:r>
          </w:p>
        </w:tc>
        <w:tc>
          <w:tcPr>
            <w:tcW w:w="555" w:type="pct"/>
            <w:tcBorders>
              <w:top w:val="nil"/>
              <w:bottom w:val="single" w:sz="4" w:space="0" w:color="auto"/>
            </w:tcBorders>
            <w:noWrap/>
            <w:vAlign w:val="bottom"/>
          </w:tcPr>
          <w:p w14:paraId="2B5DF42A" w14:textId="20F70917" w:rsidR="006B37EE" w:rsidRPr="00256197" w:rsidRDefault="006B37EE" w:rsidP="006B37EE">
            <w:pPr>
              <w:spacing w:line="240" w:lineRule="auto"/>
              <w:jc w:val="right"/>
              <w:rPr>
                <w:rFonts w:cs="Times New Roman"/>
                <w:color w:val="000000"/>
                <w:sz w:val="20"/>
                <w:szCs w:val="20"/>
                <w:rPrChange w:id="226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61" w:author="Urfels, Anton (IRRI)" w:date="2023-10-06T20:02:00Z">
                  <w:rPr>
                    <w:rFonts w:ascii="Gill Sans MT" w:hAnsi="Gill Sans MT" w:cs="Calibri"/>
                    <w:color w:val="000000"/>
                    <w:sz w:val="20"/>
                    <w:szCs w:val="20"/>
                  </w:rPr>
                </w:rPrChange>
              </w:rPr>
              <w:t>86.07</w:t>
            </w:r>
          </w:p>
        </w:tc>
        <w:tc>
          <w:tcPr>
            <w:tcW w:w="555" w:type="pct"/>
            <w:tcBorders>
              <w:top w:val="nil"/>
              <w:bottom w:val="single" w:sz="4" w:space="0" w:color="auto"/>
            </w:tcBorders>
            <w:noWrap/>
            <w:vAlign w:val="bottom"/>
          </w:tcPr>
          <w:p w14:paraId="4E6CACD9" w14:textId="40246E21" w:rsidR="006B37EE" w:rsidRPr="00256197" w:rsidRDefault="006B37EE" w:rsidP="006B37EE">
            <w:pPr>
              <w:spacing w:line="240" w:lineRule="auto"/>
              <w:jc w:val="right"/>
              <w:rPr>
                <w:rFonts w:cs="Times New Roman"/>
                <w:color w:val="000000"/>
                <w:sz w:val="20"/>
                <w:szCs w:val="20"/>
                <w:rPrChange w:id="226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63" w:author="Urfels, Anton (IRRI)" w:date="2023-10-06T20:02:00Z">
                  <w:rPr>
                    <w:rFonts w:ascii="Gill Sans MT" w:hAnsi="Gill Sans MT" w:cs="Calibri"/>
                    <w:color w:val="000000"/>
                    <w:sz w:val="20"/>
                    <w:szCs w:val="20"/>
                  </w:rPr>
                </w:rPrChange>
              </w:rPr>
              <w:t>132.20</w:t>
            </w:r>
          </w:p>
        </w:tc>
        <w:tc>
          <w:tcPr>
            <w:tcW w:w="555" w:type="pct"/>
            <w:tcBorders>
              <w:top w:val="nil"/>
              <w:bottom w:val="single" w:sz="4" w:space="0" w:color="auto"/>
            </w:tcBorders>
            <w:noWrap/>
            <w:vAlign w:val="bottom"/>
          </w:tcPr>
          <w:p w14:paraId="3A2FE683" w14:textId="50A1B95C" w:rsidR="006B37EE" w:rsidRPr="00256197" w:rsidRDefault="006B37EE" w:rsidP="006B37EE">
            <w:pPr>
              <w:spacing w:line="240" w:lineRule="auto"/>
              <w:jc w:val="right"/>
              <w:rPr>
                <w:rFonts w:cs="Times New Roman"/>
                <w:color w:val="000000"/>
                <w:sz w:val="20"/>
                <w:szCs w:val="20"/>
                <w:rPrChange w:id="226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65" w:author="Urfels, Anton (IRRI)" w:date="2023-10-06T20:02:00Z">
                  <w:rPr>
                    <w:rFonts w:ascii="Gill Sans MT" w:hAnsi="Gill Sans MT" w:cs="Calibri"/>
                    <w:color w:val="000000"/>
                    <w:sz w:val="20"/>
                    <w:szCs w:val="20"/>
                  </w:rPr>
                </w:rPrChange>
              </w:rPr>
              <w:t>108.48</w:t>
            </w:r>
          </w:p>
        </w:tc>
      </w:tr>
      <w:tr w:rsidR="006B37EE" w:rsidRPr="00256197" w14:paraId="18CFAEAA" w14:textId="77777777" w:rsidTr="004E1BD0">
        <w:trPr>
          <w:trHeight w:val="288"/>
          <w:jc w:val="center"/>
        </w:trPr>
        <w:tc>
          <w:tcPr>
            <w:tcW w:w="707" w:type="pct"/>
            <w:vMerge w:val="restart"/>
            <w:tcBorders>
              <w:top w:val="single" w:sz="4" w:space="0" w:color="auto"/>
            </w:tcBorders>
          </w:tcPr>
          <w:p w14:paraId="6BA194A5" w14:textId="77777777" w:rsidR="006B37EE" w:rsidRPr="00256197" w:rsidRDefault="006B37EE" w:rsidP="006B37EE">
            <w:pPr>
              <w:spacing w:line="240" w:lineRule="auto"/>
              <w:rPr>
                <w:rFonts w:eastAsia="Times New Roman" w:cs="Times New Roman"/>
                <w:color w:val="000000"/>
                <w:sz w:val="20"/>
                <w:szCs w:val="20"/>
                <w:lang w:eastAsia="en-ZW"/>
                <w:rPrChange w:id="226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67" w:author="Urfels, Anton (IRRI)" w:date="2023-10-06T20:02:00Z">
                  <w:rPr>
                    <w:rFonts w:ascii="Gill Sans MT" w:eastAsia="Times New Roman" w:hAnsi="Gill Sans MT" w:cs="Calibri"/>
                    <w:color w:val="000000"/>
                    <w:sz w:val="20"/>
                    <w:szCs w:val="20"/>
                    <w:lang w:eastAsia="en-ZW"/>
                  </w:rPr>
                </w:rPrChange>
              </w:rPr>
              <w:t>Lower bound</w:t>
            </w:r>
          </w:p>
        </w:tc>
        <w:tc>
          <w:tcPr>
            <w:tcW w:w="963" w:type="pct"/>
            <w:tcBorders>
              <w:top w:val="single" w:sz="4" w:space="0" w:color="auto"/>
            </w:tcBorders>
            <w:noWrap/>
            <w:hideMark/>
          </w:tcPr>
          <w:p w14:paraId="30D060FF" w14:textId="77777777" w:rsidR="006B37EE" w:rsidRPr="00256197" w:rsidRDefault="006B37EE" w:rsidP="006B37EE">
            <w:pPr>
              <w:spacing w:line="240" w:lineRule="auto"/>
              <w:rPr>
                <w:rFonts w:eastAsia="Times New Roman" w:cs="Times New Roman"/>
                <w:color w:val="000000"/>
                <w:sz w:val="20"/>
                <w:szCs w:val="20"/>
                <w:lang w:eastAsia="en-ZW"/>
                <w:rPrChange w:id="226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69" w:author="Urfels, Anton (IRRI)" w:date="2023-10-06T20:02:00Z">
                  <w:rPr>
                    <w:rFonts w:ascii="Gill Sans MT" w:eastAsia="Times New Roman" w:hAnsi="Gill Sans MT" w:cs="Calibri"/>
                    <w:color w:val="000000"/>
                    <w:sz w:val="20"/>
                    <w:szCs w:val="20"/>
                    <w:lang w:eastAsia="en-ZW"/>
                  </w:rPr>
                </w:rPrChange>
              </w:rPr>
              <w:t>Mean</w:t>
            </w:r>
          </w:p>
        </w:tc>
        <w:tc>
          <w:tcPr>
            <w:tcW w:w="555" w:type="pct"/>
            <w:tcBorders>
              <w:top w:val="single" w:sz="4" w:space="0" w:color="auto"/>
            </w:tcBorders>
            <w:noWrap/>
            <w:vAlign w:val="bottom"/>
          </w:tcPr>
          <w:p w14:paraId="4525F592" w14:textId="6750E24D" w:rsidR="006B37EE" w:rsidRPr="00256197" w:rsidRDefault="006B37EE" w:rsidP="006B37EE">
            <w:pPr>
              <w:spacing w:line="240" w:lineRule="auto"/>
              <w:jc w:val="right"/>
              <w:rPr>
                <w:rFonts w:cs="Times New Roman"/>
                <w:color w:val="000000"/>
                <w:sz w:val="20"/>
                <w:szCs w:val="20"/>
                <w:rPrChange w:id="227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71" w:author="Urfels, Anton (IRRI)" w:date="2023-10-06T20:02:00Z">
                  <w:rPr>
                    <w:rFonts w:ascii="Gill Sans MT" w:hAnsi="Gill Sans MT" w:cs="Calibri"/>
                    <w:color w:val="000000"/>
                    <w:sz w:val="20"/>
                    <w:szCs w:val="20"/>
                  </w:rPr>
                </w:rPrChange>
              </w:rPr>
              <w:t>-73.43</w:t>
            </w:r>
          </w:p>
        </w:tc>
        <w:tc>
          <w:tcPr>
            <w:tcW w:w="555" w:type="pct"/>
            <w:tcBorders>
              <w:top w:val="single" w:sz="4" w:space="0" w:color="auto"/>
            </w:tcBorders>
            <w:noWrap/>
            <w:vAlign w:val="bottom"/>
          </w:tcPr>
          <w:p w14:paraId="5C4AC132" w14:textId="250682AF" w:rsidR="006B37EE" w:rsidRPr="00256197" w:rsidRDefault="006B37EE" w:rsidP="006B37EE">
            <w:pPr>
              <w:spacing w:line="240" w:lineRule="auto"/>
              <w:jc w:val="right"/>
              <w:rPr>
                <w:rFonts w:cs="Times New Roman"/>
                <w:color w:val="000000"/>
                <w:sz w:val="20"/>
                <w:szCs w:val="20"/>
                <w:rPrChange w:id="227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73" w:author="Urfels, Anton (IRRI)" w:date="2023-10-06T20:02:00Z">
                  <w:rPr>
                    <w:rFonts w:ascii="Gill Sans MT" w:hAnsi="Gill Sans MT" w:cs="Calibri"/>
                    <w:color w:val="000000"/>
                    <w:sz w:val="20"/>
                    <w:szCs w:val="20"/>
                  </w:rPr>
                </w:rPrChange>
              </w:rPr>
              <w:t>-1.39</w:t>
            </w:r>
          </w:p>
        </w:tc>
        <w:tc>
          <w:tcPr>
            <w:tcW w:w="555" w:type="pct"/>
            <w:tcBorders>
              <w:top w:val="single" w:sz="4" w:space="0" w:color="auto"/>
            </w:tcBorders>
            <w:noWrap/>
            <w:vAlign w:val="bottom"/>
          </w:tcPr>
          <w:p w14:paraId="3AE28F3B" w14:textId="05D03DD5" w:rsidR="006B37EE" w:rsidRPr="00256197" w:rsidRDefault="006B37EE" w:rsidP="006B37EE">
            <w:pPr>
              <w:spacing w:line="240" w:lineRule="auto"/>
              <w:jc w:val="right"/>
              <w:rPr>
                <w:rFonts w:cs="Times New Roman"/>
                <w:color w:val="000000"/>
                <w:sz w:val="20"/>
                <w:szCs w:val="20"/>
                <w:rPrChange w:id="227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75" w:author="Urfels, Anton (IRRI)" w:date="2023-10-06T20:02:00Z">
                  <w:rPr>
                    <w:rFonts w:ascii="Gill Sans MT" w:hAnsi="Gill Sans MT" w:cs="Calibri"/>
                    <w:color w:val="000000"/>
                    <w:sz w:val="20"/>
                    <w:szCs w:val="20"/>
                  </w:rPr>
                </w:rPrChange>
              </w:rPr>
              <w:t>-18.36</w:t>
            </w:r>
          </w:p>
        </w:tc>
        <w:tc>
          <w:tcPr>
            <w:tcW w:w="555" w:type="pct"/>
            <w:tcBorders>
              <w:top w:val="single" w:sz="4" w:space="0" w:color="auto"/>
            </w:tcBorders>
            <w:noWrap/>
            <w:vAlign w:val="bottom"/>
          </w:tcPr>
          <w:p w14:paraId="209D8BC6" w14:textId="20E0C815" w:rsidR="006B37EE" w:rsidRPr="00256197" w:rsidRDefault="006B37EE" w:rsidP="006B37EE">
            <w:pPr>
              <w:spacing w:line="240" w:lineRule="auto"/>
              <w:jc w:val="right"/>
              <w:rPr>
                <w:rFonts w:cs="Times New Roman"/>
                <w:color w:val="000000"/>
                <w:sz w:val="20"/>
                <w:szCs w:val="20"/>
                <w:rPrChange w:id="227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77" w:author="Urfels, Anton (IRRI)" w:date="2023-10-06T20:02:00Z">
                  <w:rPr>
                    <w:rFonts w:ascii="Gill Sans MT" w:hAnsi="Gill Sans MT" w:cs="Calibri"/>
                    <w:color w:val="000000"/>
                    <w:sz w:val="20"/>
                    <w:szCs w:val="20"/>
                  </w:rPr>
                </w:rPrChange>
              </w:rPr>
              <w:t>-43.68</w:t>
            </w:r>
          </w:p>
        </w:tc>
        <w:tc>
          <w:tcPr>
            <w:tcW w:w="555" w:type="pct"/>
            <w:tcBorders>
              <w:top w:val="single" w:sz="4" w:space="0" w:color="auto"/>
            </w:tcBorders>
            <w:noWrap/>
            <w:vAlign w:val="bottom"/>
          </w:tcPr>
          <w:p w14:paraId="5707ED64" w14:textId="6A688DD7" w:rsidR="006B37EE" w:rsidRPr="00256197" w:rsidRDefault="006B37EE" w:rsidP="006B37EE">
            <w:pPr>
              <w:spacing w:line="240" w:lineRule="auto"/>
              <w:jc w:val="right"/>
              <w:rPr>
                <w:rFonts w:cs="Times New Roman"/>
                <w:color w:val="000000"/>
                <w:sz w:val="20"/>
                <w:szCs w:val="20"/>
                <w:rPrChange w:id="227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79" w:author="Urfels, Anton (IRRI)" w:date="2023-10-06T20:02:00Z">
                  <w:rPr>
                    <w:rFonts w:ascii="Gill Sans MT" w:hAnsi="Gill Sans MT" w:cs="Calibri"/>
                    <w:color w:val="000000"/>
                    <w:sz w:val="20"/>
                    <w:szCs w:val="20"/>
                  </w:rPr>
                </w:rPrChange>
              </w:rPr>
              <w:t>-16.67</w:t>
            </w:r>
          </w:p>
        </w:tc>
        <w:tc>
          <w:tcPr>
            <w:tcW w:w="555" w:type="pct"/>
            <w:tcBorders>
              <w:top w:val="single" w:sz="4" w:space="0" w:color="auto"/>
            </w:tcBorders>
            <w:noWrap/>
            <w:vAlign w:val="bottom"/>
          </w:tcPr>
          <w:p w14:paraId="662AF396" w14:textId="4816647F" w:rsidR="006B37EE" w:rsidRPr="00256197" w:rsidRDefault="006B37EE" w:rsidP="006B37EE">
            <w:pPr>
              <w:spacing w:line="240" w:lineRule="auto"/>
              <w:jc w:val="right"/>
              <w:rPr>
                <w:rFonts w:cs="Times New Roman"/>
                <w:color w:val="000000"/>
                <w:sz w:val="20"/>
                <w:szCs w:val="20"/>
                <w:rPrChange w:id="228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81" w:author="Urfels, Anton (IRRI)" w:date="2023-10-06T20:02:00Z">
                  <w:rPr>
                    <w:rFonts w:ascii="Gill Sans MT" w:hAnsi="Gill Sans MT" w:cs="Calibri"/>
                    <w:color w:val="000000"/>
                    <w:sz w:val="20"/>
                    <w:szCs w:val="20"/>
                  </w:rPr>
                </w:rPrChange>
              </w:rPr>
              <w:t>-28.19</w:t>
            </w:r>
          </w:p>
        </w:tc>
      </w:tr>
      <w:tr w:rsidR="006B37EE" w:rsidRPr="00256197" w14:paraId="47B777FD" w14:textId="77777777" w:rsidTr="004E1BD0">
        <w:trPr>
          <w:trHeight w:val="288"/>
          <w:jc w:val="center"/>
        </w:trPr>
        <w:tc>
          <w:tcPr>
            <w:tcW w:w="707" w:type="pct"/>
            <w:vMerge/>
          </w:tcPr>
          <w:p w14:paraId="726C7C2F" w14:textId="77777777" w:rsidR="006B37EE" w:rsidRPr="00256197" w:rsidRDefault="006B37EE" w:rsidP="006B37EE">
            <w:pPr>
              <w:spacing w:line="240" w:lineRule="auto"/>
              <w:rPr>
                <w:rFonts w:eastAsia="Times New Roman" w:cs="Times New Roman"/>
                <w:color w:val="000000"/>
                <w:sz w:val="20"/>
                <w:szCs w:val="20"/>
                <w:lang w:eastAsia="en-ZW"/>
                <w:rPrChange w:id="2282"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6E4FB67" w14:textId="6A8AEDE5" w:rsidR="006B37EE" w:rsidRPr="00256197" w:rsidRDefault="006B37EE" w:rsidP="006B37EE">
            <w:pPr>
              <w:spacing w:line="240" w:lineRule="auto"/>
              <w:rPr>
                <w:rFonts w:eastAsia="Times New Roman" w:cs="Times New Roman"/>
                <w:color w:val="000000"/>
                <w:sz w:val="20"/>
                <w:szCs w:val="20"/>
                <w:lang w:eastAsia="en-ZW"/>
                <w:rPrChange w:id="2283" w:author="Urfels, Anton (IRRI)" w:date="2023-10-06T20:02:00Z">
                  <w:rPr>
                    <w:rFonts w:ascii="Gill Sans MT" w:eastAsia="Times New Roman" w:hAnsi="Gill Sans MT" w:cs="Calibri"/>
                    <w:color w:val="000000"/>
                    <w:sz w:val="20"/>
                    <w:szCs w:val="20"/>
                    <w:lang w:eastAsia="en-ZW"/>
                  </w:rPr>
                </w:rPrChange>
              </w:rPr>
            </w:pPr>
            <w:proofErr w:type="spellStart"/>
            <w:r w:rsidRPr="00256197">
              <w:rPr>
                <w:rFonts w:eastAsia="Times New Roman" w:cs="Times New Roman"/>
                <w:color w:val="000000"/>
                <w:sz w:val="20"/>
                <w:szCs w:val="20"/>
                <w:lang w:eastAsia="en-ZW"/>
                <w:rPrChange w:id="2284" w:author="Urfels, Anton (IRRI)" w:date="2023-10-06T20:02:00Z">
                  <w:rPr>
                    <w:rFonts w:ascii="Gill Sans MT" w:eastAsia="Times New Roman" w:hAnsi="Gill Sans MT" w:cs="Calibri"/>
                    <w:color w:val="000000"/>
                    <w:sz w:val="20"/>
                    <w:szCs w:val="20"/>
                    <w:lang w:eastAsia="en-ZW"/>
                  </w:rPr>
                </w:rPrChange>
              </w:rPr>
              <w:t>S</w:t>
            </w:r>
            <w:r w:rsidR="004E1BD0" w:rsidRPr="00256197">
              <w:rPr>
                <w:rFonts w:eastAsia="Times New Roman" w:cs="Times New Roman"/>
                <w:color w:val="000000"/>
                <w:sz w:val="20"/>
                <w:szCs w:val="20"/>
                <w:lang w:eastAsia="en-ZW"/>
                <w:rPrChange w:id="2285" w:author="Urfels, Anton (IRRI)" w:date="2023-10-06T20:02:00Z">
                  <w:rPr>
                    <w:rFonts w:ascii="Gill Sans MT" w:eastAsia="Times New Roman" w:hAnsi="Gill Sans MT" w:cs="Calibri"/>
                    <w:color w:val="000000"/>
                    <w:sz w:val="20"/>
                    <w:szCs w:val="20"/>
                    <w:lang w:eastAsia="en-ZW"/>
                  </w:rPr>
                </w:rPrChange>
              </w:rPr>
              <w:t>td.Dev</w:t>
            </w:r>
            <w:proofErr w:type="spellEnd"/>
          </w:p>
        </w:tc>
        <w:tc>
          <w:tcPr>
            <w:tcW w:w="555" w:type="pct"/>
            <w:noWrap/>
            <w:vAlign w:val="bottom"/>
          </w:tcPr>
          <w:p w14:paraId="598D80A6" w14:textId="1E1A2B7D" w:rsidR="006B37EE" w:rsidRPr="00256197" w:rsidRDefault="006B37EE" w:rsidP="006B37EE">
            <w:pPr>
              <w:spacing w:line="240" w:lineRule="auto"/>
              <w:jc w:val="right"/>
              <w:rPr>
                <w:rFonts w:cs="Times New Roman"/>
                <w:color w:val="000000"/>
                <w:sz w:val="20"/>
                <w:szCs w:val="20"/>
                <w:rPrChange w:id="228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87" w:author="Urfels, Anton (IRRI)" w:date="2023-10-06T20:02:00Z">
                  <w:rPr>
                    <w:rFonts w:ascii="Gill Sans MT" w:hAnsi="Gill Sans MT" w:cs="Calibri"/>
                    <w:color w:val="000000"/>
                    <w:sz w:val="20"/>
                    <w:szCs w:val="20"/>
                  </w:rPr>
                </w:rPrChange>
              </w:rPr>
              <w:t>36.34</w:t>
            </w:r>
          </w:p>
        </w:tc>
        <w:tc>
          <w:tcPr>
            <w:tcW w:w="555" w:type="pct"/>
            <w:noWrap/>
            <w:vAlign w:val="bottom"/>
          </w:tcPr>
          <w:p w14:paraId="248D3F2A" w14:textId="6D031B98" w:rsidR="006B37EE" w:rsidRPr="00256197" w:rsidRDefault="006B37EE" w:rsidP="006B37EE">
            <w:pPr>
              <w:spacing w:line="240" w:lineRule="auto"/>
              <w:jc w:val="right"/>
              <w:rPr>
                <w:rFonts w:cs="Times New Roman"/>
                <w:color w:val="000000"/>
                <w:sz w:val="20"/>
                <w:szCs w:val="20"/>
                <w:rPrChange w:id="228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89" w:author="Urfels, Anton (IRRI)" w:date="2023-10-06T20:02:00Z">
                  <w:rPr>
                    <w:rFonts w:ascii="Gill Sans MT" w:hAnsi="Gill Sans MT" w:cs="Calibri"/>
                    <w:color w:val="000000"/>
                    <w:sz w:val="20"/>
                    <w:szCs w:val="20"/>
                  </w:rPr>
                </w:rPrChange>
              </w:rPr>
              <w:t>25.91</w:t>
            </w:r>
          </w:p>
        </w:tc>
        <w:tc>
          <w:tcPr>
            <w:tcW w:w="555" w:type="pct"/>
            <w:noWrap/>
            <w:vAlign w:val="bottom"/>
          </w:tcPr>
          <w:p w14:paraId="59BD0672" w14:textId="2B469779" w:rsidR="006B37EE" w:rsidRPr="00256197" w:rsidRDefault="006B37EE" w:rsidP="006B37EE">
            <w:pPr>
              <w:spacing w:line="240" w:lineRule="auto"/>
              <w:jc w:val="right"/>
              <w:rPr>
                <w:rFonts w:cs="Times New Roman"/>
                <w:color w:val="000000"/>
                <w:sz w:val="20"/>
                <w:szCs w:val="20"/>
                <w:rPrChange w:id="229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91" w:author="Urfels, Anton (IRRI)" w:date="2023-10-06T20:02:00Z">
                  <w:rPr>
                    <w:rFonts w:ascii="Gill Sans MT" w:hAnsi="Gill Sans MT" w:cs="Calibri"/>
                    <w:color w:val="000000"/>
                    <w:sz w:val="20"/>
                    <w:szCs w:val="20"/>
                  </w:rPr>
                </w:rPrChange>
              </w:rPr>
              <w:t>43.02</w:t>
            </w:r>
          </w:p>
        </w:tc>
        <w:tc>
          <w:tcPr>
            <w:tcW w:w="555" w:type="pct"/>
            <w:noWrap/>
            <w:vAlign w:val="bottom"/>
          </w:tcPr>
          <w:p w14:paraId="43AD3B99" w14:textId="4E2DBD2C" w:rsidR="006B37EE" w:rsidRPr="00256197" w:rsidRDefault="006B37EE" w:rsidP="006B37EE">
            <w:pPr>
              <w:spacing w:line="240" w:lineRule="auto"/>
              <w:jc w:val="right"/>
              <w:rPr>
                <w:rFonts w:cs="Times New Roman"/>
                <w:color w:val="000000"/>
                <w:sz w:val="20"/>
                <w:szCs w:val="20"/>
                <w:rPrChange w:id="229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93" w:author="Urfels, Anton (IRRI)" w:date="2023-10-06T20:02:00Z">
                  <w:rPr>
                    <w:rFonts w:ascii="Gill Sans MT" w:hAnsi="Gill Sans MT" w:cs="Calibri"/>
                    <w:color w:val="000000"/>
                    <w:sz w:val="20"/>
                    <w:szCs w:val="20"/>
                  </w:rPr>
                </w:rPrChange>
              </w:rPr>
              <w:t>49.08</w:t>
            </w:r>
          </w:p>
        </w:tc>
        <w:tc>
          <w:tcPr>
            <w:tcW w:w="555" w:type="pct"/>
            <w:noWrap/>
            <w:vAlign w:val="bottom"/>
          </w:tcPr>
          <w:p w14:paraId="67D443E8" w14:textId="4BBF0E03" w:rsidR="006B37EE" w:rsidRPr="00256197" w:rsidRDefault="006B37EE" w:rsidP="006B37EE">
            <w:pPr>
              <w:spacing w:line="240" w:lineRule="auto"/>
              <w:jc w:val="right"/>
              <w:rPr>
                <w:rFonts w:cs="Times New Roman"/>
                <w:color w:val="000000"/>
                <w:sz w:val="20"/>
                <w:szCs w:val="20"/>
                <w:rPrChange w:id="229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95" w:author="Urfels, Anton (IRRI)" w:date="2023-10-06T20:02:00Z">
                  <w:rPr>
                    <w:rFonts w:ascii="Gill Sans MT" w:hAnsi="Gill Sans MT" w:cs="Calibri"/>
                    <w:color w:val="000000"/>
                    <w:sz w:val="20"/>
                    <w:szCs w:val="20"/>
                  </w:rPr>
                </w:rPrChange>
              </w:rPr>
              <w:t>28.35</w:t>
            </w:r>
          </w:p>
        </w:tc>
        <w:tc>
          <w:tcPr>
            <w:tcW w:w="555" w:type="pct"/>
            <w:noWrap/>
            <w:vAlign w:val="bottom"/>
          </w:tcPr>
          <w:p w14:paraId="553E07A0" w14:textId="7B895870" w:rsidR="006B37EE" w:rsidRPr="00256197" w:rsidRDefault="006B37EE" w:rsidP="006B37EE">
            <w:pPr>
              <w:spacing w:line="240" w:lineRule="auto"/>
              <w:jc w:val="right"/>
              <w:rPr>
                <w:rFonts w:cs="Times New Roman"/>
                <w:color w:val="000000"/>
                <w:sz w:val="20"/>
                <w:szCs w:val="20"/>
                <w:rPrChange w:id="229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97" w:author="Urfels, Anton (IRRI)" w:date="2023-10-06T20:02:00Z">
                  <w:rPr>
                    <w:rFonts w:ascii="Gill Sans MT" w:hAnsi="Gill Sans MT" w:cs="Calibri"/>
                    <w:color w:val="000000"/>
                    <w:sz w:val="20"/>
                    <w:szCs w:val="20"/>
                  </w:rPr>
                </w:rPrChange>
              </w:rPr>
              <w:t>30.59</w:t>
            </w:r>
          </w:p>
        </w:tc>
      </w:tr>
      <w:tr w:rsidR="006B37EE" w:rsidRPr="00256197" w14:paraId="28AC2212" w14:textId="77777777" w:rsidTr="004E1BD0">
        <w:trPr>
          <w:trHeight w:val="288"/>
          <w:jc w:val="center"/>
        </w:trPr>
        <w:tc>
          <w:tcPr>
            <w:tcW w:w="707" w:type="pct"/>
            <w:vMerge/>
          </w:tcPr>
          <w:p w14:paraId="64831035" w14:textId="77777777" w:rsidR="006B37EE" w:rsidRPr="00256197" w:rsidRDefault="006B37EE" w:rsidP="006B37EE">
            <w:pPr>
              <w:spacing w:line="240" w:lineRule="auto"/>
              <w:rPr>
                <w:rFonts w:eastAsia="Times New Roman" w:cs="Times New Roman"/>
                <w:color w:val="000000"/>
                <w:sz w:val="20"/>
                <w:szCs w:val="20"/>
                <w:lang w:eastAsia="en-ZW"/>
                <w:rPrChange w:id="229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3119F4B" w14:textId="77777777" w:rsidR="006B37EE" w:rsidRPr="00256197" w:rsidRDefault="006B37EE" w:rsidP="006B37EE">
            <w:pPr>
              <w:spacing w:line="240" w:lineRule="auto"/>
              <w:rPr>
                <w:rFonts w:eastAsia="Times New Roman" w:cs="Times New Roman"/>
                <w:color w:val="000000"/>
                <w:sz w:val="20"/>
                <w:szCs w:val="20"/>
                <w:lang w:eastAsia="en-ZW"/>
                <w:rPrChange w:id="229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00"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2618B226" w14:textId="5F12A83D" w:rsidR="006B37EE" w:rsidRPr="00256197" w:rsidRDefault="006B37EE" w:rsidP="006B37EE">
            <w:pPr>
              <w:spacing w:line="240" w:lineRule="auto"/>
              <w:jc w:val="right"/>
              <w:rPr>
                <w:rFonts w:cs="Times New Roman"/>
                <w:color w:val="000000"/>
                <w:sz w:val="20"/>
                <w:szCs w:val="20"/>
                <w:rPrChange w:id="230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02" w:author="Urfels, Anton (IRRI)" w:date="2023-10-06T20:02:00Z">
                  <w:rPr>
                    <w:rFonts w:ascii="Gill Sans MT" w:hAnsi="Gill Sans MT" w:cs="Calibri"/>
                    <w:color w:val="000000"/>
                    <w:sz w:val="20"/>
                    <w:szCs w:val="20"/>
                  </w:rPr>
                </w:rPrChange>
              </w:rPr>
              <w:t>-177.76</w:t>
            </w:r>
          </w:p>
        </w:tc>
        <w:tc>
          <w:tcPr>
            <w:tcW w:w="555" w:type="pct"/>
            <w:noWrap/>
            <w:vAlign w:val="bottom"/>
          </w:tcPr>
          <w:p w14:paraId="1C773499" w14:textId="69CD0732" w:rsidR="006B37EE" w:rsidRPr="00256197" w:rsidRDefault="006B37EE" w:rsidP="006B37EE">
            <w:pPr>
              <w:spacing w:line="240" w:lineRule="auto"/>
              <w:jc w:val="right"/>
              <w:rPr>
                <w:rFonts w:cs="Times New Roman"/>
                <w:color w:val="000000"/>
                <w:sz w:val="20"/>
                <w:szCs w:val="20"/>
                <w:rPrChange w:id="230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04" w:author="Urfels, Anton (IRRI)" w:date="2023-10-06T20:02:00Z">
                  <w:rPr>
                    <w:rFonts w:ascii="Gill Sans MT" w:hAnsi="Gill Sans MT" w:cs="Calibri"/>
                    <w:color w:val="000000"/>
                    <w:sz w:val="20"/>
                    <w:szCs w:val="20"/>
                  </w:rPr>
                </w:rPrChange>
              </w:rPr>
              <w:t>-59.94</w:t>
            </w:r>
          </w:p>
        </w:tc>
        <w:tc>
          <w:tcPr>
            <w:tcW w:w="555" w:type="pct"/>
            <w:noWrap/>
            <w:vAlign w:val="bottom"/>
          </w:tcPr>
          <w:p w14:paraId="24298E6D" w14:textId="7999FD99" w:rsidR="006B37EE" w:rsidRPr="00256197" w:rsidRDefault="006B37EE" w:rsidP="006B37EE">
            <w:pPr>
              <w:spacing w:line="240" w:lineRule="auto"/>
              <w:jc w:val="right"/>
              <w:rPr>
                <w:rFonts w:cs="Times New Roman"/>
                <w:color w:val="000000"/>
                <w:sz w:val="20"/>
                <w:szCs w:val="20"/>
                <w:rPrChange w:id="230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06" w:author="Urfels, Anton (IRRI)" w:date="2023-10-06T20:02:00Z">
                  <w:rPr>
                    <w:rFonts w:ascii="Gill Sans MT" w:hAnsi="Gill Sans MT" w:cs="Calibri"/>
                    <w:color w:val="000000"/>
                    <w:sz w:val="20"/>
                    <w:szCs w:val="20"/>
                  </w:rPr>
                </w:rPrChange>
              </w:rPr>
              <w:t>-123.07</w:t>
            </w:r>
          </w:p>
        </w:tc>
        <w:tc>
          <w:tcPr>
            <w:tcW w:w="555" w:type="pct"/>
            <w:noWrap/>
            <w:vAlign w:val="bottom"/>
          </w:tcPr>
          <w:p w14:paraId="6949B1F4" w14:textId="23A2E120" w:rsidR="006B37EE" w:rsidRPr="00256197" w:rsidRDefault="006B37EE" w:rsidP="006B37EE">
            <w:pPr>
              <w:spacing w:line="240" w:lineRule="auto"/>
              <w:jc w:val="right"/>
              <w:rPr>
                <w:rFonts w:cs="Times New Roman"/>
                <w:color w:val="000000"/>
                <w:sz w:val="20"/>
                <w:szCs w:val="20"/>
                <w:rPrChange w:id="230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08" w:author="Urfels, Anton (IRRI)" w:date="2023-10-06T20:02:00Z">
                  <w:rPr>
                    <w:rFonts w:ascii="Gill Sans MT" w:hAnsi="Gill Sans MT" w:cs="Calibri"/>
                    <w:color w:val="000000"/>
                    <w:sz w:val="20"/>
                    <w:szCs w:val="20"/>
                  </w:rPr>
                </w:rPrChange>
              </w:rPr>
              <w:t>-139.93</w:t>
            </w:r>
          </w:p>
        </w:tc>
        <w:tc>
          <w:tcPr>
            <w:tcW w:w="555" w:type="pct"/>
            <w:noWrap/>
            <w:vAlign w:val="bottom"/>
          </w:tcPr>
          <w:p w14:paraId="4B3CCCFC" w14:textId="3AA35CEC" w:rsidR="006B37EE" w:rsidRPr="00256197" w:rsidRDefault="006B37EE" w:rsidP="006B37EE">
            <w:pPr>
              <w:spacing w:line="240" w:lineRule="auto"/>
              <w:jc w:val="right"/>
              <w:rPr>
                <w:rFonts w:cs="Times New Roman"/>
                <w:color w:val="000000"/>
                <w:sz w:val="20"/>
                <w:szCs w:val="20"/>
                <w:rPrChange w:id="230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10" w:author="Urfels, Anton (IRRI)" w:date="2023-10-06T20:02:00Z">
                  <w:rPr>
                    <w:rFonts w:ascii="Gill Sans MT" w:hAnsi="Gill Sans MT" w:cs="Calibri"/>
                    <w:color w:val="000000"/>
                    <w:sz w:val="20"/>
                    <w:szCs w:val="20"/>
                  </w:rPr>
                </w:rPrChange>
              </w:rPr>
              <w:t>-119.55</w:t>
            </w:r>
          </w:p>
        </w:tc>
        <w:tc>
          <w:tcPr>
            <w:tcW w:w="555" w:type="pct"/>
            <w:noWrap/>
            <w:vAlign w:val="bottom"/>
          </w:tcPr>
          <w:p w14:paraId="7690B63C" w14:textId="28308A79" w:rsidR="006B37EE" w:rsidRPr="00256197" w:rsidRDefault="006B37EE" w:rsidP="006B37EE">
            <w:pPr>
              <w:spacing w:line="240" w:lineRule="auto"/>
              <w:jc w:val="right"/>
              <w:rPr>
                <w:rFonts w:cs="Times New Roman"/>
                <w:color w:val="000000"/>
                <w:sz w:val="20"/>
                <w:szCs w:val="20"/>
                <w:rPrChange w:id="231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12" w:author="Urfels, Anton (IRRI)" w:date="2023-10-06T20:02:00Z">
                  <w:rPr>
                    <w:rFonts w:ascii="Gill Sans MT" w:hAnsi="Gill Sans MT" w:cs="Calibri"/>
                    <w:color w:val="000000"/>
                    <w:sz w:val="20"/>
                    <w:szCs w:val="20"/>
                  </w:rPr>
                </w:rPrChange>
              </w:rPr>
              <w:t>-151.45</w:t>
            </w:r>
          </w:p>
        </w:tc>
      </w:tr>
      <w:tr w:rsidR="006B37EE" w:rsidRPr="00256197" w14:paraId="3D80135D" w14:textId="77777777" w:rsidTr="004E1BD0">
        <w:trPr>
          <w:trHeight w:val="288"/>
          <w:jc w:val="center"/>
        </w:trPr>
        <w:tc>
          <w:tcPr>
            <w:tcW w:w="707" w:type="pct"/>
            <w:vMerge/>
          </w:tcPr>
          <w:p w14:paraId="6EA3D332" w14:textId="77777777" w:rsidR="006B37EE" w:rsidRPr="00256197" w:rsidRDefault="006B37EE" w:rsidP="006B37EE">
            <w:pPr>
              <w:spacing w:line="240" w:lineRule="auto"/>
              <w:rPr>
                <w:rFonts w:eastAsia="Times New Roman" w:cs="Times New Roman"/>
                <w:color w:val="000000"/>
                <w:sz w:val="20"/>
                <w:szCs w:val="20"/>
                <w:lang w:eastAsia="en-ZW"/>
                <w:rPrChange w:id="231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DEA0A05" w14:textId="77777777" w:rsidR="006B37EE" w:rsidRPr="00256197" w:rsidRDefault="006B37EE" w:rsidP="006B37EE">
            <w:pPr>
              <w:spacing w:line="240" w:lineRule="auto"/>
              <w:rPr>
                <w:rFonts w:eastAsia="Times New Roman" w:cs="Times New Roman"/>
                <w:color w:val="000000"/>
                <w:sz w:val="20"/>
                <w:szCs w:val="20"/>
                <w:lang w:eastAsia="en-ZW"/>
                <w:rPrChange w:id="231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15" w:author="Urfels, Anton (IRRI)" w:date="2023-10-06T20:02:00Z">
                  <w:rPr>
                    <w:rFonts w:ascii="Gill Sans MT" w:eastAsia="Times New Roman" w:hAnsi="Gill Sans MT" w:cs="Calibri"/>
                    <w:color w:val="000000"/>
                    <w:sz w:val="20"/>
                    <w:szCs w:val="20"/>
                    <w:lang w:eastAsia="en-ZW"/>
                  </w:rPr>
                </w:rPrChange>
              </w:rPr>
              <w:t>10th percentile</w:t>
            </w:r>
          </w:p>
        </w:tc>
        <w:tc>
          <w:tcPr>
            <w:tcW w:w="555" w:type="pct"/>
            <w:noWrap/>
            <w:vAlign w:val="bottom"/>
          </w:tcPr>
          <w:p w14:paraId="368F282D" w14:textId="693D1B65" w:rsidR="006B37EE" w:rsidRPr="00256197" w:rsidRDefault="006B37EE" w:rsidP="006B37EE">
            <w:pPr>
              <w:spacing w:line="240" w:lineRule="auto"/>
              <w:jc w:val="right"/>
              <w:rPr>
                <w:rFonts w:cs="Times New Roman"/>
                <w:color w:val="000000"/>
                <w:sz w:val="20"/>
                <w:szCs w:val="20"/>
                <w:rPrChange w:id="231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17" w:author="Urfels, Anton (IRRI)" w:date="2023-10-06T20:02:00Z">
                  <w:rPr>
                    <w:rFonts w:ascii="Gill Sans MT" w:hAnsi="Gill Sans MT" w:cs="Calibri"/>
                    <w:color w:val="000000"/>
                    <w:sz w:val="20"/>
                    <w:szCs w:val="20"/>
                  </w:rPr>
                </w:rPrChange>
              </w:rPr>
              <w:t>-113.83</w:t>
            </w:r>
          </w:p>
        </w:tc>
        <w:tc>
          <w:tcPr>
            <w:tcW w:w="555" w:type="pct"/>
            <w:noWrap/>
            <w:vAlign w:val="bottom"/>
          </w:tcPr>
          <w:p w14:paraId="2D050F54" w14:textId="6850F0EB" w:rsidR="006B37EE" w:rsidRPr="00256197" w:rsidRDefault="006B37EE" w:rsidP="006B37EE">
            <w:pPr>
              <w:spacing w:line="240" w:lineRule="auto"/>
              <w:jc w:val="right"/>
              <w:rPr>
                <w:rFonts w:cs="Times New Roman"/>
                <w:color w:val="000000"/>
                <w:sz w:val="20"/>
                <w:szCs w:val="20"/>
                <w:rPrChange w:id="231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19" w:author="Urfels, Anton (IRRI)" w:date="2023-10-06T20:02:00Z">
                  <w:rPr>
                    <w:rFonts w:ascii="Gill Sans MT" w:hAnsi="Gill Sans MT" w:cs="Calibri"/>
                    <w:color w:val="000000"/>
                    <w:sz w:val="20"/>
                    <w:szCs w:val="20"/>
                  </w:rPr>
                </w:rPrChange>
              </w:rPr>
              <w:t>-28.09</w:t>
            </w:r>
          </w:p>
        </w:tc>
        <w:tc>
          <w:tcPr>
            <w:tcW w:w="555" w:type="pct"/>
            <w:noWrap/>
            <w:vAlign w:val="bottom"/>
          </w:tcPr>
          <w:p w14:paraId="3629E035" w14:textId="0437518C" w:rsidR="006B37EE" w:rsidRPr="00256197" w:rsidRDefault="006B37EE" w:rsidP="006B37EE">
            <w:pPr>
              <w:spacing w:line="240" w:lineRule="auto"/>
              <w:jc w:val="right"/>
              <w:rPr>
                <w:rFonts w:cs="Times New Roman"/>
                <w:color w:val="000000"/>
                <w:sz w:val="20"/>
                <w:szCs w:val="20"/>
                <w:rPrChange w:id="232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21" w:author="Urfels, Anton (IRRI)" w:date="2023-10-06T20:02:00Z">
                  <w:rPr>
                    <w:rFonts w:ascii="Gill Sans MT" w:hAnsi="Gill Sans MT" w:cs="Calibri"/>
                    <w:color w:val="000000"/>
                    <w:sz w:val="20"/>
                    <w:szCs w:val="20"/>
                  </w:rPr>
                </w:rPrChange>
              </w:rPr>
              <w:t>-77.92</w:t>
            </w:r>
          </w:p>
        </w:tc>
        <w:tc>
          <w:tcPr>
            <w:tcW w:w="555" w:type="pct"/>
            <w:noWrap/>
            <w:vAlign w:val="bottom"/>
          </w:tcPr>
          <w:p w14:paraId="7F8B3129" w14:textId="59402A18" w:rsidR="006B37EE" w:rsidRPr="00256197" w:rsidRDefault="006B37EE" w:rsidP="006B37EE">
            <w:pPr>
              <w:spacing w:line="240" w:lineRule="auto"/>
              <w:jc w:val="right"/>
              <w:rPr>
                <w:rFonts w:cs="Times New Roman"/>
                <w:color w:val="000000"/>
                <w:sz w:val="20"/>
                <w:szCs w:val="20"/>
                <w:rPrChange w:id="232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23" w:author="Urfels, Anton (IRRI)" w:date="2023-10-06T20:02:00Z">
                  <w:rPr>
                    <w:rFonts w:ascii="Gill Sans MT" w:hAnsi="Gill Sans MT" w:cs="Calibri"/>
                    <w:color w:val="000000"/>
                    <w:sz w:val="20"/>
                    <w:szCs w:val="20"/>
                  </w:rPr>
                </w:rPrChange>
              </w:rPr>
              <w:t>-109.68</w:t>
            </w:r>
          </w:p>
        </w:tc>
        <w:tc>
          <w:tcPr>
            <w:tcW w:w="555" w:type="pct"/>
            <w:noWrap/>
            <w:vAlign w:val="bottom"/>
          </w:tcPr>
          <w:p w14:paraId="19E9DEEB" w14:textId="0D9BCA71" w:rsidR="006B37EE" w:rsidRPr="00256197" w:rsidRDefault="006B37EE" w:rsidP="006B37EE">
            <w:pPr>
              <w:spacing w:line="240" w:lineRule="auto"/>
              <w:jc w:val="right"/>
              <w:rPr>
                <w:rFonts w:cs="Times New Roman"/>
                <w:color w:val="000000"/>
                <w:sz w:val="20"/>
                <w:szCs w:val="20"/>
                <w:rPrChange w:id="232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25" w:author="Urfels, Anton (IRRI)" w:date="2023-10-06T20:02:00Z">
                  <w:rPr>
                    <w:rFonts w:ascii="Gill Sans MT" w:hAnsi="Gill Sans MT" w:cs="Calibri"/>
                    <w:color w:val="000000"/>
                    <w:sz w:val="20"/>
                    <w:szCs w:val="20"/>
                  </w:rPr>
                </w:rPrChange>
              </w:rPr>
              <w:t>-46.58</w:t>
            </w:r>
          </w:p>
        </w:tc>
        <w:tc>
          <w:tcPr>
            <w:tcW w:w="555" w:type="pct"/>
            <w:noWrap/>
            <w:vAlign w:val="bottom"/>
          </w:tcPr>
          <w:p w14:paraId="3C199BF0" w14:textId="2CB1FDDC" w:rsidR="006B37EE" w:rsidRPr="00256197" w:rsidRDefault="006B37EE" w:rsidP="006B37EE">
            <w:pPr>
              <w:spacing w:line="240" w:lineRule="auto"/>
              <w:jc w:val="right"/>
              <w:rPr>
                <w:rFonts w:cs="Times New Roman"/>
                <w:color w:val="000000"/>
                <w:sz w:val="20"/>
                <w:szCs w:val="20"/>
                <w:rPrChange w:id="232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27" w:author="Urfels, Anton (IRRI)" w:date="2023-10-06T20:02:00Z">
                  <w:rPr>
                    <w:rFonts w:ascii="Gill Sans MT" w:hAnsi="Gill Sans MT" w:cs="Calibri"/>
                    <w:color w:val="000000"/>
                    <w:sz w:val="20"/>
                    <w:szCs w:val="20"/>
                  </w:rPr>
                </w:rPrChange>
              </w:rPr>
              <w:t>-65.46</w:t>
            </w:r>
          </w:p>
        </w:tc>
      </w:tr>
      <w:tr w:rsidR="006B37EE" w:rsidRPr="00256197" w14:paraId="598B66A8" w14:textId="77777777" w:rsidTr="004E1BD0">
        <w:trPr>
          <w:trHeight w:val="288"/>
          <w:jc w:val="center"/>
        </w:trPr>
        <w:tc>
          <w:tcPr>
            <w:tcW w:w="707" w:type="pct"/>
            <w:vMerge/>
          </w:tcPr>
          <w:p w14:paraId="7573B411" w14:textId="77777777" w:rsidR="006B37EE" w:rsidRPr="00256197" w:rsidRDefault="006B37EE" w:rsidP="006B37EE">
            <w:pPr>
              <w:spacing w:line="240" w:lineRule="auto"/>
              <w:rPr>
                <w:rFonts w:eastAsia="Times New Roman" w:cs="Times New Roman"/>
                <w:color w:val="000000"/>
                <w:sz w:val="20"/>
                <w:szCs w:val="20"/>
                <w:lang w:eastAsia="en-ZW"/>
                <w:rPrChange w:id="232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2CFF5D8" w14:textId="77777777" w:rsidR="006B37EE" w:rsidRPr="00256197" w:rsidRDefault="006B37EE" w:rsidP="006B37EE">
            <w:pPr>
              <w:spacing w:line="240" w:lineRule="auto"/>
              <w:rPr>
                <w:rFonts w:eastAsia="Times New Roman" w:cs="Times New Roman"/>
                <w:color w:val="000000"/>
                <w:sz w:val="20"/>
                <w:szCs w:val="20"/>
                <w:lang w:eastAsia="en-ZW"/>
                <w:rPrChange w:id="232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30" w:author="Urfels, Anton (IRRI)" w:date="2023-10-06T20:02:00Z">
                  <w:rPr>
                    <w:rFonts w:ascii="Gill Sans MT" w:eastAsia="Times New Roman" w:hAnsi="Gill Sans MT" w:cs="Calibri"/>
                    <w:color w:val="000000"/>
                    <w:sz w:val="20"/>
                    <w:szCs w:val="20"/>
                    <w:lang w:eastAsia="en-ZW"/>
                  </w:rPr>
                </w:rPrChange>
              </w:rPr>
              <w:t>25th percentile</w:t>
            </w:r>
          </w:p>
        </w:tc>
        <w:tc>
          <w:tcPr>
            <w:tcW w:w="555" w:type="pct"/>
            <w:noWrap/>
            <w:vAlign w:val="bottom"/>
          </w:tcPr>
          <w:p w14:paraId="2F176178" w14:textId="4364AC3A" w:rsidR="006B37EE" w:rsidRPr="00256197" w:rsidRDefault="006B37EE" w:rsidP="006B37EE">
            <w:pPr>
              <w:spacing w:line="240" w:lineRule="auto"/>
              <w:jc w:val="right"/>
              <w:rPr>
                <w:rFonts w:cs="Times New Roman"/>
                <w:color w:val="000000"/>
                <w:sz w:val="20"/>
                <w:szCs w:val="20"/>
                <w:rPrChange w:id="233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32" w:author="Urfels, Anton (IRRI)" w:date="2023-10-06T20:02:00Z">
                  <w:rPr>
                    <w:rFonts w:ascii="Gill Sans MT" w:hAnsi="Gill Sans MT" w:cs="Calibri"/>
                    <w:color w:val="000000"/>
                    <w:sz w:val="20"/>
                    <w:szCs w:val="20"/>
                  </w:rPr>
                </w:rPrChange>
              </w:rPr>
              <w:t>-94.35</w:t>
            </w:r>
          </w:p>
        </w:tc>
        <w:tc>
          <w:tcPr>
            <w:tcW w:w="555" w:type="pct"/>
            <w:noWrap/>
            <w:vAlign w:val="bottom"/>
          </w:tcPr>
          <w:p w14:paraId="2F031821" w14:textId="082FF59B" w:rsidR="006B37EE" w:rsidRPr="00256197" w:rsidRDefault="006B37EE" w:rsidP="006B37EE">
            <w:pPr>
              <w:spacing w:line="240" w:lineRule="auto"/>
              <w:jc w:val="right"/>
              <w:rPr>
                <w:rFonts w:cs="Times New Roman"/>
                <w:color w:val="000000"/>
                <w:sz w:val="20"/>
                <w:szCs w:val="20"/>
                <w:rPrChange w:id="233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34" w:author="Urfels, Anton (IRRI)" w:date="2023-10-06T20:02:00Z">
                  <w:rPr>
                    <w:rFonts w:ascii="Gill Sans MT" w:hAnsi="Gill Sans MT" w:cs="Calibri"/>
                    <w:color w:val="000000"/>
                    <w:sz w:val="20"/>
                    <w:szCs w:val="20"/>
                  </w:rPr>
                </w:rPrChange>
              </w:rPr>
              <w:t>-20.99</w:t>
            </w:r>
          </w:p>
        </w:tc>
        <w:tc>
          <w:tcPr>
            <w:tcW w:w="555" w:type="pct"/>
            <w:noWrap/>
            <w:vAlign w:val="bottom"/>
          </w:tcPr>
          <w:p w14:paraId="24C1742B" w14:textId="32EDE831" w:rsidR="006B37EE" w:rsidRPr="00256197" w:rsidRDefault="006B37EE" w:rsidP="006B37EE">
            <w:pPr>
              <w:spacing w:line="240" w:lineRule="auto"/>
              <w:jc w:val="right"/>
              <w:rPr>
                <w:rFonts w:cs="Times New Roman"/>
                <w:color w:val="000000"/>
                <w:sz w:val="20"/>
                <w:szCs w:val="20"/>
                <w:rPrChange w:id="233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36" w:author="Urfels, Anton (IRRI)" w:date="2023-10-06T20:02:00Z">
                  <w:rPr>
                    <w:rFonts w:ascii="Gill Sans MT" w:hAnsi="Gill Sans MT" w:cs="Calibri"/>
                    <w:color w:val="000000"/>
                    <w:sz w:val="20"/>
                    <w:szCs w:val="20"/>
                  </w:rPr>
                </w:rPrChange>
              </w:rPr>
              <w:t>-53.41</w:t>
            </w:r>
          </w:p>
        </w:tc>
        <w:tc>
          <w:tcPr>
            <w:tcW w:w="555" w:type="pct"/>
            <w:noWrap/>
            <w:vAlign w:val="bottom"/>
          </w:tcPr>
          <w:p w14:paraId="2C9268B8" w14:textId="6BF17212" w:rsidR="006B37EE" w:rsidRPr="00256197" w:rsidRDefault="006B37EE" w:rsidP="006B37EE">
            <w:pPr>
              <w:spacing w:line="240" w:lineRule="auto"/>
              <w:jc w:val="right"/>
              <w:rPr>
                <w:rFonts w:cs="Times New Roman"/>
                <w:color w:val="000000"/>
                <w:sz w:val="20"/>
                <w:szCs w:val="20"/>
                <w:rPrChange w:id="233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38" w:author="Urfels, Anton (IRRI)" w:date="2023-10-06T20:02:00Z">
                  <w:rPr>
                    <w:rFonts w:ascii="Gill Sans MT" w:hAnsi="Gill Sans MT" w:cs="Calibri"/>
                    <w:color w:val="000000"/>
                    <w:sz w:val="20"/>
                    <w:szCs w:val="20"/>
                  </w:rPr>
                </w:rPrChange>
              </w:rPr>
              <w:t>-86.66</w:t>
            </w:r>
          </w:p>
        </w:tc>
        <w:tc>
          <w:tcPr>
            <w:tcW w:w="555" w:type="pct"/>
            <w:noWrap/>
            <w:vAlign w:val="bottom"/>
          </w:tcPr>
          <w:p w14:paraId="07C81F2F" w14:textId="28B20750" w:rsidR="006B37EE" w:rsidRPr="00256197" w:rsidRDefault="006B37EE" w:rsidP="006B37EE">
            <w:pPr>
              <w:spacing w:line="240" w:lineRule="auto"/>
              <w:jc w:val="right"/>
              <w:rPr>
                <w:rFonts w:cs="Times New Roman"/>
                <w:color w:val="000000"/>
                <w:sz w:val="20"/>
                <w:szCs w:val="20"/>
                <w:rPrChange w:id="233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40" w:author="Urfels, Anton (IRRI)" w:date="2023-10-06T20:02:00Z">
                  <w:rPr>
                    <w:rFonts w:ascii="Gill Sans MT" w:hAnsi="Gill Sans MT" w:cs="Calibri"/>
                    <w:color w:val="000000"/>
                    <w:sz w:val="20"/>
                    <w:szCs w:val="20"/>
                  </w:rPr>
                </w:rPrChange>
              </w:rPr>
              <w:t>-30.70</w:t>
            </w:r>
          </w:p>
        </w:tc>
        <w:tc>
          <w:tcPr>
            <w:tcW w:w="555" w:type="pct"/>
            <w:noWrap/>
            <w:vAlign w:val="bottom"/>
          </w:tcPr>
          <w:p w14:paraId="2360F45D" w14:textId="50CF5BC2" w:rsidR="006B37EE" w:rsidRPr="00256197" w:rsidRDefault="006B37EE" w:rsidP="006B37EE">
            <w:pPr>
              <w:spacing w:line="240" w:lineRule="auto"/>
              <w:jc w:val="right"/>
              <w:rPr>
                <w:rFonts w:cs="Times New Roman"/>
                <w:color w:val="000000"/>
                <w:sz w:val="20"/>
                <w:szCs w:val="20"/>
                <w:rPrChange w:id="234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42" w:author="Urfels, Anton (IRRI)" w:date="2023-10-06T20:02:00Z">
                  <w:rPr>
                    <w:rFonts w:ascii="Gill Sans MT" w:hAnsi="Gill Sans MT" w:cs="Calibri"/>
                    <w:color w:val="000000"/>
                    <w:sz w:val="20"/>
                    <w:szCs w:val="20"/>
                  </w:rPr>
                </w:rPrChange>
              </w:rPr>
              <w:t>-43.60</w:t>
            </w:r>
          </w:p>
        </w:tc>
      </w:tr>
      <w:tr w:rsidR="006B37EE" w:rsidRPr="00256197" w14:paraId="7495E0CA" w14:textId="77777777" w:rsidTr="004E1BD0">
        <w:trPr>
          <w:trHeight w:val="288"/>
          <w:jc w:val="center"/>
        </w:trPr>
        <w:tc>
          <w:tcPr>
            <w:tcW w:w="707" w:type="pct"/>
            <w:vMerge/>
          </w:tcPr>
          <w:p w14:paraId="53EE10D3" w14:textId="77777777" w:rsidR="006B37EE" w:rsidRPr="00256197" w:rsidRDefault="006B37EE" w:rsidP="006B37EE">
            <w:pPr>
              <w:spacing w:line="240" w:lineRule="auto"/>
              <w:rPr>
                <w:rFonts w:eastAsia="Times New Roman" w:cs="Times New Roman"/>
                <w:color w:val="000000"/>
                <w:sz w:val="20"/>
                <w:szCs w:val="20"/>
                <w:lang w:eastAsia="en-ZW"/>
                <w:rPrChange w:id="234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6F0847AA" w14:textId="77777777" w:rsidR="006B37EE" w:rsidRPr="00256197" w:rsidRDefault="006B37EE" w:rsidP="006B37EE">
            <w:pPr>
              <w:spacing w:line="240" w:lineRule="auto"/>
              <w:rPr>
                <w:rFonts w:eastAsia="Times New Roman" w:cs="Times New Roman"/>
                <w:color w:val="000000"/>
                <w:sz w:val="20"/>
                <w:szCs w:val="20"/>
                <w:lang w:eastAsia="en-ZW"/>
                <w:rPrChange w:id="234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45"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2BB23CDF" w14:textId="3DFFF732" w:rsidR="006B37EE" w:rsidRPr="00256197" w:rsidRDefault="006B37EE" w:rsidP="006B37EE">
            <w:pPr>
              <w:spacing w:line="240" w:lineRule="auto"/>
              <w:jc w:val="right"/>
              <w:rPr>
                <w:rFonts w:cs="Times New Roman"/>
                <w:color w:val="000000"/>
                <w:sz w:val="20"/>
                <w:szCs w:val="20"/>
                <w:rPrChange w:id="234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47" w:author="Urfels, Anton (IRRI)" w:date="2023-10-06T20:02:00Z">
                  <w:rPr>
                    <w:rFonts w:ascii="Gill Sans MT" w:hAnsi="Gill Sans MT" w:cs="Calibri"/>
                    <w:color w:val="000000"/>
                    <w:sz w:val="20"/>
                    <w:szCs w:val="20"/>
                  </w:rPr>
                </w:rPrChange>
              </w:rPr>
              <w:t>-72.95</w:t>
            </w:r>
          </w:p>
        </w:tc>
        <w:tc>
          <w:tcPr>
            <w:tcW w:w="555" w:type="pct"/>
            <w:noWrap/>
            <w:vAlign w:val="bottom"/>
          </w:tcPr>
          <w:p w14:paraId="6FD5F114" w14:textId="1FBB0B36" w:rsidR="006B37EE" w:rsidRPr="00256197" w:rsidRDefault="006B37EE" w:rsidP="006B37EE">
            <w:pPr>
              <w:spacing w:line="240" w:lineRule="auto"/>
              <w:jc w:val="right"/>
              <w:rPr>
                <w:rFonts w:cs="Times New Roman"/>
                <w:color w:val="000000"/>
                <w:sz w:val="20"/>
                <w:szCs w:val="20"/>
                <w:rPrChange w:id="234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49" w:author="Urfels, Anton (IRRI)" w:date="2023-10-06T20:02:00Z">
                  <w:rPr>
                    <w:rFonts w:ascii="Gill Sans MT" w:hAnsi="Gill Sans MT" w:cs="Calibri"/>
                    <w:color w:val="000000"/>
                    <w:sz w:val="20"/>
                    <w:szCs w:val="20"/>
                  </w:rPr>
                </w:rPrChange>
              </w:rPr>
              <w:t>-6.29</w:t>
            </w:r>
          </w:p>
        </w:tc>
        <w:tc>
          <w:tcPr>
            <w:tcW w:w="555" w:type="pct"/>
            <w:noWrap/>
            <w:vAlign w:val="bottom"/>
          </w:tcPr>
          <w:p w14:paraId="7D8E83B3" w14:textId="65A9EC7C" w:rsidR="006B37EE" w:rsidRPr="00256197" w:rsidRDefault="006B37EE" w:rsidP="006B37EE">
            <w:pPr>
              <w:spacing w:line="240" w:lineRule="auto"/>
              <w:jc w:val="right"/>
              <w:rPr>
                <w:rFonts w:cs="Times New Roman"/>
                <w:color w:val="000000"/>
                <w:sz w:val="20"/>
                <w:szCs w:val="20"/>
                <w:rPrChange w:id="235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51" w:author="Urfels, Anton (IRRI)" w:date="2023-10-06T20:02:00Z">
                  <w:rPr>
                    <w:rFonts w:ascii="Gill Sans MT" w:hAnsi="Gill Sans MT" w:cs="Calibri"/>
                    <w:color w:val="000000"/>
                    <w:sz w:val="20"/>
                    <w:szCs w:val="20"/>
                  </w:rPr>
                </w:rPrChange>
              </w:rPr>
              <w:t>-13.44</w:t>
            </w:r>
          </w:p>
        </w:tc>
        <w:tc>
          <w:tcPr>
            <w:tcW w:w="555" w:type="pct"/>
            <w:noWrap/>
            <w:vAlign w:val="bottom"/>
          </w:tcPr>
          <w:p w14:paraId="5F5F588C" w14:textId="42E23108" w:rsidR="006B37EE" w:rsidRPr="00256197" w:rsidRDefault="006B37EE" w:rsidP="006B37EE">
            <w:pPr>
              <w:spacing w:line="240" w:lineRule="auto"/>
              <w:jc w:val="right"/>
              <w:rPr>
                <w:rFonts w:cs="Times New Roman"/>
                <w:color w:val="000000"/>
                <w:sz w:val="20"/>
                <w:szCs w:val="20"/>
                <w:rPrChange w:id="235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53" w:author="Urfels, Anton (IRRI)" w:date="2023-10-06T20:02:00Z">
                  <w:rPr>
                    <w:rFonts w:ascii="Gill Sans MT" w:hAnsi="Gill Sans MT" w:cs="Calibri"/>
                    <w:color w:val="000000"/>
                    <w:sz w:val="20"/>
                    <w:szCs w:val="20"/>
                  </w:rPr>
                </w:rPrChange>
              </w:rPr>
              <w:t>-42.45</w:t>
            </w:r>
          </w:p>
        </w:tc>
        <w:tc>
          <w:tcPr>
            <w:tcW w:w="555" w:type="pct"/>
            <w:noWrap/>
            <w:vAlign w:val="bottom"/>
          </w:tcPr>
          <w:p w14:paraId="67D4C9B3" w14:textId="7A7FCD87" w:rsidR="006B37EE" w:rsidRPr="00256197" w:rsidRDefault="006B37EE" w:rsidP="006B37EE">
            <w:pPr>
              <w:spacing w:line="240" w:lineRule="auto"/>
              <w:jc w:val="right"/>
              <w:rPr>
                <w:rFonts w:cs="Times New Roman"/>
                <w:color w:val="000000"/>
                <w:sz w:val="20"/>
                <w:szCs w:val="20"/>
                <w:rPrChange w:id="235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55" w:author="Urfels, Anton (IRRI)" w:date="2023-10-06T20:02:00Z">
                  <w:rPr>
                    <w:rFonts w:ascii="Gill Sans MT" w:hAnsi="Gill Sans MT" w:cs="Calibri"/>
                    <w:color w:val="000000"/>
                    <w:sz w:val="20"/>
                    <w:szCs w:val="20"/>
                  </w:rPr>
                </w:rPrChange>
              </w:rPr>
              <w:t>-19.58</w:t>
            </w:r>
          </w:p>
        </w:tc>
        <w:tc>
          <w:tcPr>
            <w:tcW w:w="555" w:type="pct"/>
            <w:noWrap/>
            <w:vAlign w:val="bottom"/>
          </w:tcPr>
          <w:p w14:paraId="694AC5DF" w14:textId="13FCBB24" w:rsidR="006B37EE" w:rsidRPr="00256197" w:rsidRDefault="006B37EE" w:rsidP="006B37EE">
            <w:pPr>
              <w:spacing w:line="240" w:lineRule="auto"/>
              <w:jc w:val="right"/>
              <w:rPr>
                <w:rFonts w:cs="Times New Roman"/>
                <w:color w:val="000000"/>
                <w:sz w:val="20"/>
                <w:szCs w:val="20"/>
                <w:rPrChange w:id="235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57" w:author="Urfels, Anton (IRRI)" w:date="2023-10-06T20:02:00Z">
                  <w:rPr>
                    <w:rFonts w:ascii="Gill Sans MT" w:hAnsi="Gill Sans MT" w:cs="Calibri"/>
                    <w:color w:val="000000"/>
                    <w:sz w:val="20"/>
                    <w:szCs w:val="20"/>
                  </w:rPr>
                </w:rPrChange>
              </w:rPr>
              <w:t>-29.30</w:t>
            </w:r>
          </w:p>
        </w:tc>
      </w:tr>
      <w:tr w:rsidR="006B37EE" w:rsidRPr="00256197" w14:paraId="2379CD88" w14:textId="77777777" w:rsidTr="004E1BD0">
        <w:trPr>
          <w:trHeight w:val="288"/>
          <w:jc w:val="center"/>
        </w:trPr>
        <w:tc>
          <w:tcPr>
            <w:tcW w:w="707" w:type="pct"/>
            <w:vMerge/>
          </w:tcPr>
          <w:p w14:paraId="34DD8AFD" w14:textId="77777777" w:rsidR="006B37EE" w:rsidRPr="00256197" w:rsidRDefault="006B37EE" w:rsidP="006B37EE">
            <w:pPr>
              <w:spacing w:line="240" w:lineRule="auto"/>
              <w:rPr>
                <w:rFonts w:eastAsia="Times New Roman" w:cs="Times New Roman"/>
                <w:color w:val="000000"/>
                <w:sz w:val="20"/>
                <w:szCs w:val="20"/>
                <w:lang w:eastAsia="en-ZW"/>
                <w:rPrChange w:id="235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229CB13" w14:textId="77777777" w:rsidR="006B37EE" w:rsidRPr="00256197" w:rsidRDefault="006B37EE" w:rsidP="006B37EE">
            <w:pPr>
              <w:spacing w:line="240" w:lineRule="auto"/>
              <w:rPr>
                <w:rFonts w:eastAsia="Times New Roman" w:cs="Times New Roman"/>
                <w:color w:val="000000"/>
                <w:sz w:val="20"/>
                <w:szCs w:val="20"/>
                <w:lang w:eastAsia="en-ZW"/>
                <w:rPrChange w:id="235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60" w:author="Urfels, Anton (IRRI)" w:date="2023-10-06T20:02:00Z">
                  <w:rPr>
                    <w:rFonts w:ascii="Gill Sans MT" w:eastAsia="Times New Roman" w:hAnsi="Gill Sans MT" w:cs="Calibri"/>
                    <w:color w:val="000000"/>
                    <w:sz w:val="20"/>
                    <w:szCs w:val="20"/>
                    <w:lang w:eastAsia="en-ZW"/>
                  </w:rPr>
                </w:rPrChange>
              </w:rPr>
              <w:t>75th percentile</w:t>
            </w:r>
          </w:p>
        </w:tc>
        <w:tc>
          <w:tcPr>
            <w:tcW w:w="555" w:type="pct"/>
            <w:noWrap/>
            <w:vAlign w:val="bottom"/>
          </w:tcPr>
          <w:p w14:paraId="08607677" w14:textId="61A41ABC" w:rsidR="006B37EE" w:rsidRPr="00256197" w:rsidRDefault="006B37EE" w:rsidP="006B37EE">
            <w:pPr>
              <w:spacing w:line="240" w:lineRule="auto"/>
              <w:jc w:val="right"/>
              <w:rPr>
                <w:rFonts w:cs="Times New Roman"/>
                <w:color w:val="000000"/>
                <w:sz w:val="20"/>
                <w:szCs w:val="20"/>
                <w:rPrChange w:id="236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62" w:author="Urfels, Anton (IRRI)" w:date="2023-10-06T20:02:00Z">
                  <w:rPr>
                    <w:rFonts w:ascii="Gill Sans MT" w:hAnsi="Gill Sans MT" w:cs="Calibri"/>
                    <w:color w:val="000000"/>
                    <w:sz w:val="20"/>
                    <w:szCs w:val="20"/>
                  </w:rPr>
                </w:rPrChange>
              </w:rPr>
              <w:t>-56.20</w:t>
            </w:r>
          </w:p>
        </w:tc>
        <w:tc>
          <w:tcPr>
            <w:tcW w:w="555" w:type="pct"/>
            <w:noWrap/>
            <w:vAlign w:val="bottom"/>
          </w:tcPr>
          <w:p w14:paraId="77AD6F8B" w14:textId="6FA28326" w:rsidR="006B37EE" w:rsidRPr="00256197" w:rsidRDefault="006B37EE" w:rsidP="006B37EE">
            <w:pPr>
              <w:spacing w:line="240" w:lineRule="auto"/>
              <w:jc w:val="right"/>
              <w:rPr>
                <w:rFonts w:cs="Times New Roman"/>
                <w:color w:val="000000"/>
                <w:sz w:val="20"/>
                <w:szCs w:val="20"/>
                <w:rPrChange w:id="236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64" w:author="Urfels, Anton (IRRI)" w:date="2023-10-06T20:02:00Z">
                  <w:rPr>
                    <w:rFonts w:ascii="Gill Sans MT" w:hAnsi="Gill Sans MT" w:cs="Calibri"/>
                    <w:color w:val="000000"/>
                    <w:sz w:val="20"/>
                    <w:szCs w:val="20"/>
                  </w:rPr>
                </w:rPrChange>
              </w:rPr>
              <w:t>16.31</w:t>
            </w:r>
          </w:p>
        </w:tc>
        <w:tc>
          <w:tcPr>
            <w:tcW w:w="555" w:type="pct"/>
            <w:noWrap/>
            <w:vAlign w:val="bottom"/>
          </w:tcPr>
          <w:p w14:paraId="539D302A" w14:textId="488E3560" w:rsidR="006B37EE" w:rsidRPr="00256197" w:rsidRDefault="006B37EE" w:rsidP="006B37EE">
            <w:pPr>
              <w:spacing w:line="240" w:lineRule="auto"/>
              <w:jc w:val="right"/>
              <w:rPr>
                <w:rFonts w:cs="Times New Roman"/>
                <w:color w:val="000000"/>
                <w:sz w:val="20"/>
                <w:szCs w:val="20"/>
                <w:rPrChange w:id="236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66" w:author="Urfels, Anton (IRRI)" w:date="2023-10-06T20:02:00Z">
                  <w:rPr>
                    <w:rFonts w:ascii="Gill Sans MT" w:hAnsi="Gill Sans MT" w:cs="Calibri"/>
                    <w:color w:val="000000"/>
                    <w:sz w:val="20"/>
                    <w:szCs w:val="20"/>
                  </w:rPr>
                </w:rPrChange>
              </w:rPr>
              <w:t>10.49</w:t>
            </w:r>
          </w:p>
        </w:tc>
        <w:tc>
          <w:tcPr>
            <w:tcW w:w="555" w:type="pct"/>
            <w:noWrap/>
            <w:vAlign w:val="bottom"/>
          </w:tcPr>
          <w:p w14:paraId="504DA116" w14:textId="12A2855C" w:rsidR="006B37EE" w:rsidRPr="00256197" w:rsidRDefault="006B37EE" w:rsidP="006B37EE">
            <w:pPr>
              <w:spacing w:line="240" w:lineRule="auto"/>
              <w:jc w:val="right"/>
              <w:rPr>
                <w:rFonts w:cs="Times New Roman"/>
                <w:color w:val="000000"/>
                <w:sz w:val="20"/>
                <w:szCs w:val="20"/>
                <w:rPrChange w:id="236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68" w:author="Urfels, Anton (IRRI)" w:date="2023-10-06T20:02:00Z">
                  <w:rPr>
                    <w:rFonts w:ascii="Gill Sans MT" w:hAnsi="Gill Sans MT" w:cs="Calibri"/>
                    <w:color w:val="000000"/>
                    <w:sz w:val="20"/>
                    <w:szCs w:val="20"/>
                  </w:rPr>
                </w:rPrChange>
              </w:rPr>
              <w:t>-3.30</w:t>
            </w:r>
          </w:p>
        </w:tc>
        <w:tc>
          <w:tcPr>
            <w:tcW w:w="555" w:type="pct"/>
            <w:noWrap/>
            <w:vAlign w:val="bottom"/>
          </w:tcPr>
          <w:p w14:paraId="4D299D10" w14:textId="7FE2D9F5" w:rsidR="006B37EE" w:rsidRPr="00256197" w:rsidRDefault="006B37EE" w:rsidP="006B37EE">
            <w:pPr>
              <w:spacing w:line="240" w:lineRule="auto"/>
              <w:jc w:val="right"/>
              <w:rPr>
                <w:rFonts w:cs="Times New Roman"/>
                <w:color w:val="000000"/>
                <w:sz w:val="20"/>
                <w:szCs w:val="20"/>
                <w:rPrChange w:id="236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70" w:author="Urfels, Anton (IRRI)" w:date="2023-10-06T20:02:00Z">
                  <w:rPr>
                    <w:rFonts w:ascii="Gill Sans MT" w:hAnsi="Gill Sans MT" w:cs="Calibri"/>
                    <w:color w:val="000000"/>
                    <w:sz w:val="20"/>
                    <w:szCs w:val="20"/>
                  </w:rPr>
                </w:rPrChange>
              </w:rPr>
              <w:t>-1.85</w:t>
            </w:r>
          </w:p>
        </w:tc>
        <w:tc>
          <w:tcPr>
            <w:tcW w:w="555" w:type="pct"/>
            <w:noWrap/>
            <w:vAlign w:val="bottom"/>
          </w:tcPr>
          <w:p w14:paraId="507B4102" w14:textId="3CD08D68" w:rsidR="006B37EE" w:rsidRPr="00256197" w:rsidRDefault="006B37EE" w:rsidP="006B37EE">
            <w:pPr>
              <w:spacing w:line="240" w:lineRule="auto"/>
              <w:jc w:val="right"/>
              <w:rPr>
                <w:rFonts w:cs="Times New Roman"/>
                <w:color w:val="000000"/>
                <w:sz w:val="20"/>
                <w:szCs w:val="20"/>
                <w:rPrChange w:id="237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72" w:author="Urfels, Anton (IRRI)" w:date="2023-10-06T20:02:00Z">
                  <w:rPr>
                    <w:rFonts w:ascii="Gill Sans MT" w:hAnsi="Gill Sans MT" w:cs="Calibri"/>
                    <w:color w:val="000000"/>
                    <w:sz w:val="20"/>
                    <w:szCs w:val="20"/>
                  </w:rPr>
                </w:rPrChange>
              </w:rPr>
              <w:t>-11.96</w:t>
            </w:r>
          </w:p>
        </w:tc>
      </w:tr>
      <w:tr w:rsidR="006B37EE" w:rsidRPr="00256197" w14:paraId="2769F97D" w14:textId="77777777" w:rsidTr="004E1BD0">
        <w:trPr>
          <w:trHeight w:val="288"/>
          <w:jc w:val="center"/>
        </w:trPr>
        <w:tc>
          <w:tcPr>
            <w:tcW w:w="707" w:type="pct"/>
            <w:vMerge/>
          </w:tcPr>
          <w:p w14:paraId="12CEB226" w14:textId="77777777" w:rsidR="006B37EE" w:rsidRPr="00256197" w:rsidRDefault="006B37EE" w:rsidP="006B37EE">
            <w:pPr>
              <w:spacing w:line="240" w:lineRule="auto"/>
              <w:rPr>
                <w:rFonts w:eastAsia="Times New Roman" w:cs="Times New Roman"/>
                <w:color w:val="000000"/>
                <w:sz w:val="20"/>
                <w:szCs w:val="20"/>
                <w:lang w:eastAsia="en-ZW"/>
                <w:rPrChange w:id="2373"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1E952A2F" w14:textId="77777777" w:rsidR="006B37EE" w:rsidRPr="00256197" w:rsidRDefault="006B37EE" w:rsidP="006B37EE">
            <w:pPr>
              <w:spacing w:line="240" w:lineRule="auto"/>
              <w:rPr>
                <w:rFonts w:eastAsia="Times New Roman" w:cs="Times New Roman"/>
                <w:color w:val="000000"/>
                <w:sz w:val="20"/>
                <w:szCs w:val="20"/>
                <w:lang w:eastAsia="en-ZW"/>
                <w:rPrChange w:id="237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75" w:author="Urfels, Anton (IRRI)" w:date="2023-10-06T20:02:00Z">
                  <w:rPr>
                    <w:rFonts w:ascii="Gill Sans MT" w:eastAsia="Times New Roman" w:hAnsi="Gill Sans MT" w:cs="Calibri"/>
                    <w:color w:val="000000"/>
                    <w:sz w:val="20"/>
                    <w:szCs w:val="20"/>
                    <w:lang w:eastAsia="en-ZW"/>
                  </w:rPr>
                </w:rPrChange>
              </w:rPr>
              <w:t>90th percentile</w:t>
            </w:r>
          </w:p>
        </w:tc>
        <w:tc>
          <w:tcPr>
            <w:tcW w:w="555" w:type="pct"/>
            <w:tcBorders>
              <w:bottom w:val="nil"/>
            </w:tcBorders>
            <w:noWrap/>
            <w:vAlign w:val="bottom"/>
          </w:tcPr>
          <w:p w14:paraId="5B800066" w14:textId="27CD9CEF" w:rsidR="006B37EE" w:rsidRPr="00256197" w:rsidRDefault="006B37EE" w:rsidP="006B37EE">
            <w:pPr>
              <w:spacing w:line="240" w:lineRule="auto"/>
              <w:jc w:val="right"/>
              <w:rPr>
                <w:rFonts w:cs="Times New Roman"/>
                <w:color w:val="000000"/>
                <w:sz w:val="20"/>
                <w:szCs w:val="20"/>
                <w:rPrChange w:id="237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77" w:author="Urfels, Anton (IRRI)" w:date="2023-10-06T20:02:00Z">
                  <w:rPr>
                    <w:rFonts w:ascii="Gill Sans MT" w:hAnsi="Gill Sans MT" w:cs="Calibri"/>
                    <w:color w:val="000000"/>
                    <w:sz w:val="20"/>
                    <w:szCs w:val="20"/>
                  </w:rPr>
                </w:rPrChange>
              </w:rPr>
              <w:t>-29.14</w:t>
            </w:r>
          </w:p>
        </w:tc>
        <w:tc>
          <w:tcPr>
            <w:tcW w:w="555" w:type="pct"/>
            <w:tcBorders>
              <w:bottom w:val="nil"/>
            </w:tcBorders>
            <w:noWrap/>
            <w:vAlign w:val="bottom"/>
          </w:tcPr>
          <w:p w14:paraId="589C3327" w14:textId="160A419C" w:rsidR="006B37EE" w:rsidRPr="00256197" w:rsidRDefault="006B37EE" w:rsidP="006B37EE">
            <w:pPr>
              <w:spacing w:line="240" w:lineRule="auto"/>
              <w:jc w:val="right"/>
              <w:rPr>
                <w:rFonts w:cs="Times New Roman"/>
                <w:color w:val="000000"/>
                <w:sz w:val="20"/>
                <w:szCs w:val="20"/>
                <w:rPrChange w:id="237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79" w:author="Urfels, Anton (IRRI)" w:date="2023-10-06T20:02:00Z">
                  <w:rPr>
                    <w:rFonts w:ascii="Gill Sans MT" w:hAnsi="Gill Sans MT" w:cs="Calibri"/>
                    <w:color w:val="000000"/>
                    <w:sz w:val="20"/>
                    <w:szCs w:val="20"/>
                  </w:rPr>
                </w:rPrChange>
              </w:rPr>
              <w:t>36.79</w:t>
            </w:r>
          </w:p>
        </w:tc>
        <w:tc>
          <w:tcPr>
            <w:tcW w:w="555" w:type="pct"/>
            <w:tcBorders>
              <w:bottom w:val="nil"/>
            </w:tcBorders>
            <w:noWrap/>
            <w:vAlign w:val="bottom"/>
          </w:tcPr>
          <w:p w14:paraId="7B6340CC" w14:textId="2283CDC6" w:rsidR="006B37EE" w:rsidRPr="00256197" w:rsidRDefault="006B37EE" w:rsidP="006B37EE">
            <w:pPr>
              <w:spacing w:line="240" w:lineRule="auto"/>
              <w:jc w:val="right"/>
              <w:rPr>
                <w:rFonts w:cs="Times New Roman"/>
                <w:color w:val="000000"/>
                <w:sz w:val="20"/>
                <w:szCs w:val="20"/>
                <w:rPrChange w:id="238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81" w:author="Urfels, Anton (IRRI)" w:date="2023-10-06T20:02:00Z">
                  <w:rPr>
                    <w:rFonts w:ascii="Gill Sans MT" w:hAnsi="Gill Sans MT" w:cs="Calibri"/>
                    <w:color w:val="000000"/>
                    <w:sz w:val="20"/>
                    <w:szCs w:val="20"/>
                  </w:rPr>
                </w:rPrChange>
              </w:rPr>
              <w:t>37.99</w:t>
            </w:r>
          </w:p>
        </w:tc>
        <w:tc>
          <w:tcPr>
            <w:tcW w:w="555" w:type="pct"/>
            <w:tcBorders>
              <w:bottom w:val="nil"/>
            </w:tcBorders>
            <w:noWrap/>
            <w:vAlign w:val="bottom"/>
          </w:tcPr>
          <w:p w14:paraId="29B9C5F3" w14:textId="3579DF13" w:rsidR="006B37EE" w:rsidRPr="00256197" w:rsidRDefault="006B37EE" w:rsidP="006B37EE">
            <w:pPr>
              <w:spacing w:line="240" w:lineRule="auto"/>
              <w:jc w:val="right"/>
              <w:rPr>
                <w:rFonts w:cs="Times New Roman"/>
                <w:color w:val="000000"/>
                <w:sz w:val="20"/>
                <w:szCs w:val="20"/>
                <w:rPrChange w:id="238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83" w:author="Urfels, Anton (IRRI)" w:date="2023-10-06T20:02:00Z">
                  <w:rPr>
                    <w:rFonts w:ascii="Gill Sans MT" w:hAnsi="Gill Sans MT" w:cs="Calibri"/>
                    <w:color w:val="000000"/>
                    <w:sz w:val="20"/>
                    <w:szCs w:val="20"/>
                  </w:rPr>
                </w:rPrChange>
              </w:rPr>
              <w:t>22.05</w:t>
            </w:r>
          </w:p>
        </w:tc>
        <w:tc>
          <w:tcPr>
            <w:tcW w:w="555" w:type="pct"/>
            <w:tcBorders>
              <w:bottom w:val="nil"/>
            </w:tcBorders>
            <w:noWrap/>
            <w:vAlign w:val="bottom"/>
          </w:tcPr>
          <w:p w14:paraId="56EBCE39" w14:textId="1F6FB3F2" w:rsidR="006B37EE" w:rsidRPr="00256197" w:rsidRDefault="006B37EE" w:rsidP="006B37EE">
            <w:pPr>
              <w:spacing w:line="240" w:lineRule="auto"/>
              <w:jc w:val="right"/>
              <w:rPr>
                <w:rFonts w:cs="Times New Roman"/>
                <w:color w:val="000000"/>
                <w:sz w:val="20"/>
                <w:szCs w:val="20"/>
                <w:rPrChange w:id="238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85" w:author="Urfels, Anton (IRRI)" w:date="2023-10-06T20:02:00Z">
                  <w:rPr>
                    <w:rFonts w:ascii="Gill Sans MT" w:hAnsi="Gill Sans MT" w:cs="Calibri"/>
                    <w:color w:val="000000"/>
                    <w:sz w:val="20"/>
                    <w:szCs w:val="20"/>
                  </w:rPr>
                </w:rPrChange>
              </w:rPr>
              <w:t>20.96</w:t>
            </w:r>
          </w:p>
        </w:tc>
        <w:tc>
          <w:tcPr>
            <w:tcW w:w="555" w:type="pct"/>
            <w:tcBorders>
              <w:bottom w:val="nil"/>
            </w:tcBorders>
            <w:noWrap/>
            <w:vAlign w:val="bottom"/>
          </w:tcPr>
          <w:p w14:paraId="2F533D78" w14:textId="1B570ECD" w:rsidR="006B37EE" w:rsidRPr="00256197" w:rsidRDefault="006B37EE" w:rsidP="006B37EE">
            <w:pPr>
              <w:spacing w:line="240" w:lineRule="auto"/>
              <w:jc w:val="right"/>
              <w:rPr>
                <w:rFonts w:cs="Times New Roman"/>
                <w:color w:val="000000"/>
                <w:sz w:val="20"/>
                <w:szCs w:val="20"/>
                <w:rPrChange w:id="238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87" w:author="Urfels, Anton (IRRI)" w:date="2023-10-06T20:02:00Z">
                  <w:rPr>
                    <w:rFonts w:ascii="Gill Sans MT" w:hAnsi="Gill Sans MT" w:cs="Calibri"/>
                    <w:color w:val="000000"/>
                    <w:sz w:val="20"/>
                    <w:szCs w:val="20"/>
                  </w:rPr>
                </w:rPrChange>
              </w:rPr>
              <w:t>11.44</w:t>
            </w:r>
          </w:p>
        </w:tc>
      </w:tr>
      <w:tr w:rsidR="006B37EE" w:rsidRPr="00256197" w14:paraId="1CEC98DF" w14:textId="77777777" w:rsidTr="004E1BD0">
        <w:trPr>
          <w:trHeight w:val="288"/>
          <w:jc w:val="center"/>
        </w:trPr>
        <w:tc>
          <w:tcPr>
            <w:tcW w:w="707" w:type="pct"/>
            <w:vMerge/>
            <w:tcBorders>
              <w:bottom w:val="single" w:sz="4" w:space="0" w:color="auto"/>
            </w:tcBorders>
          </w:tcPr>
          <w:p w14:paraId="27950289" w14:textId="77777777" w:rsidR="006B37EE" w:rsidRPr="00256197" w:rsidRDefault="006B37EE" w:rsidP="006B37EE">
            <w:pPr>
              <w:spacing w:line="240" w:lineRule="auto"/>
              <w:rPr>
                <w:rFonts w:eastAsia="Times New Roman" w:cs="Times New Roman"/>
                <w:color w:val="000000"/>
                <w:sz w:val="20"/>
                <w:szCs w:val="20"/>
                <w:lang w:eastAsia="en-ZW"/>
                <w:rPrChange w:id="2388"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1A8EF83F" w14:textId="77777777" w:rsidR="006B37EE" w:rsidRPr="00256197" w:rsidRDefault="006B37EE" w:rsidP="006B37EE">
            <w:pPr>
              <w:spacing w:line="240" w:lineRule="auto"/>
              <w:rPr>
                <w:rFonts w:eastAsia="Times New Roman" w:cs="Times New Roman"/>
                <w:color w:val="000000"/>
                <w:sz w:val="20"/>
                <w:szCs w:val="20"/>
                <w:lang w:eastAsia="en-ZW"/>
                <w:rPrChange w:id="238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90"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79D63E62" w14:textId="75DF97AD" w:rsidR="006B37EE" w:rsidRPr="00256197" w:rsidRDefault="006B37EE" w:rsidP="006B37EE">
            <w:pPr>
              <w:spacing w:line="240" w:lineRule="auto"/>
              <w:jc w:val="right"/>
              <w:rPr>
                <w:rFonts w:cs="Times New Roman"/>
                <w:color w:val="000000"/>
                <w:sz w:val="20"/>
                <w:szCs w:val="20"/>
                <w:rPrChange w:id="239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92" w:author="Urfels, Anton (IRRI)" w:date="2023-10-06T20:02:00Z">
                  <w:rPr>
                    <w:rFonts w:ascii="Gill Sans MT" w:hAnsi="Gill Sans MT" w:cs="Calibri"/>
                    <w:color w:val="000000"/>
                    <w:sz w:val="20"/>
                    <w:szCs w:val="20"/>
                  </w:rPr>
                </w:rPrChange>
              </w:rPr>
              <w:t>83.40</w:t>
            </w:r>
          </w:p>
        </w:tc>
        <w:tc>
          <w:tcPr>
            <w:tcW w:w="555" w:type="pct"/>
            <w:tcBorders>
              <w:top w:val="nil"/>
              <w:bottom w:val="single" w:sz="4" w:space="0" w:color="auto"/>
            </w:tcBorders>
            <w:noWrap/>
            <w:vAlign w:val="bottom"/>
          </w:tcPr>
          <w:p w14:paraId="2B2429F8" w14:textId="1DCAB372" w:rsidR="006B37EE" w:rsidRPr="00256197" w:rsidRDefault="006B37EE" w:rsidP="006B37EE">
            <w:pPr>
              <w:spacing w:line="240" w:lineRule="auto"/>
              <w:jc w:val="right"/>
              <w:rPr>
                <w:rFonts w:cs="Times New Roman"/>
                <w:color w:val="000000"/>
                <w:sz w:val="20"/>
                <w:szCs w:val="20"/>
                <w:rPrChange w:id="239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94" w:author="Urfels, Anton (IRRI)" w:date="2023-10-06T20:02:00Z">
                  <w:rPr>
                    <w:rFonts w:ascii="Gill Sans MT" w:hAnsi="Gill Sans MT" w:cs="Calibri"/>
                    <w:color w:val="000000"/>
                    <w:sz w:val="20"/>
                    <w:szCs w:val="20"/>
                  </w:rPr>
                </w:rPrChange>
              </w:rPr>
              <w:t>69.35</w:t>
            </w:r>
          </w:p>
        </w:tc>
        <w:tc>
          <w:tcPr>
            <w:tcW w:w="555" w:type="pct"/>
            <w:tcBorders>
              <w:top w:val="nil"/>
              <w:bottom w:val="single" w:sz="4" w:space="0" w:color="auto"/>
            </w:tcBorders>
            <w:noWrap/>
            <w:vAlign w:val="bottom"/>
          </w:tcPr>
          <w:p w14:paraId="256AC605" w14:textId="0452EFF7" w:rsidR="006B37EE" w:rsidRPr="00256197" w:rsidRDefault="006B37EE" w:rsidP="006B37EE">
            <w:pPr>
              <w:spacing w:line="240" w:lineRule="auto"/>
              <w:jc w:val="right"/>
              <w:rPr>
                <w:rFonts w:cs="Times New Roman"/>
                <w:color w:val="000000"/>
                <w:sz w:val="20"/>
                <w:szCs w:val="20"/>
                <w:rPrChange w:id="239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96" w:author="Urfels, Anton (IRRI)" w:date="2023-10-06T20:02:00Z">
                  <w:rPr>
                    <w:rFonts w:ascii="Gill Sans MT" w:hAnsi="Gill Sans MT" w:cs="Calibri"/>
                    <w:color w:val="000000"/>
                    <w:sz w:val="20"/>
                    <w:szCs w:val="20"/>
                  </w:rPr>
                </w:rPrChange>
              </w:rPr>
              <w:t>87.03</w:t>
            </w:r>
          </w:p>
        </w:tc>
        <w:tc>
          <w:tcPr>
            <w:tcW w:w="555" w:type="pct"/>
            <w:tcBorders>
              <w:top w:val="nil"/>
              <w:bottom w:val="single" w:sz="4" w:space="0" w:color="auto"/>
            </w:tcBorders>
            <w:noWrap/>
            <w:vAlign w:val="bottom"/>
          </w:tcPr>
          <w:p w14:paraId="0C3B66C4" w14:textId="7CCC7825" w:rsidR="006B37EE" w:rsidRPr="00256197" w:rsidRDefault="006B37EE" w:rsidP="006B37EE">
            <w:pPr>
              <w:spacing w:line="240" w:lineRule="auto"/>
              <w:jc w:val="right"/>
              <w:rPr>
                <w:rFonts w:cs="Times New Roman"/>
                <w:color w:val="000000"/>
                <w:sz w:val="20"/>
                <w:szCs w:val="20"/>
                <w:rPrChange w:id="239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98" w:author="Urfels, Anton (IRRI)" w:date="2023-10-06T20:02:00Z">
                  <w:rPr>
                    <w:rFonts w:ascii="Gill Sans MT" w:hAnsi="Gill Sans MT" w:cs="Calibri"/>
                    <w:color w:val="000000"/>
                    <w:sz w:val="20"/>
                    <w:szCs w:val="20"/>
                  </w:rPr>
                </w:rPrChange>
              </w:rPr>
              <w:t>76.56</w:t>
            </w:r>
          </w:p>
        </w:tc>
        <w:tc>
          <w:tcPr>
            <w:tcW w:w="555" w:type="pct"/>
            <w:tcBorders>
              <w:top w:val="nil"/>
              <w:bottom w:val="single" w:sz="4" w:space="0" w:color="auto"/>
            </w:tcBorders>
            <w:noWrap/>
            <w:vAlign w:val="bottom"/>
          </w:tcPr>
          <w:p w14:paraId="5DE2227A" w14:textId="4B2A2418" w:rsidR="006B37EE" w:rsidRPr="00256197" w:rsidRDefault="006B37EE" w:rsidP="006B37EE">
            <w:pPr>
              <w:spacing w:line="240" w:lineRule="auto"/>
              <w:jc w:val="right"/>
              <w:rPr>
                <w:rFonts w:cs="Times New Roman"/>
                <w:color w:val="000000"/>
                <w:sz w:val="20"/>
                <w:szCs w:val="20"/>
                <w:rPrChange w:id="239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00" w:author="Urfels, Anton (IRRI)" w:date="2023-10-06T20:02:00Z">
                  <w:rPr>
                    <w:rFonts w:ascii="Gill Sans MT" w:hAnsi="Gill Sans MT" w:cs="Calibri"/>
                    <w:color w:val="000000"/>
                    <w:sz w:val="20"/>
                    <w:szCs w:val="20"/>
                  </w:rPr>
                </w:rPrChange>
              </w:rPr>
              <w:t>113.90</w:t>
            </w:r>
          </w:p>
        </w:tc>
        <w:tc>
          <w:tcPr>
            <w:tcW w:w="555" w:type="pct"/>
            <w:tcBorders>
              <w:top w:val="nil"/>
              <w:bottom w:val="single" w:sz="4" w:space="0" w:color="auto"/>
            </w:tcBorders>
            <w:noWrap/>
            <w:vAlign w:val="bottom"/>
          </w:tcPr>
          <w:p w14:paraId="475181C7" w14:textId="2AB781EA" w:rsidR="006B37EE" w:rsidRPr="00256197" w:rsidRDefault="006B37EE" w:rsidP="006B37EE">
            <w:pPr>
              <w:spacing w:line="240" w:lineRule="auto"/>
              <w:jc w:val="right"/>
              <w:rPr>
                <w:rFonts w:cs="Times New Roman"/>
                <w:color w:val="000000"/>
                <w:sz w:val="20"/>
                <w:szCs w:val="20"/>
                <w:rPrChange w:id="240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02" w:author="Urfels, Anton (IRRI)" w:date="2023-10-06T20:02:00Z">
                  <w:rPr>
                    <w:rFonts w:ascii="Gill Sans MT" w:hAnsi="Gill Sans MT" w:cs="Calibri"/>
                    <w:color w:val="000000"/>
                    <w:sz w:val="20"/>
                    <w:szCs w:val="20"/>
                  </w:rPr>
                </w:rPrChange>
              </w:rPr>
              <w:t>83.34</w:t>
            </w:r>
          </w:p>
        </w:tc>
      </w:tr>
      <w:tr w:rsidR="006B37EE" w:rsidRPr="00256197" w14:paraId="7952F5DA" w14:textId="77777777" w:rsidTr="004E1BD0">
        <w:trPr>
          <w:trHeight w:val="288"/>
          <w:jc w:val="center"/>
        </w:trPr>
        <w:tc>
          <w:tcPr>
            <w:tcW w:w="707" w:type="pct"/>
            <w:vMerge w:val="restart"/>
            <w:tcBorders>
              <w:top w:val="single" w:sz="4" w:space="0" w:color="auto"/>
            </w:tcBorders>
          </w:tcPr>
          <w:p w14:paraId="3BB153DE" w14:textId="77777777" w:rsidR="006B37EE" w:rsidRPr="00256197" w:rsidRDefault="006B37EE" w:rsidP="006B37EE">
            <w:pPr>
              <w:spacing w:line="240" w:lineRule="auto"/>
              <w:rPr>
                <w:rFonts w:eastAsia="Times New Roman" w:cs="Times New Roman"/>
                <w:color w:val="000000"/>
                <w:sz w:val="20"/>
                <w:szCs w:val="20"/>
                <w:lang w:eastAsia="en-ZW"/>
                <w:rPrChange w:id="240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04" w:author="Urfels, Anton (IRRI)" w:date="2023-10-06T20:02:00Z">
                  <w:rPr>
                    <w:rFonts w:ascii="Gill Sans MT" w:eastAsia="Times New Roman" w:hAnsi="Gill Sans MT" w:cs="Calibri"/>
                    <w:color w:val="000000"/>
                    <w:sz w:val="20"/>
                    <w:szCs w:val="20"/>
                    <w:lang w:eastAsia="en-ZW"/>
                  </w:rPr>
                </w:rPrChange>
              </w:rPr>
              <w:t>WTP summary</w:t>
            </w:r>
          </w:p>
        </w:tc>
        <w:tc>
          <w:tcPr>
            <w:tcW w:w="963" w:type="pct"/>
            <w:tcBorders>
              <w:top w:val="single" w:sz="4" w:space="0" w:color="auto"/>
            </w:tcBorders>
            <w:noWrap/>
            <w:hideMark/>
          </w:tcPr>
          <w:p w14:paraId="1CEB2F9C" w14:textId="77777777" w:rsidR="006B37EE" w:rsidRPr="00256197" w:rsidRDefault="006B37EE" w:rsidP="006B37EE">
            <w:pPr>
              <w:spacing w:line="240" w:lineRule="auto"/>
              <w:rPr>
                <w:rFonts w:eastAsia="Times New Roman" w:cs="Times New Roman"/>
                <w:color w:val="000000"/>
                <w:sz w:val="20"/>
                <w:szCs w:val="20"/>
                <w:lang w:eastAsia="en-ZW"/>
                <w:rPrChange w:id="240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06" w:author="Urfels, Anton (IRRI)" w:date="2023-10-06T20:02:00Z">
                  <w:rPr>
                    <w:rFonts w:ascii="Gill Sans MT" w:eastAsia="Times New Roman" w:hAnsi="Gill Sans MT" w:cs="Calibri"/>
                    <w:color w:val="000000"/>
                    <w:sz w:val="20"/>
                    <w:szCs w:val="20"/>
                    <w:lang w:eastAsia="en-ZW"/>
                  </w:rPr>
                </w:rPrChange>
              </w:rPr>
              <w:t>Clearly better (share)</w:t>
            </w:r>
          </w:p>
        </w:tc>
        <w:tc>
          <w:tcPr>
            <w:tcW w:w="555" w:type="pct"/>
            <w:tcBorders>
              <w:top w:val="single" w:sz="4" w:space="0" w:color="auto"/>
            </w:tcBorders>
            <w:noWrap/>
            <w:vAlign w:val="bottom"/>
          </w:tcPr>
          <w:p w14:paraId="058E43D9" w14:textId="5CFFB5A3" w:rsidR="006B37EE" w:rsidRPr="00256197" w:rsidRDefault="006B37EE" w:rsidP="006B37EE">
            <w:pPr>
              <w:spacing w:line="240" w:lineRule="auto"/>
              <w:jc w:val="right"/>
              <w:rPr>
                <w:rFonts w:cs="Times New Roman"/>
                <w:color w:val="000000"/>
                <w:sz w:val="20"/>
                <w:szCs w:val="20"/>
                <w:rPrChange w:id="240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08" w:author="Urfels, Anton (IRRI)" w:date="2023-10-06T20:02:00Z">
                  <w:rPr>
                    <w:rFonts w:ascii="Gill Sans MT" w:hAnsi="Gill Sans MT" w:cs="Calibri"/>
                    <w:color w:val="000000"/>
                    <w:sz w:val="20"/>
                    <w:szCs w:val="20"/>
                  </w:rPr>
                </w:rPrChange>
              </w:rPr>
              <w:t>0.02</w:t>
            </w:r>
          </w:p>
        </w:tc>
        <w:tc>
          <w:tcPr>
            <w:tcW w:w="555" w:type="pct"/>
            <w:tcBorders>
              <w:top w:val="single" w:sz="4" w:space="0" w:color="auto"/>
            </w:tcBorders>
            <w:noWrap/>
            <w:vAlign w:val="bottom"/>
          </w:tcPr>
          <w:p w14:paraId="3DCD9CF2" w14:textId="58E820EE" w:rsidR="006B37EE" w:rsidRPr="00256197" w:rsidRDefault="006B37EE" w:rsidP="006B37EE">
            <w:pPr>
              <w:spacing w:line="240" w:lineRule="auto"/>
              <w:jc w:val="right"/>
              <w:rPr>
                <w:rFonts w:cs="Times New Roman"/>
                <w:color w:val="000000"/>
                <w:sz w:val="20"/>
                <w:szCs w:val="20"/>
                <w:rPrChange w:id="240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10" w:author="Urfels, Anton (IRRI)" w:date="2023-10-06T20:02:00Z">
                  <w:rPr>
                    <w:rFonts w:ascii="Gill Sans MT" w:hAnsi="Gill Sans MT" w:cs="Calibri"/>
                    <w:color w:val="000000"/>
                    <w:sz w:val="20"/>
                    <w:szCs w:val="20"/>
                  </w:rPr>
                </w:rPrChange>
              </w:rPr>
              <w:t>0.42</w:t>
            </w:r>
          </w:p>
        </w:tc>
        <w:tc>
          <w:tcPr>
            <w:tcW w:w="555" w:type="pct"/>
            <w:tcBorders>
              <w:top w:val="single" w:sz="4" w:space="0" w:color="auto"/>
            </w:tcBorders>
            <w:noWrap/>
            <w:vAlign w:val="bottom"/>
          </w:tcPr>
          <w:p w14:paraId="140AC3D6" w14:textId="5C4427D2" w:rsidR="006B37EE" w:rsidRPr="00256197" w:rsidRDefault="006B37EE" w:rsidP="006B37EE">
            <w:pPr>
              <w:spacing w:line="240" w:lineRule="auto"/>
              <w:jc w:val="right"/>
              <w:rPr>
                <w:rFonts w:cs="Times New Roman"/>
                <w:color w:val="000000"/>
                <w:sz w:val="20"/>
                <w:szCs w:val="20"/>
                <w:rPrChange w:id="241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12" w:author="Urfels, Anton (IRRI)" w:date="2023-10-06T20:02:00Z">
                  <w:rPr>
                    <w:rFonts w:ascii="Gill Sans MT" w:hAnsi="Gill Sans MT" w:cs="Calibri"/>
                    <w:color w:val="000000"/>
                    <w:sz w:val="20"/>
                    <w:szCs w:val="20"/>
                  </w:rPr>
                </w:rPrChange>
              </w:rPr>
              <w:t>0.36</w:t>
            </w:r>
          </w:p>
        </w:tc>
        <w:tc>
          <w:tcPr>
            <w:tcW w:w="555" w:type="pct"/>
            <w:tcBorders>
              <w:top w:val="single" w:sz="4" w:space="0" w:color="auto"/>
            </w:tcBorders>
            <w:noWrap/>
            <w:vAlign w:val="bottom"/>
          </w:tcPr>
          <w:p w14:paraId="7C07AD00" w14:textId="3DB88991" w:rsidR="006B37EE" w:rsidRPr="00256197" w:rsidRDefault="006B37EE" w:rsidP="006B37EE">
            <w:pPr>
              <w:spacing w:line="240" w:lineRule="auto"/>
              <w:jc w:val="right"/>
              <w:rPr>
                <w:rFonts w:cs="Times New Roman"/>
                <w:color w:val="000000"/>
                <w:sz w:val="20"/>
                <w:szCs w:val="20"/>
                <w:rPrChange w:id="241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14" w:author="Urfels, Anton (IRRI)" w:date="2023-10-06T20:02:00Z">
                  <w:rPr>
                    <w:rFonts w:ascii="Gill Sans MT" w:hAnsi="Gill Sans MT" w:cs="Calibri"/>
                    <w:color w:val="000000"/>
                    <w:sz w:val="20"/>
                    <w:szCs w:val="20"/>
                  </w:rPr>
                </w:rPrChange>
              </w:rPr>
              <w:t>0.23</w:t>
            </w:r>
          </w:p>
        </w:tc>
        <w:tc>
          <w:tcPr>
            <w:tcW w:w="555" w:type="pct"/>
            <w:tcBorders>
              <w:top w:val="single" w:sz="4" w:space="0" w:color="auto"/>
            </w:tcBorders>
            <w:noWrap/>
            <w:vAlign w:val="bottom"/>
          </w:tcPr>
          <w:p w14:paraId="4D84C50C" w14:textId="6B825731" w:rsidR="006B37EE" w:rsidRPr="00256197" w:rsidRDefault="006B37EE" w:rsidP="006B37EE">
            <w:pPr>
              <w:spacing w:line="240" w:lineRule="auto"/>
              <w:jc w:val="right"/>
              <w:rPr>
                <w:rFonts w:cs="Times New Roman"/>
                <w:color w:val="000000"/>
                <w:sz w:val="20"/>
                <w:szCs w:val="20"/>
                <w:rPrChange w:id="241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16" w:author="Urfels, Anton (IRRI)" w:date="2023-10-06T20:02:00Z">
                  <w:rPr>
                    <w:rFonts w:ascii="Gill Sans MT" w:hAnsi="Gill Sans MT" w:cs="Calibri"/>
                    <w:color w:val="000000"/>
                    <w:sz w:val="20"/>
                    <w:szCs w:val="20"/>
                  </w:rPr>
                </w:rPrChange>
              </w:rPr>
              <w:t>0.23</w:t>
            </w:r>
          </w:p>
        </w:tc>
        <w:tc>
          <w:tcPr>
            <w:tcW w:w="555" w:type="pct"/>
            <w:tcBorders>
              <w:top w:val="single" w:sz="4" w:space="0" w:color="auto"/>
            </w:tcBorders>
            <w:noWrap/>
            <w:vAlign w:val="bottom"/>
          </w:tcPr>
          <w:p w14:paraId="7988347F" w14:textId="0257D2A3" w:rsidR="006B37EE" w:rsidRPr="00256197" w:rsidRDefault="006B37EE" w:rsidP="006B37EE">
            <w:pPr>
              <w:spacing w:line="240" w:lineRule="auto"/>
              <w:jc w:val="right"/>
              <w:rPr>
                <w:rFonts w:cs="Times New Roman"/>
                <w:color w:val="000000"/>
                <w:sz w:val="20"/>
                <w:szCs w:val="20"/>
                <w:rPrChange w:id="241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18" w:author="Urfels, Anton (IRRI)" w:date="2023-10-06T20:02:00Z">
                  <w:rPr>
                    <w:rFonts w:ascii="Gill Sans MT" w:hAnsi="Gill Sans MT" w:cs="Calibri"/>
                    <w:color w:val="000000"/>
                    <w:sz w:val="20"/>
                    <w:szCs w:val="20"/>
                  </w:rPr>
                </w:rPrChange>
              </w:rPr>
              <w:t>0.16</w:t>
            </w:r>
          </w:p>
        </w:tc>
      </w:tr>
      <w:tr w:rsidR="006B37EE" w:rsidRPr="00256197" w14:paraId="30D50C36" w14:textId="77777777" w:rsidTr="004E1BD0">
        <w:trPr>
          <w:trHeight w:val="288"/>
          <w:jc w:val="center"/>
        </w:trPr>
        <w:tc>
          <w:tcPr>
            <w:tcW w:w="707" w:type="pct"/>
            <w:vMerge/>
          </w:tcPr>
          <w:p w14:paraId="7EAEA700" w14:textId="77777777" w:rsidR="006B37EE" w:rsidRPr="00256197" w:rsidRDefault="006B37EE" w:rsidP="006B37EE">
            <w:pPr>
              <w:spacing w:line="240" w:lineRule="auto"/>
              <w:rPr>
                <w:rFonts w:eastAsia="Times New Roman" w:cs="Times New Roman"/>
                <w:color w:val="000000"/>
                <w:sz w:val="20"/>
                <w:szCs w:val="20"/>
                <w:lang w:eastAsia="en-ZW"/>
                <w:rPrChange w:id="2419"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D49A01E" w14:textId="7AFED77F" w:rsidR="006B37EE" w:rsidRPr="00256197" w:rsidRDefault="006B37EE" w:rsidP="006B37EE">
            <w:pPr>
              <w:spacing w:line="240" w:lineRule="auto"/>
              <w:rPr>
                <w:rFonts w:eastAsia="Times New Roman" w:cs="Times New Roman"/>
                <w:color w:val="000000"/>
                <w:sz w:val="20"/>
                <w:szCs w:val="20"/>
                <w:lang w:eastAsia="en-ZW"/>
                <w:rPrChange w:id="242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21" w:author="Urfels, Anton (IRRI)" w:date="2023-10-06T20:02:00Z">
                  <w:rPr>
                    <w:rFonts w:ascii="Gill Sans MT" w:eastAsia="Times New Roman" w:hAnsi="Gill Sans MT" w:cs="Calibri"/>
                    <w:color w:val="000000"/>
                    <w:sz w:val="20"/>
                    <w:szCs w:val="20"/>
                    <w:lang w:eastAsia="en-ZW"/>
                  </w:rPr>
                </w:rPrChange>
              </w:rPr>
              <w:t>Not clear</w:t>
            </w:r>
            <w:r w:rsidR="00446153" w:rsidRPr="00256197">
              <w:rPr>
                <w:rFonts w:eastAsia="Times New Roman" w:cs="Times New Roman"/>
                <w:color w:val="000000"/>
                <w:sz w:val="20"/>
                <w:szCs w:val="20"/>
                <w:lang w:eastAsia="en-ZW"/>
                <w:rPrChange w:id="2422" w:author="Urfels, Anton (IRRI)" w:date="2023-10-06T20:02:00Z">
                  <w:rPr>
                    <w:rFonts w:ascii="Gill Sans MT" w:eastAsia="Times New Roman" w:hAnsi="Gill Sans MT" w:cs="Calibri"/>
                    <w:color w:val="000000"/>
                    <w:sz w:val="20"/>
                    <w:szCs w:val="20"/>
                    <w:lang w:eastAsia="en-ZW"/>
                  </w:rPr>
                </w:rPrChange>
              </w:rPr>
              <w:t xml:space="preserve"> (share)</w:t>
            </w:r>
          </w:p>
        </w:tc>
        <w:tc>
          <w:tcPr>
            <w:tcW w:w="555" w:type="pct"/>
            <w:noWrap/>
            <w:vAlign w:val="bottom"/>
          </w:tcPr>
          <w:p w14:paraId="5C904EC7" w14:textId="7E3876FA" w:rsidR="006B37EE" w:rsidRPr="00256197" w:rsidRDefault="006B37EE" w:rsidP="006B37EE">
            <w:pPr>
              <w:spacing w:line="240" w:lineRule="auto"/>
              <w:jc w:val="right"/>
              <w:rPr>
                <w:rFonts w:cs="Times New Roman"/>
                <w:color w:val="000000"/>
                <w:sz w:val="20"/>
                <w:szCs w:val="20"/>
                <w:rPrChange w:id="242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24" w:author="Urfels, Anton (IRRI)" w:date="2023-10-06T20:02:00Z">
                  <w:rPr>
                    <w:rFonts w:ascii="Gill Sans MT" w:hAnsi="Gill Sans MT" w:cs="Calibri"/>
                    <w:color w:val="000000"/>
                    <w:sz w:val="20"/>
                    <w:szCs w:val="20"/>
                  </w:rPr>
                </w:rPrChange>
              </w:rPr>
              <w:t>0.09</w:t>
            </w:r>
          </w:p>
        </w:tc>
        <w:tc>
          <w:tcPr>
            <w:tcW w:w="555" w:type="pct"/>
            <w:noWrap/>
            <w:vAlign w:val="bottom"/>
          </w:tcPr>
          <w:p w14:paraId="272B04C2" w14:textId="573944C4" w:rsidR="006B37EE" w:rsidRPr="00256197" w:rsidRDefault="006B37EE" w:rsidP="006B37EE">
            <w:pPr>
              <w:spacing w:line="240" w:lineRule="auto"/>
              <w:jc w:val="right"/>
              <w:rPr>
                <w:rFonts w:cs="Times New Roman"/>
                <w:color w:val="000000"/>
                <w:sz w:val="20"/>
                <w:szCs w:val="20"/>
                <w:rPrChange w:id="242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26" w:author="Urfels, Anton (IRRI)" w:date="2023-10-06T20:02:00Z">
                  <w:rPr>
                    <w:rFonts w:ascii="Gill Sans MT" w:hAnsi="Gill Sans MT" w:cs="Calibri"/>
                    <w:color w:val="000000"/>
                    <w:sz w:val="20"/>
                    <w:szCs w:val="20"/>
                  </w:rPr>
                </w:rPrChange>
              </w:rPr>
              <w:t>0.42</w:t>
            </w:r>
          </w:p>
        </w:tc>
        <w:tc>
          <w:tcPr>
            <w:tcW w:w="555" w:type="pct"/>
            <w:noWrap/>
            <w:vAlign w:val="bottom"/>
          </w:tcPr>
          <w:p w14:paraId="38623F7F" w14:textId="4B0FEBFE" w:rsidR="006B37EE" w:rsidRPr="00256197" w:rsidRDefault="006B37EE" w:rsidP="006B37EE">
            <w:pPr>
              <w:spacing w:line="240" w:lineRule="auto"/>
              <w:jc w:val="right"/>
              <w:rPr>
                <w:rFonts w:cs="Times New Roman"/>
                <w:color w:val="000000"/>
                <w:sz w:val="20"/>
                <w:szCs w:val="20"/>
                <w:rPrChange w:id="242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28" w:author="Urfels, Anton (IRRI)" w:date="2023-10-06T20:02:00Z">
                  <w:rPr>
                    <w:rFonts w:ascii="Gill Sans MT" w:hAnsi="Gill Sans MT" w:cs="Calibri"/>
                    <w:color w:val="000000"/>
                    <w:sz w:val="20"/>
                    <w:szCs w:val="20"/>
                  </w:rPr>
                </w:rPrChange>
              </w:rPr>
              <w:t>0.16</w:t>
            </w:r>
          </w:p>
        </w:tc>
        <w:tc>
          <w:tcPr>
            <w:tcW w:w="555" w:type="pct"/>
            <w:noWrap/>
            <w:vAlign w:val="bottom"/>
          </w:tcPr>
          <w:p w14:paraId="2C2ACDBE" w14:textId="3CDD527B" w:rsidR="006B37EE" w:rsidRPr="00256197" w:rsidRDefault="006B37EE" w:rsidP="006B37EE">
            <w:pPr>
              <w:spacing w:line="240" w:lineRule="auto"/>
              <w:jc w:val="right"/>
              <w:rPr>
                <w:rFonts w:cs="Times New Roman"/>
                <w:color w:val="000000"/>
                <w:sz w:val="20"/>
                <w:szCs w:val="20"/>
                <w:rPrChange w:id="242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30" w:author="Urfels, Anton (IRRI)" w:date="2023-10-06T20:02:00Z">
                  <w:rPr>
                    <w:rFonts w:ascii="Gill Sans MT" w:hAnsi="Gill Sans MT" w:cs="Calibri"/>
                    <w:color w:val="000000"/>
                    <w:sz w:val="20"/>
                    <w:szCs w:val="20"/>
                  </w:rPr>
                </w:rPrChange>
              </w:rPr>
              <w:t>0.14</w:t>
            </w:r>
          </w:p>
        </w:tc>
        <w:tc>
          <w:tcPr>
            <w:tcW w:w="555" w:type="pct"/>
            <w:noWrap/>
            <w:vAlign w:val="bottom"/>
          </w:tcPr>
          <w:p w14:paraId="0123CD5D" w14:textId="11B1FF0B" w:rsidR="006B37EE" w:rsidRPr="00256197" w:rsidRDefault="006B37EE" w:rsidP="006B37EE">
            <w:pPr>
              <w:spacing w:line="240" w:lineRule="auto"/>
              <w:jc w:val="right"/>
              <w:rPr>
                <w:rFonts w:cs="Times New Roman"/>
                <w:color w:val="000000"/>
                <w:sz w:val="20"/>
                <w:szCs w:val="20"/>
                <w:rPrChange w:id="243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32" w:author="Urfels, Anton (IRRI)" w:date="2023-10-06T20:02:00Z">
                  <w:rPr>
                    <w:rFonts w:ascii="Gill Sans MT" w:hAnsi="Gill Sans MT" w:cs="Calibri"/>
                    <w:color w:val="000000"/>
                    <w:sz w:val="20"/>
                    <w:szCs w:val="20"/>
                  </w:rPr>
                </w:rPrChange>
              </w:rPr>
              <w:t>0.44</w:t>
            </w:r>
          </w:p>
        </w:tc>
        <w:tc>
          <w:tcPr>
            <w:tcW w:w="555" w:type="pct"/>
            <w:noWrap/>
            <w:vAlign w:val="bottom"/>
          </w:tcPr>
          <w:p w14:paraId="558A2C5F" w14:textId="749211F9" w:rsidR="006B37EE" w:rsidRPr="00256197" w:rsidRDefault="006B37EE" w:rsidP="006B37EE">
            <w:pPr>
              <w:spacing w:line="240" w:lineRule="auto"/>
              <w:jc w:val="right"/>
              <w:rPr>
                <w:rFonts w:cs="Times New Roman"/>
                <w:color w:val="000000"/>
                <w:sz w:val="20"/>
                <w:szCs w:val="20"/>
                <w:rPrChange w:id="243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34" w:author="Urfels, Anton (IRRI)" w:date="2023-10-06T20:02:00Z">
                  <w:rPr>
                    <w:rFonts w:ascii="Gill Sans MT" w:hAnsi="Gill Sans MT" w:cs="Calibri"/>
                    <w:color w:val="000000"/>
                    <w:sz w:val="20"/>
                    <w:szCs w:val="20"/>
                  </w:rPr>
                </w:rPrChange>
              </w:rPr>
              <w:t>0.32</w:t>
            </w:r>
          </w:p>
        </w:tc>
      </w:tr>
      <w:tr w:rsidR="006B37EE" w:rsidRPr="00256197" w14:paraId="441791A5" w14:textId="77777777" w:rsidTr="004E1BD0">
        <w:trPr>
          <w:trHeight w:val="288"/>
          <w:jc w:val="center"/>
        </w:trPr>
        <w:tc>
          <w:tcPr>
            <w:tcW w:w="707" w:type="pct"/>
            <w:vMerge/>
          </w:tcPr>
          <w:p w14:paraId="78422E6F" w14:textId="77777777" w:rsidR="006B37EE" w:rsidRPr="00256197" w:rsidRDefault="006B37EE" w:rsidP="006B37EE">
            <w:pPr>
              <w:spacing w:line="240" w:lineRule="auto"/>
              <w:rPr>
                <w:rFonts w:eastAsia="Times New Roman" w:cs="Times New Roman"/>
                <w:color w:val="000000"/>
                <w:sz w:val="20"/>
                <w:szCs w:val="20"/>
                <w:lang w:eastAsia="en-ZW"/>
                <w:rPrChange w:id="2435"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DFC48B8" w14:textId="77777777" w:rsidR="006B37EE" w:rsidRPr="00256197" w:rsidRDefault="006B37EE" w:rsidP="006B37EE">
            <w:pPr>
              <w:spacing w:line="240" w:lineRule="auto"/>
              <w:rPr>
                <w:rFonts w:eastAsia="Times New Roman" w:cs="Times New Roman"/>
                <w:color w:val="000000"/>
                <w:sz w:val="20"/>
                <w:szCs w:val="20"/>
                <w:lang w:eastAsia="en-ZW"/>
                <w:rPrChange w:id="243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37" w:author="Urfels, Anton (IRRI)" w:date="2023-10-06T20:02:00Z">
                  <w:rPr>
                    <w:rFonts w:ascii="Gill Sans MT" w:eastAsia="Times New Roman" w:hAnsi="Gill Sans MT" w:cs="Calibri"/>
                    <w:color w:val="000000"/>
                    <w:sz w:val="20"/>
                    <w:szCs w:val="20"/>
                    <w:lang w:eastAsia="en-ZW"/>
                  </w:rPr>
                </w:rPrChange>
              </w:rPr>
              <w:t>Clearly worse (share)</w:t>
            </w:r>
          </w:p>
        </w:tc>
        <w:tc>
          <w:tcPr>
            <w:tcW w:w="555" w:type="pct"/>
            <w:noWrap/>
            <w:vAlign w:val="bottom"/>
          </w:tcPr>
          <w:p w14:paraId="727E8000" w14:textId="22C87A84" w:rsidR="006B37EE" w:rsidRPr="00256197" w:rsidRDefault="006B37EE" w:rsidP="006B37EE">
            <w:pPr>
              <w:spacing w:line="240" w:lineRule="auto"/>
              <w:jc w:val="right"/>
              <w:rPr>
                <w:rFonts w:cs="Times New Roman"/>
                <w:color w:val="000000"/>
                <w:sz w:val="20"/>
                <w:szCs w:val="20"/>
                <w:rPrChange w:id="243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39" w:author="Urfels, Anton (IRRI)" w:date="2023-10-06T20:02:00Z">
                  <w:rPr>
                    <w:rFonts w:ascii="Gill Sans MT" w:hAnsi="Gill Sans MT" w:cs="Calibri"/>
                    <w:color w:val="000000"/>
                    <w:sz w:val="20"/>
                    <w:szCs w:val="20"/>
                  </w:rPr>
                </w:rPrChange>
              </w:rPr>
              <w:t>0.89</w:t>
            </w:r>
          </w:p>
        </w:tc>
        <w:tc>
          <w:tcPr>
            <w:tcW w:w="555" w:type="pct"/>
            <w:noWrap/>
            <w:vAlign w:val="bottom"/>
          </w:tcPr>
          <w:p w14:paraId="7A0172F0" w14:textId="0010D394" w:rsidR="006B37EE" w:rsidRPr="00256197" w:rsidRDefault="006B37EE" w:rsidP="006B37EE">
            <w:pPr>
              <w:spacing w:line="240" w:lineRule="auto"/>
              <w:jc w:val="right"/>
              <w:rPr>
                <w:rFonts w:cs="Times New Roman"/>
                <w:color w:val="000000"/>
                <w:sz w:val="20"/>
                <w:szCs w:val="20"/>
                <w:rPrChange w:id="244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41" w:author="Urfels, Anton (IRRI)" w:date="2023-10-06T20:02:00Z">
                  <w:rPr>
                    <w:rFonts w:ascii="Gill Sans MT" w:hAnsi="Gill Sans MT" w:cs="Calibri"/>
                    <w:color w:val="000000"/>
                    <w:sz w:val="20"/>
                    <w:szCs w:val="20"/>
                  </w:rPr>
                </w:rPrChange>
              </w:rPr>
              <w:t>0.16</w:t>
            </w:r>
          </w:p>
        </w:tc>
        <w:tc>
          <w:tcPr>
            <w:tcW w:w="555" w:type="pct"/>
            <w:noWrap/>
            <w:vAlign w:val="bottom"/>
          </w:tcPr>
          <w:p w14:paraId="24A3539B" w14:textId="20917C08" w:rsidR="006B37EE" w:rsidRPr="00256197" w:rsidRDefault="006B37EE" w:rsidP="006B37EE">
            <w:pPr>
              <w:spacing w:line="240" w:lineRule="auto"/>
              <w:jc w:val="right"/>
              <w:rPr>
                <w:rFonts w:cs="Times New Roman"/>
                <w:color w:val="000000"/>
                <w:sz w:val="20"/>
                <w:szCs w:val="20"/>
                <w:rPrChange w:id="244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43" w:author="Urfels, Anton (IRRI)" w:date="2023-10-06T20:02:00Z">
                  <w:rPr>
                    <w:rFonts w:ascii="Gill Sans MT" w:hAnsi="Gill Sans MT" w:cs="Calibri"/>
                    <w:color w:val="000000"/>
                    <w:sz w:val="20"/>
                    <w:szCs w:val="20"/>
                  </w:rPr>
                </w:rPrChange>
              </w:rPr>
              <w:t>0.48</w:t>
            </w:r>
          </w:p>
        </w:tc>
        <w:tc>
          <w:tcPr>
            <w:tcW w:w="555" w:type="pct"/>
            <w:noWrap/>
            <w:vAlign w:val="bottom"/>
          </w:tcPr>
          <w:p w14:paraId="28CB22DF" w14:textId="084FF948" w:rsidR="006B37EE" w:rsidRPr="00256197" w:rsidRDefault="006B37EE" w:rsidP="006B37EE">
            <w:pPr>
              <w:spacing w:line="240" w:lineRule="auto"/>
              <w:jc w:val="right"/>
              <w:rPr>
                <w:rFonts w:cs="Times New Roman"/>
                <w:color w:val="000000"/>
                <w:sz w:val="20"/>
                <w:szCs w:val="20"/>
                <w:rPrChange w:id="244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45" w:author="Urfels, Anton (IRRI)" w:date="2023-10-06T20:02:00Z">
                  <w:rPr>
                    <w:rFonts w:ascii="Gill Sans MT" w:hAnsi="Gill Sans MT" w:cs="Calibri"/>
                    <w:color w:val="000000"/>
                    <w:sz w:val="20"/>
                    <w:szCs w:val="20"/>
                  </w:rPr>
                </w:rPrChange>
              </w:rPr>
              <w:t>0.63</w:t>
            </w:r>
          </w:p>
        </w:tc>
        <w:tc>
          <w:tcPr>
            <w:tcW w:w="555" w:type="pct"/>
            <w:noWrap/>
            <w:vAlign w:val="bottom"/>
          </w:tcPr>
          <w:p w14:paraId="14059C62" w14:textId="7F1AED02" w:rsidR="006B37EE" w:rsidRPr="00256197" w:rsidRDefault="006B37EE" w:rsidP="006B37EE">
            <w:pPr>
              <w:spacing w:line="240" w:lineRule="auto"/>
              <w:jc w:val="right"/>
              <w:rPr>
                <w:rFonts w:cs="Times New Roman"/>
                <w:color w:val="000000"/>
                <w:sz w:val="20"/>
                <w:szCs w:val="20"/>
                <w:rPrChange w:id="244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47" w:author="Urfels, Anton (IRRI)" w:date="2023-10-06T20:02:00Z">
                  <w:rPr>
                    <w:rFonts w:ascii="Gill Sans MT" w:hAnsi="Gill Sans MT" w:cs="Calibri"/>
                    <w:color w:val="000000"/>
                    <w:sz w:val="20"/>
                    <w:szCs w:val="20"/>
                  </w:rPr>
                </w:rPrChange>
              </w:rPr>
              <w:t>0.32</w:t>
            </w:r>
          </w:p>
        </w:tc>
        <w:tc>
          <w:tcPr>
            <w:tcW w:w="555" w:type="pct"/>
            <w:noWrap/>
            <w:vAlign w:val="bottom"/>
          </w:tcPr>
          <w:p w14:paraId="364D0723" w14:textId="47036C39" w:rsidR="006B37EE" w:rsidRPr="00256197" w:rsidRDefault="006B37EE" w:rsidP="006B37EE">
            <w:pPr>
              <w:spacing w:line="240" w:lineRule="auto"/>
              <w:jc w:val="right"/>
              <w:rPr>
                <w:rFonts w:cs="Times New Roman"/>
                <w:color w:val="000000"/>
                <w:sz w:val="20"/>
                <w:szCs w:val="20"/>
                <w:rPrChange w:id="244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49" w:author="Urfels, Anton (IRRI)" w:date="2023-10-06T20:02:00Z">
                  <w:rPr>
                    <w:rFonts w:ascii="Gill Sans MT" w:hAnsi="Gill Sans MT" w:cs="Calibri"/>
                    <w:color w:val="000000"/>
                    <w:sz w:val="20"/>
                    <w:szCs w:val="20"/>
                  </w:rPr>
                </w:rPrChange>
              </w:rPr>
              <w:t>0.52</w:t>
            </w:r>
          </w:p>
        </w:tc>
      </w:tr>
      <w:tr w:rsidR="006B37EE" w:rsidRPr="00256197" w14:paraId="4C2B9B63" w14:textId="77777777" w:rsidTr="004E1BD0">
        <w:trPr>
          <w:trHeight w:val="288"/>
          <w:jc w:val="center"/>
        </w:trPr>
        <w:tc>
          <w:tcPr>
            <w:tcW w:w="707" w:type="pct"/>
            <w:vMerge/>
          </w:tcPr>
          <w:p w14:paraId="573B4F2A" w14:textId="77777777" w:rsidR="006B37EE" w:rsidRPr="00256197" w:rsidRDefault="006B37EE" w:rsidP="006B37EE">
            <w:pPr>
              <w:spacing w:line="240" w:lineRule="auto"/>
              <w:rPr>
                <w:rFonts w:eastAsia="Times New Roman" w:cs="Times New Roman"/>
                <w:color w:val="000000"/>
                <w:sz w:val="20"/>
                <w:szCs w:val="20"/>
                <w:lang w:eastAsia="en-ZW"/>
                <w:rPrChange w:id="2450"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958F180" w14:textId="77777777" w:rsidR="006B37EE" w:rsidRPr="00256197" w:rsidRDefault="006B37EE" w:rsidP="006B37EE">
            <w:pPr>
              <w:spacing w:line="240" w:lineRule="auto"/>
              <w:rPr>
                <w:rFonts w:eastAsia="Times New Roman" w:cs="Times New Roman"/>
                <w:color w:val="000000"/>
                <w:sz w:val="20"/>
                <w:szCs w:val="20"/>
                <w:lang w:eastAsia="en-ZW"/>
                <w:rPrChange w:id="245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52" w:author="Urfels, Anton (IRRI)" w:date="2023-10-06T20:02:00Z">
                  <w:rPr>
                    <w:rFonts w:ascii="Gill Sans MT" w:eastAsia="Times New Roman" w:hAnsi="Gill Sans MT" w:cs="Calibri"/>
                    <w:color w:val="000000"/>
                    <w:sz w:val="20"/>
                    <w:szCs w:val="20"/>
                    <w:lang w:eastAsia="en-ZW"/>
                  </w:rPr>
                </w:rPrChange>
              </w:rPr>
              <w:t>Number of cells</w:t>
            </w:r>
          </w:p>
        </w:tc>
        <w:tc>
          <w:tcPr>
            <w:tcW w:w="555" w:type="pct"/>
            <w:noWrap/>
            <w:vAlign w:val="bottom"/>
          </w:tcPr>
          <w:p w14:paraId="04357CEB" w14:textId="695BA258" w:rsidR="006B37EE" w:rsidRPr="00256197" w:rsidRDefault="006B37EE" w:rsidP="006B37EE">
            <w:pPr>
              <w:spacing w:line="240" w:lineRule="auto"/>
              <w:jc w:val="right"/>
              <w:rPr>
                <w:rFonts w:cs="Times New Roman"/>
                <w:color w:val="000000"/>
                <w:sz w:val="20"/>
                <w:szCs w:val="20"/>
                <w:rPrChange w:id="245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54" w:author="Urfels, Anton (IRRI)" w:date="2023-10-06T20:02:00Z">
                  <w:rPr>
                    <w:rFonts w:ascii="Gill Sans MT" w:hAnsi="Gill Sans MT" w:cs="Calibri"/>
                    <w:color w:val="000000"/>
                    <w:sz w:val="20"/>
                    <w:szCs w:val="20"/>
                  </w:rPr>
                </w:rPrChange>
              </w:rPr>
              <w:t>17456.00</w:t>
            </w:r>
          </w:p>
        </w:tc>
        <w:tc>
          <w:tcPr>
            <w:tcW w:w="555" w:type="pct"/>
            <w:noWrap/>
            <w:vAlign w:val="bottom"/>
          </w:tcPr>
          <w:p w14:paraId="1305E671" w14:textId="7B6FE96D" w:rsidR="006B37EE" w:rsidRPr="00256197" w:rsidRDefault="006B37EE" w:rsidP="006B37EE">
            <w:pPr>
              <w:spacing w:line="240" w:lineRule="auto"/>
              <w:jc w:val="right"/>
              <w:rPr>
                <w:rFonts w:cs="Times New Roman"/>
                <w:color w:val="000000"/>
                <w:sz w:val="20"/>
                <w:szCs w:val="20"/>
                <w:rPrChange w:id="245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56" w:author="Urfels, Anton (IRRI)" w:date="2023-10-06T20:02:00Z">
                  <w:rPr>
                    <w:rFonts w:ascii="Gill Sans MT" w:hAnsi="Gill Sans MT" w:cs="Calibri"/>
                    <w:color w:val="000000"/>
                    <w:sz w:val="20"/>
                    <w:szCs w:val="20"/>
                  </w:rPr>
                </w:rPrChange>
              </w:rPr>
              <w:t>17456.00</w:t>
            </w:r>
          </w:p>
        </w:tc>
        <w:tc>
          <w:tcPr>
            <w:tcW w:w="555" w:type="pct"/>
            <w:noWrap/>
            <w:vAlign w:val="bottom"/>
          </w:tcPr>
          <w:p w14:paraId="646630D3" w14:textId="0F5AE42D" w:rsidR="006B37EE" w:rsidRPr="00256197" w:rsidRDefault="006B37EE" w:rsidP="006B37EE">
            <w:pPr>
              <w:spacing w:line="240" w:lineRule="auto"/>
              <w:jc w:val="right"/>
              <w:rPr>
                <w:rFonts w:cs="Times New Roman"/>
                <w:color w:val="000000"/>
                <w:sz w:val="20"/>
                <w:szCs w:val="20"/>
                <w:rPrChange w:id="245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58" w:author="Urfels, Anton (IRRI)" w:date="2023-10-06T20:02:00Z">
                  <w:rPr>
                    <w:rFonts w:ascii="Gill Sans MT" w:hAnsi="Gill Sans MT" w:cs="Calibri"/>
                    <w:color w:val="000000"/>
                    <w:sz w:val="20"/>
                    <w:szCs w:val="20"/>
                  </w:rPr>
                </w:rPrChange>
              </w:rPr>
              <w:t>17456.00</w:t>
            </w:r>
          </w:p>
        </w:tc>
        <w:tc>
          <w:tcPr>
            <w:tcW w:w="555" w:type="pct"/>
            <w:noWrap/>
            <w:vAlign w:val="bottom"/>
          </w:tcPr>
          <w:p w14:paraId="3F6BFC33" w14:textId="2CF04347" w:rsidR="006B37EE" w:rsidRPr="00256197" w:rsidRDefault="006B37EE" w:rsidP="006B37EE">
            <w:pPr>
              <w:spacing w:line="240" w:lineRule="auto"/>
              <w:jc w:val="right"/>
              <w:rPr>
                <w:rFonts w:cs="Times New Roman"/>
                <w:color w:val="000000"/>
                <w:sz w:val="20"/>
                <w:szCs w:val="20"/>
                <w:rPrChange w:id="245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60" w:author="Urfels, Anton (IRRI)" w:date="2023-10-06T20:02:00Z">
                  <w:rPr>
                    <w:rFonts w:ascii="Gill Sans MT" w:hAnsi="Gill Sans MT" w:cs="Calibri"/>
                    <w:color w:val="000000"/>
                    <w:sz w:val="20"/>
                    <w:szCs w:val="20"/>
                  </w:rPr>
                </w:rPrChange>
              </w:rPr>
              <w:t>17456.00</w:t>
            </w:r>
          </w:p>
        </w:tc>
        <w:tc>
          <w:tcPr>
            <w:tcW w:w="555" w:type="pct"/>
            <w:noWrap/>
            <w:vAlign w:val="bottom"/>
          </w:tcPr>
          <w:p w14:paraId="2CB6F96F" w14:textId="1851C5B9" w:rsidR="006B37EE" w:rsidRPr="00256197" w:rsidRDefault="006B37EE" w:rsidP="006B37EE">
            <w:pPr>
              <w:spacing w:line="240" w:lineRule="auto"/>
              <w:jc w:val="right"/>
              <w:rPr>
                <w:rFonts w:cs="Times New Roman"/>
                <w:color w:val="000000"/>
                <w:sz w:val="20"/>
                <w:szCs w:val="20"/>
                <w:rPrChange w:id="246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62" w:author="Urfels, Anton (IRRI)" w:date="2023-10-06T20:02:00Z">
                  <w:rPr>
                    <w:rFonts w:ascii="Gill Sans MT" w:hAnsi="Gill Sans MT" w:cs="Calibri"/>
                    <w:color w:val="000000"/>
                    <w:sz w:val="20"/>
                    <w:szCs w:val="20"/>
                  </w:rPr>
                </w:rPrChange>
              </w:rPr>
              <w:t>17456.00</w:t>
            </w:r>
          </w:p>
        </w:tc>
        <w:tc>
          <w:tcPr>
            <w:tcW w:w="555" w:type="pct"/>
            <w:noWrap/>
            <w:vAlign w:val="bottom"/>
          </w:tcPr>
          <w:p w14:paraId="028BE70D" w14:textId="141B1643" w:rsidR="006B37EE" w:rsidRPr="00256197" w:rsidRDefault="006B37EE" w:rsidP="006B37EE">
            <w:pPr>
              <w:spacing w:line="240" w:lineRule="auto"/>
              <w:jc w:val="right"/>
              <w:rPr>
                <w:rFonts w:cs="Times New Roman"/>
                <w:color w:val="000000"/>
                <w:sz w:val="20"/>
                <w:szCs w:val="20"/>
                <w:rPrChange w:id="246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64" w:author="Urfels, Anton (IRRI)" w:date="2023-10-06T20:02:00Z">
                  <w:rPr>
                    <w:rFonts w:ascii="Gill Sans MT" w:hAnsi="Gill Sans MT" w:cs="Calibri"/>
                    <w:color w:val="000000"/>
                    <w:sz w:val="20"/>
                    <w:szCs w:val="20"/>
                  </w:rPr>
                </w:rPrChange>
              </w:rPr>
              <w:t>17456.00</w:t>
            </w:r>
          </w:p>
        </w:tc>
      </w:tr>
    </w:tbl>
    <w:p w14:paraId="4951D94D" w14:textId="77777777" w:rsidR="00EF630C" w:rsidRPr="00256197" w:rsidRDefault="00EF630C" w:rsidP="00741AB0">
      <w:pPr>
        <w:spacing w:line="259" w:lineRule="auto"/>
        <w:rPr>
          <w:rFonts w:cs="Times New Roman"/>
        </w:rPr>
      </w:pPr>
    </w:p>
    <w:p w14:paraId="597A6494" w14:textId="0067D023" w:rsidR="007941AB" w:rsidRPr="00256197" w:rsidRDefault="007018E7" w:rsidP="009232CA">
      <w:pPr>
        <w:rPr>
          <w:rFonts w:cs="Times New Roman"/>
          <w:rPrChange w:id="2465" w:author="Urfels, Anton (IRRI)" w:date="2023-10-06T20:02:00Z">
            <w:rPr>
              <w:rFonts w:ascii="Gill Sans MT" w:hAnsi="Gill Sans MT"/>
            </w:rPr>
          </w:rPrChange>
        </w:rPr>
      </w:pPr>
      <w:r w:rsidRPr="00256197">
        <w:rPr>
          <w:rFonts w:cs="Times New Roman"/>
          <w:rPrChange w:id="2466" w:author="Urfels, Anton (IRRI)" w:date="2023-10-06T20:02:00Z">
            <w:rPr>
              <w:rFonts w:ascii="Gill Sans MT" w:hAnsi="Gill Sans MT"/>
            </w:rPr>
          </w:rPrChange>
        </w:rPr>
        <w:t xml:space="preserve">Spatially, </w:t>
      </w:r>
      <w:r w:rsidR="005B14B4" w:rsidRPr="00256197">
        <w:rPr>
          <w:rFonts w:cs="Times New Roman"/>
          <w:rPrChange w:id="2467" w:author="Urfels, Anton (IRRI)" w:date="2023-10-06T20:02:00Z">
            <w:rPr>
              <w:rFonts w:ascii="Gill Sans MT" w:hAnsi="Gill Sans MT"/>
            </w:rPr>
          </w:rPrChange>
        </w:rPr>
        <w:t xml:space="preserve">there </w:t>
      </w:r>
      <w:r w:rsidR="005E30FC" w:rsidRPr="00256197">
        <w:rPr>
          <w:rFonts w:cs="Times New Roman"/>
          <w:rPrChange w:id="2468" w:author="Urfels, Anton (IRRI)" w:date="2023-10-06T20:02:00Z">
            <w:rPr>
              <w:rFonts w:ascii="Gill Sans MT" w:hAnsi="Gill Sans MT"/>
            </w:rPr>
          </w:rPrChange>
        </w:rPr>
        <w:t xml:space="preserve">are </w:t>
      </w:r>
      <w:r w:rsidR="005B14B4" w:rsidRPr="00256197">
        <w:rPr>
          <w:rFonts w:cs="Times New Roman"/>
          <w:rPrChange w:id="2469" w:author="Urfels, Anton (IRRI)" w:date="2023-10-06T20:02:00Z">
            <w:rPr>
              <w:rFonts w:ascii="Gill Sans MT" w:hAnsi="Gill Sans MT"/>
            </w:rPr>
          </w:rPrChange>
        </w:rPr>
        <w:t xml:space="preserve">pockets for which a risk averse farmer would not switch to the recommended fixed </w:t>
      </w:r>
      <w:r w:rsidR="004C7021" w:rsidRPr="00256197">
        <w:rPr>
          <w:rFonts w:cs="Times New Roman"/>
          <w:rPrChange w:id="2470" w:author="Urfels, Anton (IRRI)" w:date="2023-10-06T20:02:00Z">
            <w:rPr>
              <w:rFonts w:ascii="Gill Sans MT" w:hAnsi="Gill Sans MT"/>
            </w:rPr>
          </w:rPrChange>
        </w:rPr>
        <w:t>date with long duration variety strategy</w:t>
      </w:r>
      <w:r w:rsidR="002F305E" w:rsidRPr="00256197">
        <w:rPr>
          <w:rFonts w:cs="Times New Roman"/>
          <w:rPrChange w:id="2471" w:author="Urfels, Anton (IRRI)" w:date="2023-10-06T20:02:00Z">
            <w:rPr>
              <w:rFonts w:ascii="Gill Sans MT" w:hAnsi="Gill Sans MT"/>
            </w:rPr>
          </w:rPrChange>
        </w:rPr>
        <w:t xml:space="preserve"> especially in the central pixels of Bihar. </w:t>
      </w:r>
    </w:p>
    <w:p w14:paraId="1748F96A" w14:textId="207DFE3C" w:rsidR="00CA12BC" w:rsidRPr="00256197" w:rsidRDefault="00CA12BC" w:rsidP="00CA12BC">
      <w:pPr>
        <w:jc w:val="center"/>
        <w:rPr>
          <w:rFonts w:cs="Times New Roman"/>
          <w:rPrChange w:id="2472" w:author="Urfels, Anton (IRRI)" w:date="2023-10-06T20:02:00Z">
            <w:rPr>
              <w:rFonts w:ascii="Gill Sans MT" w:hAnsi="Gill Sans MT"/>
            </w:rPr>
          </w:rPrChange>
        </w:rPr>
      </w:pPr>
      <w:r w:rsidRPr="00256197">
        <w:rPr>
          <w:rFonts w:cs="Times New Roman"/>
          <w:noProof/>
          <w:rPrChange w:id="2473" w:author="Urfels, Anton (IRRI)" w:date="2023-10-06T20:02:00Z">
            <w:rPr>
              <w:rFonts w:ascii="Gill Sans MT" w:hAnsi="Gill Sans MT"/>
              <w:noProof/>
            </w:rPr>
          </w:rPrChange>
        </w:rPr>
        <w:lastRenderedPageBreak/>
        <w:drawing>
          <wp:inline distT="0" distB="0" distL="0" distR="0" wp14:anchorId="111E807F" wp14:editId="643F939A">
            <wp:extent cx="5129201" cy="7083846"/>
            <wp:effectExtent l="0" t="0" r="0" b="3175"/>
            <wp:docPr id="483252207" name="Picture 48325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41347" cy="7100620"/>
                    </a:xfrm>
                    <a:prstGeom prst="rect">
                      <a:avLst/>
                    </a:prstGeom>
                    <a:noFill/>
                  </pic:spPr>
                </pic:pic>
              </a:graphicData>
            </a:graphic>
          </wp:inline>
        </w:drawing>
      </w:r>
    </w:p>
    <w:p w14:paraId="1F2EBE6C" w14:textId="212325A3" w:rsidR="00882600" w:rsidRPr="00256197" w:rsidRDefault="00882600" w:rsidP="009232CA">
      <w:pPr>
        <w:rPr>
          <w:rFonts w:cs="Times New Roman"/>
          <w:rPrChange w:id="2474" w:author="Urfels, Anton (IRRI)" w:date="2023-10-06T20:02:00Z">
            <w:rPr>
              <w:rFonts w:ascii="Gill Sans MT" w:hAnsi="Gill Sans MT"/>
            </w:rPr>
          </w:rPrChange>
        </w:rPr>
      </w:pPr>
      <w:r w:rsidRPr="00256197">
        <w:rPr>
          <w:rFonts w:cs="Times New Roman"/>
          <w:rPrChange w:id="2475" w:author="Urfels, Anton (IRRI)" w:date="2023-10-06T20:02:00Z">
            <w:rPr>
              <w:rFonts w:ascii="Gill Sans MT" w:hAnsi="Gill Sans MT"/>
            </w:rPr>
          </w:rPrChange>
        </w:rPr>
        <w:t>Figure</w:t>
      </w:r>
      <w:r w:rsidR="00705E7B" w:rsidRPr="00256197">
        <w:rPr>
          <w:rFonts w:cs="Times New Roman"/>
          <w:rPrChange w:id="2476" w:author="Urfels, Anton (IRRI)" w:date="2023-10-06T20:02:00Z">
            <w:rPr>
              <w:rFonts w:ascii="Gill Sans MT" w:hAnsi="Gill Sans MT"/>
            </w:rPr>
          </w:rPrChange>
        </w:rPr>
        <w:t xml:space="preserve"> </w:t>
      </w:r>
      <w:r w:rsidR="005607A2" w:rsidRPr="00256197">
        <w:rPr>
          <w:rFonts w:cs="Times New Roman"/>
          <w:rPrChange w:id="2477" w:author="Urfels, Anton (IRRI)" w:date="2023-10-06T20:02:00Z">
            <w:rPr>
              <w:rFonts w:ascii="Gill Sans MT" w:hAnsi="Gill Sans MT"/>
            </w:rPr>
          </w:rPrChange>
        </w:rPr>
        <w:t>4</w:t>
      </w:r>
      <w:r w:rsidRPr="00256197">
        <w:rPr>
          <w:rFonts w:cs="Times New Roman"/>
          <w:rPrChange w:id="2478" w:author="Urfels, Anton (IRRI)" w:date="2023-10-06T20:02:00Z">
            <w:rPr>
              <w:rFonts w:ascii="Gill Sans MT" w:hAnsi="Gill Sans MT"/>
            </w:rPr>
          </w:rPrChange>
        </w:rPr>
        <w:t>:</w:t>
      </w:r>
      <w:r w:rsidR="005A7D61" w:rsidRPr="00256197">
        <w:rPr>
          <w:rFonts w:cs="Times New Roman"/>
          <w:rPrChange w:id="2479" w:author="Urfels, Anton (IRRI)" w:date="2023-10-06T20:02:00Z">
            <w:rPr>
              <w:rFonts w:ascii="Gill Sans MT" w:hAnsi="Gill Sans MT"/>
            </w:rPr>
          </w:rPrChange>
        </w:rPr>
        <w:t xml:space="preserve"> </w:t>
      </w:r>
      <w:r w:rsidR="003A2ECA" w:rsidRPr="00256197">
        <w:rPr>
          <w:rFonts w:cs="Times New Roman"/>
          <w:rPrChange w:id="2480" w:author="Urfels, Anton (IRRI)" w:date="2023-10-06T20:02:00Z">
            <w:rPr>
              <w:rFonts w:ascii="Gill Sans MT" w:hAnsi="Gill Sans MT"/>
            </w:rPr>
          </w:rPrChange>
        </w:rPr>
        <w:t>Spatial distribution of revenue WTP</w:t>
      </w:r>
      <w:r w:rsidR="000D6C61" w:rsidRPr="00256197">
        <w:rPr>
          <w:rFonts w:cs="Times New Roman"/>
          <w:rPrChange w:id="2481" w:author="Urfels, Anton (IRRI)" w:date="2023-10-06T20:02:00Z">
            <w:rPr>
              <w:rFonts w:ascii="Gill Sans MT" w:hAnsi="Gill Sans MT"/>
            </w:rPr>
          </w:rPrChange>
        </w:rPr>
        <w:t xml:space="preserve"> (where to target </w:t>
      </w:r>
      <w:r w:rsidR="00861E3C" w:rsidRPr="00256197">
        <w:rPr>
          <w:rFonts w:cs="Times New Roman"/>
          <w:rPrChange w:id="2482" w:author="Urfels, Anton (IRRI)" w:date="2023-10-06T20:02:00Z">
            <w:rPr>
              <w:rFonts w:ascii="Gill Sans MT" w:hAnsi="Gill Sans MT"/>
            </w:rPr>
          </w:rPrChange>
        </w:rPr>
        <w:t>the scenarios)</w:t>
      </w:r>
    </w:p>
    <w:p w14:paraId="6DE9F6A2" w14:textId="77777777" w:rsidR="006E10CE" w:rsidRPr="00256197" w:rsidRDefault="006E10CE" w:rsidP="009232CA">
      <w:pPr>
        <w:rPr>
          <w:rFonts w:cs="Times New Roman"/>
          <w:rPrChange w:id="2483" w:author="Urfels, Anton (IRRI)" w:date="2023-10-06T20:02:00Z">
            <w:rPr>
              <w:rFonts w:ascii="Gill Sans MT" w:hAnsi="Gill Sans MT"/>
            </w:rPr>
          </w:rPrChange>
        </w:rPr>
      </w:pPr>
    </w:p>
    <w:p w14:paraId="5ABDC6CB" w14:textId="77777777" w:rsidR="004517DC" w:rsidRPr="00256197" w:rsidRDefault="004517DC">
      <w:pPr>
        <w:spacing w:line="259" w:lineRule="auto"/>
        <w:rPr>
          <w:rFonts w:eastAsiaTheme="majorEastAsia" w:cs="Times New Roman"/>
          <w:b/>
          <w:bCs/>
          <w:i/>
          <w:szCs w:val="24"/>
        </w:rPr>
      </w:pPr>
      <w:r w:rsidRPr="00256197">
        <w:rPr>
          <w:rFonts w:cs="Times New Roman"/>
        </w:rPr>
        <w:br w:type="page"/>
      </w:r>
    </w:p>
    <w:p w14:paraId="10DFD07D" w14:textId="5436F0B9" w:rsidR="009639B7" w:rsidRPr="00256197" w:rsidRDefault="009639B7" w:rsidP="00FA7FCD">
      <w:pPr>
        <w:pStyle w:val="Heading3"/>
      </w:pPr>
      <w:r w:rsidRPr="00256197">
        <w:lastRenderedPageBreak/>
        <w:t>3.</w:t>
      </w:r>
      <w:r w:rsidR="001B0E02" w:rsidRPr="00256197">
        <w:t>2</w:t>
      </w:r>
      <w:r w:rsidRPr="00256197">
        <w:t xml:space="preserve">.2. </w:t>
      </w:r>
      <w:r w:rsidR="00F73968" w:rsidRPr="00256197">
        <w:t>System p</w:t>
      </w:r>
      <w:r w:rsidRPr="00256197">
        <w:t>artial profits</w:t>
      </w:r>
    </w:p>
    <w:p w14:paraId="7E12D394" w14:textId="05DA8CCD" w:rsidR="00E41900" w:rsidRPr="00256197" w:rsidRDefault="00E41900" w:rsidP="0027468D">
      <w:pPr>
        <w:jc w:val="both"/>
        <w:rPr>
          <w:rFonts w:cs="Times New Roman"/>
        </w:rPr>
      </w:pPr>
      <w:r w:rsidRPr="00256197">
        <w:rPr>
          <w:rFonts w:cs="Times New Roman"/>
        </w:rPr>
        <w:t xml:space="preserve">Table 6 shows </w:t>
      </w:r>
      <w:r w:rsidR="00F34A78" w:rsidRPr="00256197">
        <w:rPr>
          <w:rFonts w:cs="Times New Roman"/>
        </w:rPr>
        <w:t xml:space="preserve">descriptive statistics for willingness to pay for </w:t>
      </w:r>
      <w:r w:rsidRPr="00256197">
        <w:rPr>
          <w:rFonts w:cs="Times New Roman"/>
        </w:rPr>
        <w:t xml:space="preserve">partial profits (revenue-irrigation costs) </w:t>
      </w:r>
      <w:r w:rsidR="00BD7396" w:rsidRPr="00256197">
        <w:rPr>
          <w:rFonts w:cs="Times New Roman"/>
        </w:rPr>
        <w:t xml:space="preserve">for each of the planting date strategies as compared to fixed date-long duration rice variety strategy. </w:t>
      </w:r>
      <w:r w:rsidR="00F96162" w:rsidRPr="00256197">
        <w:rPr>
          <w:rFonts w:cs="Times New Roman"/>
        </w:rPr>
        <w:t xml:space="preserve">As with productivity and revenue comparisons, farmer practice is </w:t>
      </w:r>
      <w:r w:rsidR="006F3619" w:rsidRPr="00256197">
        <w:rPr>
          <w:rFonts w:cs="Times New Roman"/>
        </w:rPr>
        <w:t>a worse strategy for about 85% of the pixels in IGP</w:t>
      </w:r>
      <w:r w:rsidR="007D67A5" w:rsidRPr="00256197">
        <w:rPr>
          <w:rFonts w:cs="Times New Roman"/>
        </w:rPr>
        <w:t xml:space="preserve">. </w:t>
      </w:r>
      <w:r w:rsidR="000904C6" w:rsidRPr="00256197">
        <w:rPr>
          <w:rFonts w:cs="Times New Roman"/>
        </w:rPr>
        <w:t xml:space="preserve">None of the strategies dominate </w:t>
      </w:r>
      <w:r w:rsidR="004804C9" w:rsidRPr="00256197">
        <w:rPr>
          <w:rFonts w:cs="Times New Roman"/>
        </w:rPr>
        <w:t xml:space="preserve">across the entire IGP. </w:t>
      </w:r>
    </w:p>
    <w:p w14:paraId="58B3CAC3" w14:textId="616C99E4" w:rsidR="006E10CE" w:rsidRPr="00256197" w:rsidRDefault="006E10CE" w:rsidP="009639B7">
      <w:pPr>
        <w:rPr>
          <w:rFonts w:cs="Times New Roman"/>
        </w:rPr>
      </w:pPr>
      <w:r w:rsidRPr="00256197">
        <w:rPr>
          <w:rFonts w:cs="Times New Roman"/>
        </w:rPr>
        <w:t>Table</w:t>
      </w:r>
      <w:r w:rsidR="008D33A5" w:rsidRPr="00256197">
        <w:rPr>
          <w:rFonts w:cs="Times New Roman"/>
        </w:rPr>
        <w:t xml:space="preserve"> 6</w:t>
      </w:r>
      <w:r w:rsidRPr="00256197">
        <w:rPr>
          <w:rFonts w:cs="Times New Roman"/>
        </w:rPr>
        <w:t>: Partial profits WTP</w:t>
      </w:r>
      <w:r w:rsidR="00CF209B" w:rsidRPr="00256197">
        <w:rPr>
          <w:rFonts w:cs="Times New Roman"/>
        </w:rPr>
        <w:t xml:space="preserve"> (</w:t>
      </w:r>
      <w:r w:rsidR="00AB783A" w:rsidRPr="00256197">
        <w:rPr>
          <w:rFonts w:cs="Times New Roman"/>
        </w:rPr>
        <w:t>thousand r</w:t>
      </w:r>
      <w:r w:rsidR="00CF209B" w:rsidRPr="00256197">
        <w:rPr>
          <w:rFonts w:cs="Times New Roman"/>
        </w:rPr>
        <w:t xml:space="preserve">upees/ha) descriptive statistics </w:t>
      </w:r>
    </w:p>
    <w:tbl>
      <w:tblPr>
        <w:tblStyle w:val="PlainTable2"/>
        <w:tblW w:w="5000" w:type="pct"/>
        <w:jc w:val="center"/>
        <w:tblLayout w:type="fixed"/>
        <w:tblLook w:val="0620" w:firstRow="1" w:lastRow="0" w:firstColumn="0" w:lastColumn="0" w:noHBand="1" w:noVBand="1"/>
      </w:tblPr>
      <w:tblGrid>
        <w:gridCol w:w="1276"/>
        <w:gridCol w:w="1738"/>
        <w:gridCol w:w="1002"/>
        <w:gridCol w:w="1002"/>
        <w:gridCol w:w="1002"/>
        <w:gridCol w:w="1002"/>
        <w:gridCol w:w="1002"/>
        <w:gridCol w:w="1002"/>
      </w:tblGrid>
      <w:tr w:rsidR="006E10CE" w:rsidRPr="00256197" w14:paraId="5FD22E90"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707" w:type="pct"/>
          </w:tcPr>
          <w:p w14:paraId="3A5A5AC0" w14:textId="77777777" w:rsidR="006E10CE" w:rsidRPr="00256197" w:rsidRDefault="006E10CE" w:rsidP="00DB11CB">
            <w:pPr>
              <w:spacing w:line="240" w:lineRule="auto"/>
              <w:rPr>
                <w:rFonts w:eastAsia="Times New Roman" w:cs="Times New Roman"/>
                <w:color w:val="000000"/>
                <w:sz w:val="20"/>
                <w:szCs w:val="20"/>
                <w:lang w:eastAsia="en-ZW"/>
                <w:rPrChange w:id="248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85" w:author="Urfels, Anton (IRRI)" w:date="2023-10-06T20:02:00Z">
                  <w:rPr>
                    <w:rFonts w:ascii="Gill Sans MT" w:eastAsia="Times New Roman" w:hAnsi="Gill Sans MT" w:cs="Calibri"/>
                    <w:color w:val="000000"/>
                    <w:sz w:val="20"/>
                    <w:szCs w:val="20"/>
                    <w:lang w:eastAsia="en-ZW"/>
                  </w:rPr>
                </w:rPrChange>
              </w:rPr>
              <w:t>Bound</w:t>
            </w:r>
          </w:p>
        </w:tc>
        <w:tc>
          <w:tcPr>
            <w:tcW w:w="963" w:type="pct"/>
            <w:noWrap/>
            <w:hideMark/>
          </w:tcPr>
          <w:p w14:paraId="375857A9" w14:textId="77777777" w:rsidR="006E10CE" w:rsidRPr="00256197" w:rsidRDefault="006E10CE" w:rsidP="00DB11CB">
            <w:pPr>
              <w:spacing w:line="240" w:lineRule="auto"/>
              <w:rPr>
                <w:rFonts w:eastAsia="Times New Roman" w:cs="Times New Roman"/>
                <w:color w:val="000000"/>
                <w:sz w:val="20"/>
                <w:szCs w:val="20"/>
                <w:lang w:eastAsia="en-ZW"/>
                <w:rPrChange w:id="248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87" w:author="Urfels, Anton (IRRI)" w:date="2023-10-06T20:02:00Z">
                  <w:rPr>
                    <w:rFonts w:ascii="Gill Sans MT" w:eastAsia="Times New Roman" w:hAnsi="Gill Sans MT" w:cs="Calibri"/>
                    <w:color w:val="000000"/>
                    <w:sz w:val="20"/>
                    <w:szCs w:val="20"/>
                    <w:lang w:eastAsia="en-ZW"/>
                  </w:rPr>
                </w:rPrChange>
              </w:rPr>
              <w:t>Statistics</w:t>
            </w:r>
          </w:p>
        </w:tc>
        <w:tc>
          <w:tcPr>
            <w:tcW w:w="555" w:type="pct"/>
            <w:noWrap/>
            <w:hideMark/>
          </w:tcPr>
          <w:p w14:paraId="5327B50D" w14:textId="77777777" w:rsidR="006E10CE" w:rsidRPr="00256197" w:rsidRDefault="006E10CE" w:rsidP="00DB11CB">
            <w:pPr>
              <w:spacing w:line="240" w:lineRule="auto"/>
              <w:jc w:val="right"/>
              <w:rPr>
                <w:rFonts w:eastAsia="Times New Roman" w:cs="Times New Roman"/>
                <w:color w:val="000000"/>
                <w:sz w:val="20"/>
                <w:szCs w:val="20"/>
                <w:lang w:eastAsia="en-ZW"/>
                <w:rPrChange w:id="248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89" w:author="Urfels, Anton (IRRI)" w:date="2023-10-06T20:02:00Z">
                  <w:rPr>
                    <w:rFonts w:ascii="Gill Sans MT" w:eastAsia="Times New Roman" w:hAnsi="Gill Sans MT" w:cs="Calibri"/>
                    <w:color w:val="000000"/>
                    <w:sz w:val="20"/>
                    <w:szCs w:val="20"/>
                    <w:lang w:eastAsia="en-ZW"/>
                  </w:rPr>
                </w:rPrChange>
              </w:rPr>
              <w:t>S0-S1</w:t>
            </w:r>
          </w:p>
        </w:tc>
        <w:tc>
          <w:tcPr>
            <w:tcW w:w="555" w:type="pct"/>
            <w:noWrap/>
            <w:hideMark/>
          </w:tcPr>
          <w:p w14:paraId="35599894" w14:textId="77777777" w:rsidR="006E10CE" w:rsidRPr="00256197" w:rsidRDefault="006E10CE" w:rsidP="00DB11CB">
            <w:pPr>
              <w:spacing w:line="240" w:lineRule="auto"/>
              <w:jc w:val="right"/>
              <w:rPr>
                <w:rFonts w:eastAsia="Times New Roman" w:cs="Times New Roman"/>
                <w:color w:val="000000"/>
                <w:sz w:val="20"/>
                <w:szCs w:val="20"/>
                <w:lang w:eastAsia="en-ZW"/>
                <w:rPrChange w:id="249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91" w:author="Urfels, Anton (IRRI)" w:date="2023-10-06T20:02:00Z">
                  <w:rPr>
                    <w:rFonts w:ascii="Gill Sans MT" w:eastAsia="Times New Roman" w:hAnsi="Gill Sans MT" w:cs="Calibri"/>
                    <w:color w:val="000000"/>
                    <w:sz w:val="20"/>
                    <w:szCs w:val="20"/>
                    <w:lang w:eastAsia="en-ZW"/>
                  </w:rPr>
                </w:rPrChange>
              </w:rPr>
              <w:t>S2-S1</w:t>
            </w:r>
          </w:p>
        </w:tc>
        <w:tc>
          <w:tcPr>
            <w:tcW w:w="555" w:type="pct"/>
            <w:noWrap/>
            <w:hideMark/>
          </w:tcPr>
          <w:p w14:paraId="493F2BF9" w14:textId="77777777" w:rsidR="006E10CE" w:rsidRPr="00256197" w:rsidRDefault="006E10CE" w:rsidP="00DB11CB">
            <w:pPr>
              <w:spacing w:line="240" w:lineRule="auto"/>
              <w:jc w:val="right"/>
              <w:rPr>
                <w:rFonts w:eastAsia="Times New Roman" w:cs="Times New Roman"/>
                <w:color w:val="000000"/>
                <w:sz w:val="20"/>
                <w:szCs w:val="20"/>
                <w:lang w:eastAsia="en-ZW"/>
                <w:rPrChange w:id="249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93" w:author="Urfels, Anton (IRRI)" w:date="2023-10-06T20:02:00Z">
                  <w:rPr>
                    <w:rFonts w:ascii="Gill Sans MT" w:eastAsia="Times New Roman" w:hAnsi="Gill Sans MT" w:cs="Calibri"/>
                    <w:color w:val="000000"/>
                    <w:sz w:val="20"/>
                    <w:szCs w:val="20"/>
                    <w:lang w:eastAsia="en-ZW"/>
                  </w:rPr>
                </w:rPrChange>
              </w:rPr>
              <w:t>S3-S1</w:t>
            </w:r>
          </w:p>
        </w:tc>
        <w:tc>
          <w:tcPr>
            <w:tcW w:w="555" w:type="pct"/>
            <w:noWrap/>
            <w:hideMark/>
          </w:tcPr>
          <w:p w14:paraId="1786D0DE" w14:textId="77777777" w:rsidR="006E10CE" w:rsidRPr="00256197" w:rsidRDefault="006E10CE" w:rsidP="00DB11CB">
            <w:pPr>
              <w:spacing w:line="240" w:lineRule="auto"/>
              <w:jc w:val="right"/>
              <w:rPr>
                <w:rFonts w:eastAsia="Times New Roman" w:cs="Times New Roman"/>
                <w:color w:val="000000"/>
                <w:sz w:val="20"/>
                <w:szCs w:val="20"/>
                <w:lang w:eastAsia="en-ZW"/>
                <w:rPrChange w:id="249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95" w:author="Urfels, Anton (IRRI)" w:date="2023-10-06T20:02:00Z">
                  <w:rPr>
                    <w:rFonts w:ascii="Gill Sans MT" w:eastAsia="Times New Roman" w:hAnsi="Gill Sans MT" w:cs="Calibri"/>
                    <w:color w:val="000000"/>
                    <w:sz w:val="20"/>
                    <w:szCs w:val="20"/>
                    <w:lang w:eastAsia="en-ZW"/>
                  </w:rPr>
                </w:rPrChange>
              </w:rPr>
              <w:t>S4-S1</w:t>
            </w:r>
          </w:p>
        </w:tc>
        <w:tc>
          <w:tcPr>
            <w:tcW w:w="555" w:type="pct"/>
            <w:noWrap/>
            <w:hideMark/>
          </w:tcPr>
          <w:p w14:paraId="2A078D39" w14:textId="77777777" w:rsidR="006E10CE" w:rsidRPr="00256197" w:rsidRDefault="006E10CE" w:rsidP="00DB11CB">
            <w:pPr>
              <w:spacing w:line="240" w:lineRule="auto"/>
              <w:jc w:val="right"/>
              <w:rPr>
                <w:rFonts w:eastAsia="Times New Roman" w:cs="Times New Roman"/>
                <w:color w:val="000000"/>
                <w:sz w:val="20"/>
                <w:szCs w:val="20"/>
                <w:lang w:eastAsia="en-ZW"/>
                <w:rPrChange w:id="249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97" w:author="Urfels, Anton (IRRI)" w:date="2023-10-06T20:02:00Z">
                  <w:rPr>
                    <w:rFonts w:ascii="Gill Sans MT" w:eastAsia="Times New Roman" w:hAnsi="Gill Sans MT" w:cs="Calibri"/>
                    <w:color w:val="000000"/>
                    <w:sz w:val="20"/>
                    <w:szCs w:val="20"/>
                    <w:lang w:eastAsia="en-ZW"/>
                  </w:rPr>
                </w:rPrChange>
              </w:rPr>
              <w:t>S5-S1</w:t>
            </w:r>
          </w:p>
        </w:tc>
        <w:tc>
          <w:tcPr>
            <w:tcW w:w="555" w:type="pct"/>
            <w:noWrap/>
            <w:hideMark/>
          </w:tcPr>
          <w:p w14:paraId="7EC17C80" w14:textId="77777777" w:rsidR="006E10CE" w:rsidRPr="00256197" w:rsidRDefault="006E10CE" w:rsidP="00DB11CB">
            <w:pPr>
              <w:spacing w:line="240" w:lineRule="auto"/>
              <w:jc w:val="right"/>
              <w:rPr>
                <w:rFonts w:eastAsia="Times New Roman" w:cs="Times New Roman"/>
                <w:color w:val="000000"/>
                <w:sz w:val="20"/>
                <w:szCs w:val="20"/>
                <w:lang w:eastAsia="en-ZW"/>
                <w:rPrChange w:id="249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99" w:author="Urfels, Anton (IRRI)" w:date="2023-10-06T20:02:00Z">
                  <w:rPr>
                    <w:rFonts w:ascii="Gill Sans MT" w:eastAsia="Times New Roman" w:hAnsi="Gill Sans MT" w:cs="Calibri"/>
                    <w:color w:val="000000"/>
                    <w:sz w:val="20"/>
                    <w:szCs w:val="20"/>
                    <w:lang w:eastAsia="en-ZW"/>
                  </w:rPr>
                </w:rPrChange>
              </w:rPr>
              <w:t>S6-S1</w:t>
            </w:r>
          </w:p>
        </w:tc>
      </w:tr>
      <w:tr w:rsidR="00743470" w:rsidRPr="00256197" w14:paraId="52A15F59" w14:textId="77777777" w:rsidTr="00DB11CB">
        <w:trPr>
          <w:trHeight w:val="288"/>
          <w:jc w:val="center"/>
        </w:trPr>
        <w:tc>
          <w:tcPr>
            <w:tcW w:w="707" w:type="pct"/>
            <w:vMerge w:val="restart"/>
          </w:tcPr>
          <w:p w14:paraId="1D513217" w14:textId="77777777" w:rsidR="00743470" w:rsidRPr="00256197" w:rsidRDefault="00743470" w:rsidP="00743470">
            <w:pPr>
              <w:spacing w:line="240" w:lineRule="auto"/>
              <w:rPr>
                <w:rFonts w:eastAsia="Times New Roman" w:cs="Times New Roman"/>
                <w:color w:val="000000"/>
                <w:sz w:val="20"/>
                <w:szCs w:val="20"/>
                <w:lang w:eastAsia="en-ZW"/>
                <w:rPrChange w:id="250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01" w:author="Urfels, Anton (IRRI)" w:date="2023-10-06T20:02:00Z">
                  <w:rPr>
                    <w:rFonts w:ascii="Gill Sans MT" w:eastAsia="Times New Roman" w:hAnsi="Gill Sans MT" w:cs="Calibri"/>
                    <w:color w:val="000000"/>
                    <w:sz w:val="20"/>
                    <w:szCs w:val="20"/>
                    <w:lang w:eastAsia="en-ZW"/>
                  </w:rPr>
                </w:rPrChange>
              </w:rPr>
              <w:t>Upper bound</w:t>
            </w:r>
          </w:p>
        </w:tc>
        <w:tc>
          <w:tcPr>
            <w:tcW w:w="963" w:type="pct"/>
            <w:noWrap/>
            <w:hideMark/>
          </w:tcPr>
          <w:p w14:paraId="4EFB65C9" w14:textId="77777777" w:rsidR="00743470" w:rsidRPr="00256197" w:rsidRDefault="00743470" w:rsidP="00743470">
            <w:pPr>
              <w:spacing w:line="240" w:lineRule="auto"/>
              <w:rPr>
                <w:rFonts w:eastAsia="Times New Roman" w:cs="Times New Roman"/>
                <w:color w:val="000000"/>
                <w:sz w:val="20"/>
                <w:szCs w:val="20"/>
                <w:lang w:eastAsia="en-ZW"/>
                <w:rPrChange w:id="250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03" w:author="Urfels, Anton (IRRI)" w:date="2023-10-06T20:02:00Z">
                  <w:rPr>
                    <w:rFonts w:ascii="Gill Sans MT" w:eastAsia="Times New Roman" w:hAnsi="Gill Sans MT" w:cs="Calibri"/>
                    <w:color w:val="000000"/>
                    <w:sz w:val="20"/>
                    <w:szCs w:val="20"/>
                    <w:lang w:eastAsia="en-ZW"/>
                  </w:rPr>
                </w:rPrChange>
              </w:rPr>
              <w:t>Mean</w:t>
            </w:r>
          </w:p>
        </w:tc>
        <w:tc>
          <w:tcPr>
            <w:tcW w:w="555" w:type="pct"/>
            <w:noWrap/>
            <w:vAlign w:val="bottom"/>
          </w:tcPr>
          <w:p w14:paraId="1D7CAA29" w14:textId="2BD4AAB0" w:rsidR="00743470" w:rsidRPr="00256197" w:rsidRDefault="00743470" w:rsidP="00743470">
            <w:pPr>
              <w:spacing w:line="240" w:lineRule="auto"/>
              <w:jc w:val="right"/>
              <w:rPr>
                <w:rFonts w:cs="Times New Roman"/>
                <w:color w:val="000000"/>
                <w:sz w:val="20"/>
                <w:szCs w:val="20"/>
                <w:rPrChange w:id="250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05" w:author="Urfels, Anton (IRRI)" w:date="2023-10-06T20:02:00Z">
                  <w:rPr>
                    <w:rFonts w:ascii="Gill Sans MT" w:eastAsia="Times New Roman" w:hAnsi="Gill Sans MT" w:cs="Calibri"/>
                    <w:color w:val="000000"/>
                    <w:sz w:val="20"/>
                    <w:szCs w:val="20"/>
                    <w:lang w:eastAsia="en-ZW"/>
                  </w:rPr>
                </w:rPrChange>
              </w:rPr>
              <w:t>-15.31</w:t>
            </w:r>
          </w:p>
        </w:tc>
        <w:tc>
          <w:tcPr>
            <w:tcW w:w="555" w:type="pct"/>
            <w:noWrap/>
            <w:vAlign w:val="bottom"/>
          </w:tcPr>
          <w:p w14:paraId="5298AE13" w14:textId="07EC660D" w:rsidR="00743470" w:rsidRPr="00256197" w:rsidRDefault="00743470" w:rsidP="00743470">
            <w:pPr>
              <w:spacing w:line="240" w:lineRule="auto"/>
              <w:jc w:val="right"/>
              <w:rPr>
                <w:rFonts w:cs="Times New Roman"/>
                <w:color w:val="000000"/>
                <w:sz w:val="20"/>
                <w:szCs w:val="20"/>
                <w:rPrChange w:id="250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07" w:author="Urfels, Anton (IRRI)" w:date="2023-10-06T20:02:00Z">
                  <w:rPr>
                    <w:rFonts w:ascii="Gill Sans MT" w:eastAsia="Times New Roman" w:hAnsi="Gill Sans MT" w:cs="Calibri"/>
                    <w:color w:val="000000"/>
                    <w:sz w:val="20"/>
                    <w:szCs w:val="20"/>
                    <w:lang w:eastAsia="en-ZW"/>
                  </w:rPr>
                </w:rPrChange>
              </w:rPr>
              <w:t>40.40</w:t>
            </w:r>
          </w:p>
        </w:tc>
        <w:tc>
          <w:tcPr>
            <w:tcW w:w="555" w:type="pct"/>
            <w:noWrap/>
            <w:vAlign w:val="bottom"/>
          </w:tcPr>
          <w:p w14:paraId="465AFE2C" w14:textId="785EDE64" w:rsidR="00743470" w:rsidRPr="00256197" w:rsidRDefault="00743470" w:rsidP="00743470">
            <w:pPr>
              <w:spacing w:line="240" w:lineRule="auto"/>
              <w:jc w:val="right"/>
              <w:rPr>
                <w:rFonts w:cs="Times New Roman"/>
                <w:color w:val="000000"/>
                <w:sz w:val="20"/>
                <w:szCs w:val="20"/>
                <w:rPrChange w:id="250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09" w:author="Urfels, Anton (IRRI)" w:date="2023-10-06T20:02:00Z">
                  <w:rPr>
                    <w:rFonts w:ascii="Gill Sans MT" w:eastAsia="Times New Roman" w:hAnsi="Gill Sans MT" w:cs="Calibri"/>
                    <w:color w:val="000000"/>
                    <w:sz w:val="20"/>
                    <w:szCs w:val="20"/>
                    <w:lang w:eastAsia="en-ZW"/>
                  </w:rPr>
                </w:rPrChange>
              </w:rPr>
              <w:t>12.30</w:t>
            </w:r>
          </w:p>
        </w:tc>
        <w:tc>
          <w:tcPr>
            <w:tcW w:w="555" w:type="pct"/>
            <w:noWrap/>
            <w:vAlign w:val="bottom"/>
          </w:tcPr>
          <w:p w14:paraId="2BD5ADB6" w14:textId="4977F431" w:rsidR="00743470" w:rsidRPr="00256197" w:rsidRDefault="00743470" w:rsidP="00743470">
            <w:pPr>
              <w:spacing w:line="240" w:lineRule="auto"/>
              <w:jc w:val="right"/>
              <w:rPr>
                <w:rFonts w:cs="Times New Roman"/>
                <w:color w:val="000000"/>
                <w:sz w:val="20"/>
                <w:szCs w:val="20"/>
                <w:rPrChange w:id="251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11" w:author="Urfels, Anton (IRRI)" w:date="2023-10-06T20:02:00Z">
                  <w:rPr>
                    <w:rFonts w:ascii="Gill Sans MT" w:eastAsia="Times New Roman" w:hAnsi="Gill Sans MT" w:cs="Calibri"/>
                    <w:color w:val="000000"/>
                    <w:sz w:val="20"/>
                    <w:szCs w:val="20"/>
                    <w:lang w:eastAsia="en-ZW"/>
                  </w:rPr>
                </w:rPrChange>
              </w:rPr>
              <w:t>7.84</w:t>
            </w:r>
          </w:p>
        </w:tc>
        <w:tc>
          <w:tcPr>
            <w:tcW w:w="555" w:type="pct"/>
            <w:noWrap/>
            <w:vAlign w:val="bottom"/>
          </w:tcPr>
          <w:p w14:paraId="3F75DCC9" w14:textId="3A7B6D1B" w:rsidR="00743470" w:rsidRPr="00256197" w:rsidRDefault="00743470" w:rsidP="00743470">
            <w:pPr>
              <w:spacing w:line="240" w:lineRule="auto"/>
              <w:jc w:val="right"/>
              <w:rPr>
                <w:rFonts w:cs="Times New Roman"/>
                <w:color w:val="000000"/>
                <w:sz w:val="20"/>
                <w:szCs w:val="20"/>
                <w:rPrChange w:id="251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13" w:author="Urfels, Anton (IRRI)" w:date="2023-10-06T20:02:00Z">
                  <w:rPr>
                    <w:rFonts w:ascii="Gill Sans MT" w:eastAsia="Times New Roman" w:hAnsi="Gill Sans MT" w:cs="Calibri"/>
                    <w:color w:val="000000"/>
                    <w:sz w:val="20"/>
                    <w:szCs w:val="20"/>
                    <w:lang w:eastAsia="en-ZW"/>
                  </w:rPr>
                </w:rPrChange>
              </w:rPr>
              <w:t>23.80</w:t>
            </w:r>
          </w:p>
        </w:tc>
        <w:tc>
          <w:tcPr>
            <w:tcW w:w="555" w:type="pct"/>
            <w:noWrap/>
            <w:vAlign w:val="bottom"/>
          </w:tcPr>
          <w:p w14:paraId="27A3D14E" w14:textId="4DD3ED0E" w:rsidR="00743470" w:rsidRPr="00256197" w:rsidRDefault="00743470" w:rsidP="00743470">
            <w:pPr>
              <w:spacing w:line="240" w:lineRule="auto"/>
              <w:jc w:val="right"/>
              <w:rPr>
                <w:rFonts w:cs="Times New Roman"/>
                <w:color w:val="000000"/>
                <w:sz w:val="20"/>
                <w:szCs w:val="20"/>
                <w:rPrChange w:id="251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15" w:author="Urfels, Anton (IRRI)" w:date="2023-10-06T20:02:00Z">
                  <w:rPr>
                    <w:rFonts w:ascii="Gill Sans MT" w:eastAsia="Times New Roman" w:hAnsi="Gill Sans MT" w:cs="Calibri"/>
                    <w:color w:val="000000"/>
                    <w:sz w:val="20"/>
                    <w:szCs w:val="20"/>
                    <w:lang w:eastAsia="en-ZW"/>
                  </w:rPr>
                </w:rPrChange>
              </w:rPr>
              <w:t>25.40</w:t>
            </w:r>
          </w:p>
        </w:tc>
      </w:tr>
      <w:tr w:rsidR="00743470" w:rsidRPr="00256197" w14:paraId="4EA5A85C" w14:textId="77777777" w:rsidTr="00DB11CB">
        <w:trPr>
          <w:trHeight w:val="288"/>
          <w:jc w:val="center"/>
        </w:trPr>
        <w:tc>
          <w:tcPr>
            <w:tcW w:w="707" w:type="pct"/>
            <w:vMerge/>
          </w:tcPr>
          <w:p w14:paraId="13D3B426" w14:textId="77777777" w:rsidR="00743470" w:rsidRPr="00256197" w:rsidRDefault="00743470" w:rsidP="00743470">
            <w:pPr>
              <w:spacing w:line="240" w:lineRule="auto"/>
              <w:rPr>
                <w:rFonts w:eastAsia="Times New Roman" w:cs="Times New Roman"/>
                <w:color w:val="000000"/>
                <w:sz w:val="20"/>
                <w:szCs w:val="20"/>
                <w:lang w:eastAsia="en-ZW"/>
                <w:rPrChange w:id="251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BB2CEFA" w14:textId="77777777" w:rsidR="00743470" w:rsidRPr="00256197" w:rsidRDefault="00743470" w:rsidP="00743470">
            <w:pPr>
              <w:spacing w:line="240" w:lineRule="auto"/>
              <w:rPr>
                <w:rFonts w:eastAsia="Times New Roman" w:cs="Times New Roman"/>
                <w:color w:val="000000"/>
                <w:sz w:val="20"/>
                <w:szCs w:val="20"/>
                <w:lang w:eastAsia="en-ZW"/>
                <w:rPrChange w:id="2517" w:author="Urfels, Anton (IRRI)" w:date="2023-10-06T20:02:00Z">
                  <w:rPr>
                    <w:rFonts w:ascii="Gill Sans MT" w:eastAsia="Times New Roman" w:hAnsi="Gill Sans MT" w:cs="Calibri"/>
                    <w:color w:val="000000"/>
                    <w:sz w:val="20"/>
                    <w:szCs w:val="20"/>
                    <w:lang w:eastAsia="en-ZW"/>
                  </w:rPr>
                </w:rPrChange>
              </w:rPr>
            </w:pPr>
            <w:proofErr w:type="spellStart"/>
            <w:r w:rsidRPr="00256197">
              <w:rPr>
                <w:rFonts w:eastAsia="Times New Roman" w:cs="Times New Roman"/>
                <w:color w:val="000000"/>
                <w:sz w:val="20"/>
                <w:szCs w:val="20"/>
                <w:lang w:eastAsia="en-ZW"/>
                <w:rPrChange w:id="2518" w:author="Urfels, Anton (IRRI)" w:date="2023-10-06T20:02:00Z">
                  <w:rPr>
                    <w:rFonts w:ascii="Gill Sans MT" w:eastAsia="Times New Roman" w:hAnsi="Gill Sans MT" w:cs="Calibri"/>
                    <w:color w:val="000000"/>
                    <w:sz w:val="20"/>
                    <w:szCs w:val="20"/>
                    <w:lang w:eastAsia="en-ZW"/>
                  </w:rPr>
                </w:rPrChange>
              </w:rPr>
              <w:t>Std.Dev</w:t>
            </w:r>
            <w:proofErr w:type="spellEnd"/>
          </w:p>
        </w:tc>
        <w:tc>
          <w:tcPr>
            <w:tcW w:w="555" w:type="pct"/>
            <w:noWrap/>
            <w:vAlign w:val="bottom"/>
          </w:tcPr>
          <w:p w14:paraId="55BB1700" w14:textId="0EC553CB" w:rsidR="00743470" w:rsidRPr="00256197" w:rsidRDefault="00743470" w:rsidP="00743470">
            <w:pPr>
              <w:spacing w:line="240" w:lineRule="auto"/>
              <w:jc w:val="right"/>
              <w:rPr>
                <w:rFonts w:cs="Times New Roman"/>
                <w:color w:val="000000"/>
                <w:sz w:val="20"/>
                <w:szCs w:val="20"/>
                <w:rPrChange w:id="251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20" w:author="Urfels, Anton (IRRI)" w:date="2023-10-06T20:02:00Z">
                  <w:rPr>
                    <w:rFonts w:ascii="Gill Sans MT" w:eastAsia="Times New Roman" w:hAnsi="Gill Sans MT" w:cs="Calibri"/>
                    <w:color w:val="000000"/>
                    <w:sz w:val="20"/>
                    <w:szCs w:val="20"/>
                    <w:lang w:eastAsia="en-ZW"/>
                  </w:rPr>
                </w:rPrChange>
              </w:rPr>
              <w:t>22.82</w:t>
            </w:r>
          </w:p>
        </w:tc>
        <w:tc>
          <w:tcPr>
            <w:tcW w:w="555" w:type="pct"/>
            <w:noWrap/>
            <w:vAlign w:val="bottom"/>
          </w:tcPr>
          <w:p w14:paraId="056E2E19" w14:textId="17FB82F0" w:rsidR="00743470" w:rsidRPr="00256197" w:rsidRDefault="00743470" w:rsidP="00743470">
            <w:pPr>
              <w:spacing w:line="240" w:lineRule="auto"/>
              <w:jc w:val="right"/>
              <w:rPr>
                <w:rFonts w:cs="Times New Roman"/>
                <w:color w:val="000000"/>
                <w:sz w:val="20"/>
                <w:szCs w:val="20"/>
                <w:rPrChange w:id="252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22" w:author="Urfels, Anton (IRRI)" w:date="2023-10-06T20:02:00Z">
                  <w:rPr>
                    <w:rFonts w:ascii="Gill Sans MT" w:eastAsia="Times New Roman" w:hAnsi="Gill Sans MT" w:cs="Calibri"/>
                    <w:color w:val="000000"/>
                    <w:sz w:val="20"/>
                    <w:szCs w:val="20"/>
                    <w:lang w:eastAsia="en-ZW"/>
                  </w:rPr>
                </w:rPrChange>
              </w:rPr>
              <w:t>28.98</w:t>
            </w:r>
          </w:p>
        </w:tc>
        <w:tc>
          <w:tcPr>
            <w:tcW w:w="555" w:type="pct"/>
            <w:noWrap/>
            <w:vAlign w:val="bottom"/>
          </w:tcPr>
          <w:p w14:paraId="6EEB396A" w14:textId="37CDB08F" w:rsidR="00743470" w:rsidRPr="00256197" w:rsidRDefault="00743470" w:rsidP="00743470">
            <w:pPr>
              <w:spacing w:line="240" w:lineRule="auto"/>
              <w:jc w:val="right"/>
              <w:rPr>
                <w:rFonts w:cs="Times New Roman"/>
                <w:color w:val="000000"/>
                <w:sz w:val="20"/>
                <w:szCs w:val="20"/>
                <w:rPrChange w:id="252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24" w:author="Urfels, Anton (IRRI)" w:date="2023-10-06T20:02:00Z">
                  <w:rPr>
                    <w:rFonts w:ascii="Gill Sans MT" w:eastAsia="Times New Roman" w:hAnsi="Gill Sans MT" w:cs="Calibri"/>
                    <w:color w:val="000000"/>
                    <w:sz w:val="20"/>
                    <w:szCs w:val="20"/>
                    <w:lang w:eastAsia="en-ZW"/>
                  </w:rPr>
                </w:rPrChange>
              </w:rPr>
              <w:t>42.88</w:t>
            </w:r>
          </w:p>
        </w:tc>
        <w:tc>
          <w:tcPr>
            <w:tcW w:w="555" w:type="pct"/>
            <w:noWrap/>
            <w:vAlign w:val="bottom"/>
          </w:tcPr>
          <w:p w14:paraId="51068A86" w14:textId="067E8A3E" w:rsidR="00743470" w:rsidRPr="00256197" w:rsidRDefault="00743470" w:rsidP="00743470">
            <w:pPr>
              <w:spacing w:line="240" w:lineRule="auto"/>
              <w:jc w:val="right"/>
              <w:rPr>
                <w:rFonts w:cs="Times New Roman"/>
                <w:color w:val="000000"/>
                <w:sz w:val="20"/>
                <w:szCs w:val="20"/>
                <w:rPrChange w:id="252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26" w:author="Urfels, Anton (IRRI)" w:date="2023-10-06T20:02:00Z">
                  <w:rPr>
                    <w:rFonts w:ascii="Gill Sans MT" w:eastAsia="Times New Roman" w:hAnsi="Gill Sans MT" w:cs="Calibri"/>
                    <w:color w:val="000000"/>
                    <w:sz w:val="20"/>
                    <w:szCs w:val="20"/>
                    <w:lang w:eastAsia="en-ZW"/>
                  </w:rPr>
                </w:rPrChange>
              </w:rPr>
              <w:t>46.27</w:t>
            </w:r>
          </w:p>
        </w:tc>
        <w:tc>
          <w:tcPr>
            <w:tcW w:w="555" w:type="pct"/>
            <w:noWrap/>
            <w:vAlign w:val="bottom"/>
          </w:tcPr>
          <w:p w14:paraId="02FD09A1" w14:textId="316A8CA1" w:rsidR="00743470" w:rsidRPr="00256197" w:rsidRDefault="00743470" w:rsidP="00743470">
            <w:pPr>
              <w:spacing w:line="240" w:lineRule="auto"/>
              <w:jc w:val="right"/>
              <w:rPr>
                <w:rFonts w:cs="Times New Roman"/>
                <w:color w:val="000000"/>
                <w:sz w:val="20"/>
                <w:szCs w:val="20"/>
                <w:rPrChange w:id="252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28" w:author="Urfels, Anton (IRRI)" w:date="2023-10-06T20:02:00Z">
                  <w:rPr>
                    <w:rFonts w:ascii="Gill Sans MT" w:eastAsia="Times New Roman" w:hAnsi="Gill Sans MT" w:cs="Calibri"/>
                    <w:color w:val="000000"/>
                    <w:sz w:val="20"/>
                    <w:szCs w:val="20"/>
                    <w:lang w:eastAsia="en-ZW"/>
                  </w:rPr>
                </w:rPrChange>
              </w:rPr>
              <w:t>31.34</w:t>
            </w:r>
          </w:p>
        </w:tc>
        <w:tc>
          <w:tcPr>
            <w:tcW w:w="555" w:type="pct"/>
            <w:noWrap/>
            <w:vAlign w:val="bottom"/>
          </w:tcPr>
          <w:p w14:paraId="40671BE3" w14:textId="5D801382" w:rsidR="00743470" w:rsidRPr="00256197" w:rsidRDefault="00743470" w:rsidP="00743470">
            <w:pPr>
              <w:spacing w:line="240" w:lineRule="auto"/>
              <w:jc w:val="right"/>
              <w:rPr>
                <w:rFonts w:cs="Times New Roman"/>
                <w:color w:val="000000"/>
                <w:sz w:val="20"/>
                <w:szCs w:val="20"/>
                <w:rPrChange w:id="252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30" w:author="Urfels, Anton (IRRI)" w:date="2023-10-06T20:02:00Z">
                  <w:rPr>
                    <w:rFonts w:ascii="Gill Sans MT" w:eastAsia="Times New Roman" w:hAnsi="Gill Sans MT" w:cs="Calibri"/>
                    <w:color w:val="000000"/>
                    <w:sz w:val="20"/>
                    <w:szCs w:val="20"/>
                    <w:lang w:eastAsia="en-ZW"/>
                  </w:rPr>
                </w:rPrChange>
              </w:rPr>
              <w:t>34.62</w:t>
            </w:r>
          </w:p>
        </w:tc>
      </w:tr>
      <w:tr w:rsidR="00743470" w:rsidRPr="00256197" w14:paraId="37812052" w14:textId="77777777" w:rsidTr="00DB11CB">
        <w:trPr>
          <w:trHeight w:val="288"/>
          <w:jc w:val="center"/>
        </w:trPr>
        <w:tc>
          <w:tcPr>
            <w:tcW w:w="707" w:type="pct"/>
            <w:vMerge/>
          </w:tcPr>
          <w:p w14:paraId="4438BA8C" w14:textId="77777777" w:rsidR="00743470" w:rsidRPr="00256197" w:rsidRDefault="00743470" w:rsidP="00743470">
            <w:pPr>
              <w:spacing w:line="240" w:lineRule="auto"/>
              <w:rPr>
                <w:rFonts w:eastAsia="Times New Roman" w:cs="Times New Roman"/>
                <w:color w:val="000000"/>
                <w:sz w:val="20"/>
                <w:szCs w:val="20"/>
                <w:lang w:eastAsia="en-ZW"/>
                <w:rPrChange w:id="253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F5960A1" w14:textId="77777777" w:rsidR="00743470" w:rsidRPr="00256197" w:rsidRDefault="00743470" w:rsidP="00743470">
            <w:pPr>
              <w:spacing w:line="240" w:lineRule="auto"/>
              <w:rPr>
                <w:rFonts w:eastAsia="Times New Roman" w:cs="Times New Roman"/>
                <w:color w:val="000000"/>
                <w:sz w:val="20"/>
                <w:szCs w:val="20"/>
                <w:lang w:eastAsia="en-ZW"/>
                <w:rPrChange w:id="253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33"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32DCDD2D" w14:textId="674FC65B" w:rsidR="00743470" w:rsidRPr="00256197" w:rsidRDefault="00743470" w:rsidP="00743470">
            <w:pPr>
              <w:spacing w:line="240" w:lineRule="auto"/>
              <w:jc w:val="right"/>
              <w:rPr>
                <w:rFonts w:cs="Times New Roman"/>
                <w:color w:val="000000"/>
                <w:sz w:val="20"/>
                <w:szCs w:val="20"/>
                <w:rPrChange w:id="253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35" w:author="Urfels, Anton (IRRI)" w:date="2023-10-06T20:02:00Z">
                  <w:rPr>
                    <w:rFonts w:ascii="Gill Sans MT" w:eastAsia="Times New Roman" w:hAnsi="Gill Sans MT" w:cs="Calibri"/>
                    <w:color w:val="000000"/>
                    <w:sz w:val="20"/>
                    <w:szCs w:val="20"/>
                    <w:lang w:eastAsia="en-ZW"/>
                  </w:rPr>
                </w:rPrChange>
              </w:rPr>
              <w:t>-97.77</w:t>
            </w:r>
          </w:p>
        </w:tc>
        <w:tc>
          <w:tcPr>
            <w:tcW w:w="555" w:type="pct"/>
            <w:noWrap/>
            <w:vAlign w:val="bottom"/>
          </w:tcPr>
          <w:p w14:paraId="5E1DD546" w14:textId="1F882569" w:rsidR="00743470" w:rsidRPr="00256197" w:rsidRDefault="00743470" w:rsidP="00743470">
            <w:pPr>
              <w:spacing w:line="240" w:lineRule="auto"/>
              <w:jc w:val="right"/>
              <w:rPr>
                <w:rFonts w:cs="Times New Roman"/>
                <w:color w:val="000000"/>
                <w:sz w:val="20"/>
                <w:szCs w:val="20"/>
                <w:rPrChange w:id="253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37" w:author="Urfels, Anton (IRRI)" w:date="2023-10-06T20:02:00Z">
                  <w:rPr>
                    <w:rFonts w:ascii="Gill Sans MT" w:eastAsia="Times New Roman" w:hAnsi="Gill Sans MT" w:cs="Calibri"/>
                    <w:color w:val="000000"/>
                    <w:sz w:val="20"/>
                    <w:szCs w:val="20"/>
                    <w:lang w:eastAsia="en-ZW"/>
                  </w:rPr>
                </w:rPrChange>
              </w:rPr>
              <w:t>-25.01</w:t>
            </w:r>
          </w:p>
        </w:tc>
        <w:tc>
          <w:tcPr>
            <w:tcW w:w="555" w:type="pct"/>
            <w:noWrap/>
            <w:vAlign w:val="bottom"/>
          </w:tcPr>
          <w:p w14:paraId="398BB4AC" w14:textId="0E0EFB17" w:rsidR="00743470" w:rsidRPr="00256197" w:rsidRDefault="00743470" w:rsidP="00743470">
            <w:pPr>
              <w:spacing w:line="240" w:lineRule="auto"/>
              <w:jc w:val="right"/>
              <w:rPr>
                <w:rFonts w:cs="Times New Roman"/>
                <w:color w:val="000000"/>
                <w:sz w:val="20"/>
                <w:szCs w:val="20"/>
                <w:rPrChange w:id="253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39" w:author="Urfels, Anton (IRRI)" w:date="2023-10-06T20:02:00Z">
                  <w:rPr>
                    <w:rFonts w:ascii="Gill Sans MT" w:eastAsia="Times New Roman" w:hAnsi="Gill Sans MT" w:cs="Calibri"/>
                    <w:color w:val="000000"/>
                    <w:sz w:val="20"/>
                    <w:szCs w:val="20"/>
                    <w:lang w:eastAsia="en-ZW"/>
                  </w:rPr>
                </w:rPrChange>
              </w:rPr>
              <w:t>-80.65</w:t>
            </w:r>
          </w:p>
        </w:tc>
        <w:tc>
          <w:tcPr>
            <w:tcW w:w="555" w:type="pct"/>
            <w:noWrap/>
            <w:vAlign w:val="bottom"/>
          </w:tcPr>
          <w:p w14:paraId="3F9F06F2" w14:textId="35DEE6EE" w:rsidR="00743470" w:rsidRPr="00256197" w:rsidRDefault="00743470" w:rsidP="00743470">
            <w:pPr>
              <w:spacing w:line="240" w:lineRule="auto"/>
              <w:jc w:val="right"/>
              <w:rPr>
                <w:rFonts w:cs="Times New Roman"/>
                <w:color w:val="000000"/>
                <w:sz w:val="20"/>
                <w:szCs w:val="20"/>
                <w:rPrChange w:id="254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41" w:author="Urfels, Anton (IRRI)" w:date="2023-10-06T20:02:00Z">
                  <w:rPr>
                    <w:rFonts w:ascii="Gill Sans MT" w:eastAsia="Times New Roman" w:hAnsi="Gill Sans MT" w:cs="Calibri"/>
                    <w:color w:val="000000"/>
                    <w:sz w:val="20"/>
                    <w:szCs w:val="20"/>
                    <w:lang w:eastAsia="en-ZW"/>
                  </w:rPr>
                </w:rPrChange>
              </w:rPr>
              <w:t>-95.69</w:t>
            </w:r>
          </w:p>
        </w:tc>
        <w:tc>
          <w:tcPr>
            <w:tcW w:w="555" w:type="pct"/>
            <w:noWrap/>
            <w:vAlign w:val="bottom"/>
          </w:tcPr>
          <w:p w14:paraId="52DA514C" w14:textId="210A94B9" w:rsidR="00743470" w:rsidRPr="00256197" w:rsidRDefault="00743470" w:rsidP="00743470">
            <w:pPr>
              <w:spacing w:line="240" w:lineRule="auto"/>
              <w:jc w:val="right"/>
              <w:rPr>
                <w:rFonts w:cs="Times New Roman"/>
                <w:color w:val="000000"/>
                <w:sz w:val="20"/>
                <w:szCs w:val="20"/>
                <w:rPrChange w:id="254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43" w:author="Urfels, Anton (IRRI)" w:date="2023-10-06T20:02:00Z">
                  <w:rPr>
                    <w:rFonts w:ascii="Gill Sans MT" w:eastAsia="Times New Roman" w:hAnsi="Gill Sans MT" w:cs="Calibri"/>
                    <w:color w:val="000000"/>
                    <w:sz w:val="20"/>
                    <w:szCs w:val="20"/>
                    <w:lang w:eastAsia="en-ZW"/>
                  </w:rPr>
                </w:rPrChange>
              </w:rPr>
              <w:t>-62.89</w:t>
            </w:r>
          </w:p>
        </w:tc>
        <w:tc>
          <w:tcPr>
            <w:tcW w:w="555" w:type="pct"/>
            <w:noWrap/>
            <w:vAlign w:val="bottom"/>
          </w:tcPr>
          <w:p w14:paraId="1C6DB338" w14:textId="25F4B54D" w:rsidR="00743470" w:rsidRPr="00256197" w:rsidRDefault="00743470" w:rsidP="00743470">
            <w:pPr>
              <w:spacing w:line="240" w:lineRule="auto"/>
              <w:jc w:val="right"/>
              <w:rPr>
                <w:rFonts w:cs="Times New Roman"/>
                <w:color w:val="000000"/>
                <w:sz w:val="20"/>
                <w:szCs w:val="20"/>
                <w:rPrChange w:id="254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45" w:author="Urfels, Anton (IRRI)" w:date="2023-10-06T20:02:00Z">
                  <w:rPr>
                    <w:rFonts w:ascii="Gill Sans MT" w:eastAsia="Times New Roman" w:hAnsi="Gill Sans MT" w:cs="Calibri"/>
                    <w:color w:val="000000"/>
                    <w:sz w:val="20"/>
                    <w:szCs w:val="20"/>
                    <w:lang w:eastAsia="en-ZW"/>
                  </w:rPr>
                </w:rPrChange>
              </w:rPr>
              <w:t>-82.90</w:t>
            </w:r>
          </w:p>
        </w:tc>
      </w:tr>
      <w:tr w:rsidR="00743470" w:rsidRPr="00256197" w14:paraId="23ED578C" w14:textId="77777777" w:rsidTr="00DB11CB">
        <w:trPr>
          <w:trHeight w:val="288"/>
          <w:jc w:val="center"/>
        </w:trPr>
        <w:tc>
          <w:tcPr>
            <w:tcW w:w="707" w:type="pct"/>
            <w:vMerge/>
          </w:tcPr>
          <w:p w14:paraId="6FC1AD5F" w14:textId="77777777" w:rsidR="00743470" w:rsidRPr="00256197" w:rsidRDefault="00743470" w:rsidP="00743470">
            <w:pPr>
              <w:spacing w:line="240" w:lineRule="auto"/>
              <w:rPr>
                <w:rFonts w:eastAsia="Times New Roman" w:cs="Times New Roman"/>
                <w:color w:val="000000"/>
                <w:sz w:val="20"/>
                <w:szCs w:val="20"/>
                <w:lang w:eastAsia="en-ZW"/>
                <w:rPrChange w:id="254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4250F91" w14:textId="77777777" w:rsidR="00743470" w:rsidRPr="00256197" w:rsidRDefault="00743470" w:rsidP="00743470">
            <w:pPr>
              <w:spacing w:line="240" w:lineRule="auto"/>
              <w:rPr>
                <w:rFonts w:eastAsia="Times New Roman" w:cs="Times New Roman"/>
                <w:color w:val="000000"/>
                <w:sz w:val="20"/>
                <w:szCs w:val="20"/>
                <w:lang w:eastAsia="en-ZW"/>
                <w:rPrChange w:id="254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48" w:author="Urfels, Anton (IRRI)" w:date="2023-10-06T20:02:00Z">
                  <w:rPr>
                    <w:rFonts w:ascii="Gill Sans MT" w:eastAsia="Times New Roman" w:hAnsi="Gill Sans MT" w:cs="Calibri"/>
                    <w:color w:val="000000"/>
                    <w:sz w:val="20"/>
                    <w:szCs w:val="20"/>
                    <w:lang w:eastAsia="en-ZW"/>
                  </w:rPr>
                </w:rPrChange>
              </w:rPr>
              <w:t>10th percentile</w:t>
            </w:r>
          </w:p>
        </w:tc>
        <w:tc>
          <w:tcPr>
            <w:tcW w:w="555" w:type="pct"/>
            <w:noWrap/>
            <w:vAlign w:val="bottom"/>
          </w:tcPr>
          <w:p w14:paraId="4CD329D5" w14:textId="0E025059" w:rsidR="00743470" w:rsidRPr="00256197" w:rsidRDefault="00743470" w:rsidP="00743470">
            <w:pPr>
              <w:spacing w:line="240" w:lineRule="auto"/>
              <w:jc w:val="right"/>
              <w:rPr>
                <w:rFonts w:cs="Times New Roman"/>
                <w:color w:val="000000"/>
                <w:sz w:val="20"/>
                <w:szCs w:val="20"/>
                <w:rPrChange w:id="254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50" w:author="Urfels, Anton (IRRI)" w:date="2023-10-06T20:02:00Z">
                  <w:rPr>
                    <w:rFonts w:ascii="Gill Sans MT" w:eastAsia="Times New Roman" w:hAnsi="Gill Sans MT" w:cs="Calibri"/>
                    <w:color w:val="000000"/>
                    <w:sz w:val="20"/>
                    <w:szCs w:val="20"/>
                    <w:lang w:eastAsia="en-ZW"/>
                  </w:rPr>
                </w:rPrChange>
              </w:rPr>
              <w:t>-36.40</w:t>
            </w:r>
          </w:p>
        </w:tc>
        <w:tc>
          <w:tcPr>
            <w:tcW w:w="555" w:type="pct"/>
            <w:noWrap/>
            <w:vAlign w:val="bottom"/>
          </w:tcPr>
          <w:p w14:paraId="5BF8A978" w14:textId="383390B7" w:rsidR="00743470" w:rsidRPr="00256197" w:rsidRDefault="00743470" w:rsidP="00743470">
            <w:pPr>
              <w:spacing w:line="240" w:lineRule="auto"/>
              <w:jc w:val="right"/>
              <w:rPr>
                <w:rFonts w:cs="Times New Roman"/>
                <w:color w:val="000000"/>
                <w:sz w:val="20"/>
                <w:szCs w:val="20"/>
                <w:rPrChange w:id="255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52" w:author="Urfels, Anton (IRRI)" w:date="2023-10-06T20:02:00Z">
                  <w:rPr>
                    <w:rFonts w:ascii="Gill Sans MT" w:eastAsia="Times New Roman" w:hAnsi="Gill Sans MT" w:cs="Calibri"/>
                    <w:color w:val="000000"/>
                    <w:sz w:val="20"/>
                    <w:szCs w:val="20"/>
                    <w:lang w:eastAsia="en-ZW"/>
                  </w:rPr>
                </w:rPrChange>
              </w:rPr>
              <w:t>-10.73</w:t>
            </w:r>
          </w:p>
        </w:tc>
        <w:tc>
          <w:tcPr>
            <w:tcW w:w="555" w:type="pct"/>
            <w:noWrap/>
            <w:vAlign w:val="bottom"/>
          </w:tcPr>
          <w:p w14:paraId="6D8A394E" w14:textId="11A33F3A" w:rsidR="00743470" w:rsidRPr="00256197" w:rsidRDefault="00743470" w:rsidP="00743470">
            <w:pPr>
              <w:spacing w:line="240" w:lineRule="auto"/>
              <w:jc w:val="right"/>
              <w:rPr>
                <w:rFonts w:cs="Times New Roman"/>
                <w:color w:val="000000"/>
                <w:sz w:val="20"/>
                <w:szCs w:val="20"/>
                <w:rPrChange w:id="255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54" w:author="Urfels, Anton (IRRI)" w:date="2023-10-06T20:02:00Z">
                  <w:rPr>
                    <w:rFonts w:ascii="Gill Sans MT" w:eastAsia="Times New Roman" w:hAnsi="Gill Sans MT" w:cs="Calibri"/>
                    <w:color w:val="000000"/>
                    <w:sz w:val="20"/>
                    <w:szCs w:val="20"/>
                    <w:lang w:eastAsia="en-ZW"/>
                  </w:rPr>
                </w:rPrChange>
              </w:rPr>
              <w:t>-42.52</w:t>
            </w:r>
          </w:p>
        </w:tc>
        <w:tc>
          <w:tcPr>
            <w:tcW w:w="555" w:type="pct"/>
            <w:noWrap/>
            <w:vAlign w:val="bottom"/>
          </w:tcPr>
          <w:p w14:paraId="6AC567EF" w14:textId="0079C000" w:rsidR="00743470" w:rsidRPr="00256197" w:rsidRDefault="00743470" w:rsidP="00743470">
            <w:pPr>
              <w:spacing w:line="240" w:lineRule="auto"/>
              <w:jc w:val="right"/>
              <w:rPr>
                <w:rFonts w:cs="Times New Roman"/>
                <w:color w:val="000000"/>
                <w:sz w:val="20"/>
                <w:szCs w:val="20"/>
                <w:rPrChange w:id="255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56" w:author="Urfels, Anton (IRRI)" w:date="2023-10-06T20:02:00Z">
                  <w:rPr>
                    <w:rFonts w:ascii="Gill Sans MT" w:eastAsia="Times New Roman" w:hAnsi="Gill Sans MT" w:cs="Calibri"/>
                    <w:color w:val="000000"/>
                    <w:sz w:val="20"/>
                    <w:szCs w:val="20"/>
                    <w:lang w:eastAsia="en-ZW"/>
                  </w:rPr>
                </w:rPrChange>
              </w:rPr>
              <w:t>-49.44</w:t>
            </w:r>
          </w:p>
        </w:tc>
        <w:tc>
          <w:tcPr>
            <w:tcW w:w="555" w:type="pct"/>
            <w:noWrap/>
            <w:vAlign w:val="bottom"/>
          </w:tcPr>
          <w:p w14:paraId="32312CBE" w14:textId="506A063D" w:rsidR="00743470" w:rsidRPr="00256197" w:rsidRDefault="00743470" w:rsidP="00743470">
            <w:pPr>
              <w:spacing w:line="240" w:lineRule="auto"/>
              <w:jc w:val="right"/>
              <w:rPr>
                <w:rFonts w:cs="Times New Roman"/>
                <w:color w:val="000000"/>
                <w:sz w:val="20"/>
                <w:szCs w:val="20"/>
                <w:rPrChange w:id="255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58" w:author="Urfels, Anton (IRRI)" w:date="2023-10-06T20:02:00Z">
                  <w:rPr>
                    <w:rFonts w:ascii="Gill Sans MT" w:eastAsia="Times New Roman" w:hAnsi="Gill Sans MT" w:cs="Calibri"/>
                    <w:color w:val="000000"/>
                    <w:sz w:val="20"/>
                    <w:szCs w:val="20"/>
                    <w:lang w:eastAsia="en-ZW"/>
                  </w:rPr>
                </w:rPrChange>
              </w:rPr>
              <w:t>-21.58</w:t>
            </w:r>
          </w:p>
        </w:tc>
        <w:tc>
          <w:tcPr>
            <w:tcW w:w="555" w:type="pct"/>
            <w:noWrap/>
            <w:vAlign w:val="bottom"/>
          </w:tcPr>
          <w:p w14:paraId="238E44AD" w14:textId="1AB55ECD" w:rsidR="00743470" w:rsidRPr="00256197" w:rsidRDefault="00743470" w:rsidP="00743470">
            <w:pPr>
              <w:spacing w:line="240" w:lineRule="auto"/>
              <w:jc w:val="right"/>
              <w:rPr>
                <w:rFonts w:cs="Times New Roman"/>
                <w:color w:val="000000"/>
                <w:sz w:val="20"/>
                <w:szCs w:val="20"/>
                <w:rPrChange w:id="255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60" w:author="Urfels, Anton (IRRI)" w:date="2023-10-06T20:02:00Z">
                  <w:rPr>
                    <w:rFonts w:ascii="Gill Sans MT" w:eastAsia="Times New Roman" w:hAnsi="Gill Sans MT" w:cs="Calibri"/>
                    <w:color w:val="000000"/>
                    <w:sz w:val="20"/>
                    <w:szCs w:val="20"/>
                    <w:lang w:eastAsia="en-ZW"/>
                  </w:rPr>
                </w:rPrChange>
              </w:rPr>
              <w:t>-17.54</w:t>
            </w:r>
          </w:p>
        </w:tc>
      </w:tr>
      <w:tr w:rsidR="00743470" w:rsidRPr="00256197" w14:paraId="01CE21A6" w14:textId="77777777" w:rsidTr="00DB11CB">
        <w:trPr>
          <w:trHeight w:val="288"/>
          <w:jc w:val="center"/>
        </w:trPr>
        <w:tc>
          <w:tcPr>
            <w:tcW w:w="707" w:type="pct"/>
            <w:vMerge/>
          </w:tcPr>
          <w:p w14:paraId="63446043" w14:textId="77777777" w:rsidR="00743470" w:rsidRPr="00256197" w:rsidRDefault="00743470" w:rsidP="00743470">
            <w:pPr>
              <w:spacing w:line="240" w:lineRule="auto"/>
              <w:rPr>
                <w:rFonts w:eastAsia="Times New Roman" w:cs="Times New Roman"/>
                <w:color w:val="000000"/>
                <w:sz w:val="20"/>
                <w:szCs w:val="20"/>
                <w:lang w:eastAsia="en-ZW"/>
                <w:rPrChange w:id="256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512DD257" w14:textId="77777777" w:rsidR="00743470" w:rsidRPr="00256197" w:rsidRDefault="00743470" w:rsidP="00743470">
            <w:pPr>
              <w:spacing w:line="240" w:lineRule="auto"/>
              <w:rPr>
                <w:rFonts w:eastAsia="Times New Roman" w:cs="Times New Roman"/>
                <w:color w:val="000000"/>
                <w:sz w:val="20"/>
                <w:szCs w:val="20"/>
                <w:lang w:eastAsia="en-ZW"/>
                <w:rPrChange w:id="256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63" w:author="Urfels, Anton (IRRI)" w:date="2023-10-06T20:02:00Z">
                  <w:rPr>
                    <w:rFonts w:ascii="Gill Sans MT" w:eastAsia="Times New Roman" w:hAnsi="Gill Sans MT" w:cs="Calibri"/>
                    <w:color w:val="000000"/>
                    <w:sz w:val="20"/>
                    <w:szCs w:val="20"/>
                    <w:lang w:eastAsia="en-ZW"/>
                  </w:rPr>
                </w:rPrChange>
              </w:rPr>
              <w:t>25th percentile</w:t>
            </w:r>
          </w:p>
        </w:tc>
        <w:tc>
          <w:tcPr>
            <w:tcW w:w="555" w:type="pct"/>
            <w:noWrap/>
            <w:vAlign w:val="bottom"/>
          </w:tcPr>
          <w:p w14:paraId="65EB31F0" w14:textId="704C1EEA" w:rsidR="00743470" w:rsidRPr="00256197" w:rsidRDefault="00743470" w:rsidP="00743470">
            <w:pPr>
              <w:spacing w:line="240" w:lineRule="auto"/>
              <w:jc w:val="right"/>
              <w:rPr>
                <w:rFonts w:cs="Times New Roman"/>
                <w:color w:val="000000"/>
                <w:sz w:val="20"/>
                <w:szCs w:val="20"/>
                <w:rPrChange w:id="256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65" w:author="Urfels, Anton (IRRI)" w:date="2023-10-06T20:02:00Z">
                  <w:rPr>
                    <w:rFonts w:ascii="Gill Sans MT" w:eastAsia="Times New Roman" w:hAnsi="Gill Sans MT" w:cs="Calibri"/>
                    <w:color w:val="000000"/>
                    <w:sz w:val="20"/>
                    <w:szCs w:val="20"/>
                    <w:lang w:eastAsia="en-ZW"/>
                  </w:rPr>
                </w:rPrChange>
              </w:rPr>
              <w:t>-26.88</w:t>
            </w:r>
          </w:p>
        </w:tc>
        <w:tc>
          <w:tcPr>
            <w:tcW w:w="555" w:type="pct"/>
            <w:noWrap/>
            <w:vAlign w:val="bottom"/>
          </w:tcPr>
          <w:p w14:paraId="0AE7B854" w14:textId="5E6ABF65" w:rsidR="00743470" w:rsidRPr="00256197" w:rsidRDefault="00743470" w:rsidP="00743470">
            <w:pPr>
              <w:spacing w:line="240" w:lineRule="auto"/>
              <w:jc w:val="right"/>
              <w:rPr>
                <w:rFonts w:cs="Times New Roman"/>
                <w:color w:val="000000"/>
                <w:sz w:val="20"/>
                <w:szCs w:val="20"/>
                <w:rPrChange w:id="256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67" w:author="Urfels, Anton (IRRI)" w:date="2023-10-06T20:02:00Z">
                  <w:rPr>
                    <w:rFonts w:ascii="Gill Sans MT" w:eastAsia="Times New Roman" w:hAnsi="Gill Sans MT" w:cs="Calibri"/>
                    <w:color w:val="000000"/>
                    <w:sz w:val="20"/>
                    <w:szCs w:val="20"/>
                    <w:lang w:eastAsia="en-ZW"/>
                  </w:rPr>
                </w:rPrChange>
              </w:rPr>
              <w:t>24.88</w:t>
            </w:r>
          </w:p>
        </w:tc>
        <w:tc>
          <w:tcPr>
            <w:tcW w:w="555" w:type="pct"/>
            <w:noWrap/>
            <w:vAlign w:val="bottom"/>
          </w:tcPr>
          <w:p w14:paraId="769736D2" w14:textId="0E754B59" w:rsidR="00743470" w:rsidRPr="00256197" w:rsidRDefault="00743470" w:rsidP="00743470">
            <w:pPr>
              <w:spacing w:line="240" w:lineRule="auto"/>
              <w:jc w:val="right"/>
              <w:rPr>
                <w:rFonts w:cs="Times New Roman"/>
                <w:color w:val="000000"/>
                <w:sz w:val="20"/>
                <w:szCs w:val="20"/>
                <w:rPrChange w:id="256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69" w:author="Urfels, Anton (IRRI)" w:date="2023-10-06T20:02:00Z">
                  <w:rPr>
                    <w:rFonts w:ascii="Gill Sans MT" w:eastAsia="Times New Roman" w:hAnsi="Gill Sans MT" w:cs="Calibri"/>
                    <w:color w:val="000000"/>
                    <w:sz w:val="20"/>
                    <w:szCs w:val="20"/>
                    <w:lang w:eastAsia="en-ZW"/>
                  </w:rPr>
                </w:rPrChange>
              </w:rPr>
              <w:t>-16.26</w:t>
            </w:r>
          </w:p>
        </w:tc>
        <w:tc>
          <w:tcPr>
            <w:tcW w:w="555" w:type="pct"/>
            <w:noWrap/>
            <w:vAlign w:val="bottom"/>
          </w:tcPr>
          <w:p w14:paraId="221EFAFF" w14:textId="38D85A16" w:rsidR="00743470" w:rsidRPr="00256197" w:rsidRDefault="00743470" w:rsidP="00743470">
            <w:pPr>
              <w:spacing w:line="240" w:lineRule="auto"/>
              <w:jc w:val="right"/>
              <w:rPr>
                <w:rFonts w:cs="Times New Roman"/>
                <w:color w:val="000000"/>
                <w:sz w:val="20"/>
                <w:szCs w:val="20"/>
                <w:rPrChange w:id="257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71" w:author="Urfels, Anton (IRRI)" w:date="2023-10-06T20:02:00Z">
                  <w:rPr>
                    <w:rFonts w:ascii="Gill Sans MT" w:eastAsia="Times New Roman" w:hAnsi="Gill Sans MT" w:cs="Calibri"/>
                    <w:color w:val="000000"/>
                    <w:sz w:val="20"/>
                    <w:szCs w:val="20"/>
                    <w:lang w:eastAsia="en-ZW"/>
                  </w:rPr>
                </w:rPrChange>
              </w:rPr>
              <w:t>-27.25</w:t>
            </w:r>
          </w:p>
        </w:tc>
        <w:tc>
          <w:tcPr>
            <w:tcW w:w="555" w:type="pct"/>
            <w:noWrap/>
            <w:vAlign w:val="bottom"/>
          </w:tcPr>
          <w:p w14:paraId="198FC0E9" w14:textId="57ECF725" w:rsidR="00743470" w:rsidRPr="00256197" w:rsidRDefault="00743470" w:rsidP="00743470">
            <w:pPr>
              <w:spacing w:line="240" w:lineRule="auto"/>
              <w:jc w:val="right"/>
              <w:rPr>
                <w:rFonts w:cs="Times New Roman"/>
                <w:color w:val="000000"/>
                <w:sz w:val="20"/>
                <w:szCs w:val="20"/>
                <w:rPrChange w:id="257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73" w:author="Urfels, Anton (IRRI)" w:date="2023-10-06T20:02:00Z">
                  <w:rPr>
                    <w:rFonts w:ascii="Gill Sans MT" w:eastAsia="Times New Roman" w:hAnsi="Gill Sans MT" w:cs="Calibri"/>
                    <w:color w:val="000000"/>
                    <w:sz w:val="20"/>
                    <w:szCs w:val="20"/>
                    <w:lang w:eastAsia="en-ZW"/>
                  </w:rPr>
                </w:rPrChange>
              </w:rPr>
              <w:t>7.19</w:t>
            </w:r>
          </w:p>
        </w:tc>
        <w:tc>
          <w:tcPr>
            <w:tcW w:w="555" w:type="pct"/>
            <w:noWrap/>
            <w:vAlign w:val="bottom"/>
          </w:tcPr>
          <w:p w14:paraId="3AE86DEE" w14:textId="71890C2D" w:rsidR="00743470" w:rsidRPr="00256197" w:rsidRDefault="00743470" w:rsidP="00743470">
            <w:pPr>
              <w:spacing w:line="240" w:lineRule="auto"/>
              <w:jc w:val="right"/>
              <w:rPr>
                <w:rFonts w:cs="Times New Roman"/>
                <w:color w:val="000000"/>
                <w:sz w:val="20"/>
                <w:szCs w:val="20"/>
                <w:rPrChange w:id="257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75" w:author="Urfels, Anton (IRRI)" w:date="2023-10-06T20:02:00Z">
                  <w:rPr>
                    <w:rFonts w:ascii="Gill Sans MT" w:eastAsia="Times New Roman" w:hAnsi="Gill Sans MT" w:cs="Calibri"/>
                    <w:color w:val="000000"/>
                    <w:sz w:val="20"/>
                    <w:szCs w:val="20"/>
                    <w:lang w:eastAsia="en-ZW"/>
                  </w:rPr>
                </w:rPrChange>
              </w:rPr>
              <w:t>-1.91</w:t>
            </w:r>
          </w:p>
        </w:tc>
      </w:tr>
      <w:tr w:rsidR="00743470" w:rsidRPr="00256197" w14:paraId="0BE61E45" w14:textId="77777777" w:rsidTr="00DB11CB">
        <w:trPr>
          <w:trHeight w:val="288"/>
          <w:jc w:val="center"/>
        </w:trPr>
        <w:tc>
          <w:tcPr>
            <w:tcW w:w="707" w:type="pct"/>
            <w:vMerge/>
          </w:tcPr>
          <w:p w14:paraId="5BED9D24" w14:textId="77777777" w:rsidR="00743470" w:rsidRPr="00256197" w:rsidRDefault="00743470" w:rsidP="00743470">
            <w:pPr>
              <w:spacing w:line="240" w:lineRule="auto"/>
              <w:rPr>
                <w:rFonts w:eastAsia="Times New Roman" w:cs="Times New Roman"/>
                <w:color w:val="000000"/>
                <w:sz w:val="20"/>
                <w:szCs w:val="20"/>
                <w:lang w:eastAsia="en-ZW"/>
                <w:rPrChange w:id="257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5B264FE" w14:textId="77777777" w:rsidR="00743470" w:rsidRPr="00256197" w:rsidRDefault="00743470" w:rsidP="00743470">
            <w:pPr>
              <w:spacing w:line="240" w:lineRule="auto"/>
              <w:rPr>
                <w:rFonts w:eastAsia="Times New Roman" w:cs="Times New Roman"/>
                <w:color w:val="000000"/>
                <w:sz w:val="20"/>
                <w:szCs w:val="20"/>
                <w:lang w:eastAsia="en-ZW"/>
                <w:rPrChange w:id="257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78"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67D938DE" w14:textId="25EA05B1" w:rsidR="00743470" w:rsidRPr="00256197" w:rsidRDefault="00743470" w:rsidP="00743470">
            <w:pPr>
              <w:spacing w:line="240" w:lineRule="auto"/>
              <w:jc w:val="right"/>
              <w:rPr>
                <w:rFonts w:cs="Times New Roman"/>
                <w:color w:val="000000"/>
                <w:sz w:val="20"/>
                <w:szCs w:val="20"/>
                <w:rPrChange w:id="257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80" w:author="Urfels, Anton (IRRI)" w:date="2023-10-06T20:02:00Z">
                  <w:rPr>
                    <w:rFonts w:ascii="Gill Sans MT" w:eastAsia="Times New Roman" w:hAnsi="Gill Sans MT" w:cs="Calibri"/>
                    <w:color w:val="000000"/>
                    <w:sz w:val="20"/>
                    <w:szCs w:val="20"/>
                    <w:lang w:eastAsia="en-ZW"/>
                  </w:rPr>
                </w:rPrChange>
              </w:rPr>
              <w:t>-18.74</w:t>
            </w:r>
          </w:p>
        </w:tc>
        <w:tc>
          <w:tcPr>
            <w:tcW w:w="555" w:type="pct"/>
            <w:noWrap/>
            <w:vAlign w:val="bottom"/>
          </w:tcPr>
          <w:p w14:paraId="13677943" w14:textId="156B2B20" w:rsidR="00743470" w:rsidRPr="00256197" w:rsidRDefault="00743470" w:rsidP="00743470">
            <w:pPr>
              <w:spacing w:line="240" w:lineRule="auto"/>
              <w:jc w:val="right"/>
              <w:rPr>
                <w:rFonts w:cs="Times New Roman"/>
                <w:color w:val="000000"/>
                <w:sz w:val="20"/>
                <w:szCs w:val="20"/>
                <w:rPrChange w:id="258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82" w:author="Urfels, Anton (IRRI)" w:date="2023-10-06T20:02:00Z">
                  <w:rPr>
                    <w:rFonts w:ascii="Gill Sans MT" w:eastAsia="Times New Roman" w:hAnsi="Gill Sans MT" w:cs="Calibri"/>
                    <w:color w:val="000000"/>
                    <w:sz w:val="20"/>
                    <w:szCs w:val="20"/>
                    <w:lang w:eastAsia="en-ZW"/>
                  </w:rPr>
                </w:rPrChange>
              </w:rPr>
              <w:t>47.15</w:t>
            </w:r>
          </w:p>
        </w:tc>
        <w:tc>
          <w:tcPr>
            <w:tcW w:w="555" w:type="pct"/>
            <w:noWrap/>
            <w:vAlign w:val="bottom"/>
          </w:tcPr>
          <w:p w14:paraId="03A3C64D" w14:textId="0ECD75C0" w:rsidR="00743470" w:rsidRPr="00256197" w:rsidRDefault="00743470" w:rsidP="00743470">
            <w:pPr>
              <w:spacing w:line="240" w:lineRule="auto"/>
              <w:jc w:val="right"/>
              <w:rPr>
                <w:rFonts w:cs="Times New Roman"/>
                <w:color w:val="000000"/>
                <w:sz w:val="20"/>
                <w:szCs w:val="20"/>
                <w:rPrChange w:id="258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84" w:author="Urfels, Anton (IRRI)" w:date="2023-10-06T20:02:00Z">
                  <w:rPr>
                    <w:rFonts w:ascii="Gill Sans MT" w:eastAsia="Times New Roman" w:hAnsi="Gill Sans MT" w:cs="Calibri"/>
                    <w:color w:val="000000"/>
                    <w:sz w:val="20"/>
                    <w:szCs w:val="20"/>
                    <w:lang w:eastAsia="en-ZW"/>
                  </w:rPr>
                </w:rPrChange>
              </w:rPr>
              <w:t>2.00</w:t>
            </w:r>
          </w:p>
        </w:tc>
        <w:tc>
          <w:tcPr>
            <w:tcW w:w="555" w:type="pct"/>
            <w:noWrap/>
            <w:vAlign w:val="bottom"/>
          </w:tcPr>
          <w:p w14:paraId="3CFB2BF9" w14:textId="3A07FDAB" w:rsidR="00743470" w:rsidRPr="00256197" w:rsidRDefault="00743470" w:rsidP="00743470">
            <w:pPr>
              <w:spacing w:line="240" w:lineRule="auto"/>
              <w:jc w:val="right"/>
              <w:rPr>
                <w:rFonts w:cs="Times New Roman"/>
                <w:color w:val="000000"/>
                <w:sz w:val="20"/>
                <w:szCs w:val="20"/>
                <w:rPrChange w:id="258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86" w:author="Urfels, Anton (IRRI)" w:date="2023-10-06T20:02:00Z">
                  <w:rPr>
                    <w:rFonts w:ascii="Gill Sans MT" w:eastAsia="Times New Roman" w:hAnsi="Gill Sans MT" w:cs="Calibri"/>
                    <w:color w:val="000000"/>
                    <w:sz w:val="20"/>
                    <w:szCs w:val="20"/>
                    <w:lang w:eastAsia="en-ZW"/>
                  </w:rPr>
                </w:rPrChange>
              </w:rPr>
              <w:t>1.43</w:t>
            </w:r>
          </w:p>
        </w:tc>
        <w:tc>
          <w:tcPr>
            <w:tcW w:w="555" w:type="pct"/>
            <w:noWrap/>
            <w:vAlign w:val="bottom"/>
          </w:tcPr>
          <w:p w14:paraId="0AD2CB8C" w14:textId="63C0B09C" w:rsidR="00743470" w:rsidRPr="00256197" w:rsidRDefault="00743470" w:rsidP="00743470">
            <w:pPr>
              <w:spacing w:line="240" w:lineRule="auto"/>
              <w:jc w:val="right"/>
              <w:rPr>
                <w:rFonts w:cs="Times New Roman"/>
                <w:color w:val="000000"/>
                <w:sz w:val="20"/>
                <w:szCs w:val="20"/>
                <w:rPrChange w:id="258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88" w:author="Urfels, Anton (IRRI)" w:date="2023-10-06T20:02:00Z">
                  <w:rPr>
                    <w:rFonts w:ascii="Gill Sans MT" w:eastAsia="Times New Roman" w:hAnsi="Gill Sans MT" w:cs="Calibri"/>
                    <w:color w:val="000000"/>
                    <w:sz w:val="20"/>
                    <w:szCs w:val="20"/>
                    <w:lang w:eastAsia="en-ZW"/>
                  </w:rPr>
                </w:rPrChange>
              </w:rPr>
              <w:t>24.04</w:t>
            </w:r>
          </w:p>
        </w:tc>
        <w:tc>
          <w:tcPr>
            <w:tcW w:w="555" w:type="pct"/>
            <w:noWrap/>
            <w:vAlign w:val="bottom"/>
          </w:tcPr>
          <w:p w14:paraId="53D77667" w14:textId="41107C5C" w:rsidR="00743470" w:rsidRPr="00256197" w:rsidRDefault="00743470" w:rsidP="00743470">
            <w:pPr>
              <w:spacing w:line="240" w:lineRule="auto"/>
              <w:jc w:val="right"/>
              <w:rPr>
                <w:rFonts w:cs="Times New Roman"/>
                <w:color w:val="000000"/>
                <w:sz w:val="20"/>
                <w:szCs w:val="20"/>
                <w:rPrChange w:id="258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90" w:author="Urfels, Anton (IRRI)" w:date="2023-10-06T20:02:00Z">
                  <w:rPr>
                    <w:rFonts w:ascii="Gill Sans MT" w:eastAsia="Times New Roman" w:hAnsi="Gill Sans MT" w:cs="Calibri"/>
                    <w:color w:val="000000"/>
                    <w:sz w:val="20"/>
                    <w:szCs w:val="20"/>
                    <w:lang w:eastAsia="en-ZW"/>
                  </w:rPr>
                </w:rPrChange>
              </w:rPr>
              <w:t>23.22</w:t>
            </w:r>
          </w:p>
        </w:tc>
      </w:tr>
      <w:tr w:rsidR="00743470" w:rsidRPr="00256197" w14:paraId="291CD6DB" w14:textId="77777777" w:rsidTr="00DB11CB">
        <w:trPr>
          <w:trHeight w:val="288"/>
          <w:jc w:val="center"/>
        </w:trPr>
        <w:tc>
          <w:tcPr>
            <w:tcW w:w="707" w:type="pct"/>
            <w:vMerge/>
          </w:tcPr>
          <w:p w14:paraId="1623F02C" w14:textId="77777777" w:rsidR="00743470" w:rsidRPr="00256197" w:rsidRDefault="00743470" w:rsidP="00743470">
            <w:pPr>
              <w:spacing w:line="240" w:lineRule="auto"/>
              <w:rPr>
                <w:rFonts w:eastAsia="Times New Roman" w:cs="Times New Roman"/>
                <w:color w:val="000000"/>
                <w:sz w:val="20"/>
                <w:szCs w:val="20"/>
                <w:lang w:eastAsia="en-ZW"/>
                <w:rPrChange w:id="259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BC176D0" w14:textId="77777777" w:rsidR="00743470" w:rsidRPr="00256197" w:rsidRDefault="00743470" w:rsidP="00743470">
            <w:pPr>
              <w:spacing w:line="240" w:lineRule="auto"/>
              <w:rPr>
                <w:rFonts w:eastAsia="Times New Roman" w:cs="Times New Roman"/>
                <w:color w:val="000000"/>
                <w:sz w:val="20"/>
                <w:szCs w:val="20"/>
                <w:lang w:eastAsia="en-ZW"/>
                <w:rPrChange w:id="259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93" w:author="Urfels, Anton (IRRI)" w:date="2023-10-06T20:02:00Z">
                  <w:rPr>
                    <w:rFonts w:ascii="Gill Sans MT" w:eastAsia="Times New Roman" w:hAnsi="Gill Sans MT" w:cs="Calibri"/>
                    <w:color w:val="000000"/>
                    <w:sz w:val="20"/>
                    <w:szCs w:val="20"/>
                    <w:lang w:eastAsia="en-ZW"/>
                  </w:rPr>
                </w:rPrChange>
              </w:rPr>
              <w:t>75th percentile</w:t>
            </w:r>
          </w:p>
        </w:tc>
        <w:tc>
          <w:tcPr>
            <w:tcW w:w="555" w:type="pct"/>
            <w:noWrap/>
            <w:vAlign w:val="bottom"/>
          </w:tcPr>
          <w:p w14:paraId="47F7F78F" w14:textId="2BE1011E" w:rsidR="00743470" w:rsidRPr="00256197" w:rsidRDefault="00743470" w:rsidP="00743470">
            <w:pPr>
              <w:spacing w:line="240" w:lineRule="auto"/>
              <w:jc w:val="right"/>
              <w:rPr>
                <w:rFonts w:cs="Times New Roman"/>
                <w:color w:val="000000"/>
                <w:sz w:val="20"/>
                <w:szCs w:val="20"/>
                <w:rPrChange w:id="259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95" w:author="Urfels, Anton (IRRI)" w:date="2023-10-06T20:02:00Z">
                  <w:rPr>
                    <w:rFonts w:ascii="Gill Sans MT" w:eastAsia="Times New Roman" w:hAnsi="Gill Sans MT" w:cs="Calibri"/>
                    <w:color w:val="000000"/>
                    <w:sz w:val="20"/>
                    <w:szCs w:val="20"/>
                    <w:lang w:eastAsia="en-ZW"/>
                  </w:rPr>
                </w:rPrChange>
              </w:rPr>
              <w:t>-8.09</w:t>
            </w:r>
          </w:p>
        </w:tc>
        <w:tc>
          <w:tcPr>
            <w:tcW w:w="555" w:type="pct"/>
            <w:noWrap/>
            <w:vAlign w:val="bottom"/>
          </w:tcPr>
          <w:p w14:paraId="0EE0F54E" w14:textId="54152385" w:rsidR="00743470" w:rsidRPr="00256197" w:rsidRDefault="00743470" w:rsidP="00743470">
            <w:pPr>
              <w:spacing w:line="240" w:lineRule="auto"/>
              <w:jc w:val="right"/>
              <w:rPr>
                <w:rFonts w:cs="Times New Roman"/>
                <w:color w:val="000000"/>
                <w:sz w:val="20"/>
                <w:szCs w:val="20"/>
                <w:rPrChange w:id="259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97" w:author="Urfels, Anton (IRRI)" w:date="2023-10-06T20:02:00Z">
                  <w:rPr>
                    <w:rFonts w:ascii="Gill Sans MT" w:eastAsia="Times New Roman" w:hAnsi="Gill Sans MT" w:cs="Calibri"/>
                    <w:color w:val="000000"/>
                    <w:sz w:val="20"/>
                    <w:szCs w:val="20"/>
                    <w:lang w:eastAsia="en-ZW"/>
                  </w:rPr>
                </w:rPrChange>
              </w:rPr>
              <w:t>62.14</w:t>
            </w:r>
          </w:p>
        </w:tc>
        <w:tc>
          <w:tcPr>
            <w:tcW w:w="555" w:type="pct"/>
            <w:noWrap/>
            <w:vAlign w:val="bottom"/>
          </w:tcPr>
          <w:p w14:paraId="672F6855" w14:textId="12E3D322" w:rsidR="00743470" w:rsidRPr="00256197" w:rsidRDefault="00743470" w:rsidP="00743470">
            <w:pPr>
              <w:spacing w:line="240" w:lineRule="auto"/>
              <w:jc w:val="right"/>
              <w:rPr>
                <w:rFonts w:cs="Times New Roman"/>
                <w:color w:val="000000"/>
                <w:sz w:val="20"/>
                <w:szCs w:val="20"/>
                <w:rPrChange w:id="259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99" w:author="Urfels, Anton (IRRI)" w:date="2023-10-06T20:02:00Z">
                  <w:rPr>
                    <w:rFonts w:ascii="Gill Sans MT" w:eastAsia="Times New Roman" w:hAnsi="Gill Sans MT" w:cs="Calibri"/>
                    <w:color w:val="000000"/>
                    <w:sz w:val="20"/>
                    <w:szCs w:val="20"/>
                    <w:lang w:eastAsia="en-ZW"/>
                  </w:rPr>
                </w:rPrChange>
              </w:rPr>
              <w:t>48.44</w:t>
            </w:r>
          </w:p>
        </w:tc>
        <w:tc>
          <w:tcPr>
            <w:tcW w:w="555" w:type="pct"/>
            <w:noWrap/>
            <w:vAlign w:val="bottom"/>
          </w:tcPr>
          <w:p w14:paraId="20C26B29" w14:textId="0B6CA9AC" w:rsidR="00743470" w:rsidRPr="00256197" w:rsidRDefault="00743470" w:rsidP="00743470">
            <w:pPr>
              <w:spacing w:line="240" w:lineRule="auto"/>
              <w:jc w:val="right"/>
              <w:rPr>
                <w:rFonts w:cs="Times New Roman"/>
                <w:color w:val="000000"/>
                <w:sz w:val="20"/>
                <w:szCs w:val="20"/>
                <w:rPrChange w:id="260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01" w:author="Urfels, Anton (IRRI)" w:date="2023-10-06T20:02:00Z">
                  <w:rPr>
                    <w:rFonts w:ascii="Gill Sans MT" w:eastAsia="Times New Roman" w:hAnsi="Gill Sans MT" w:cs="Calibri"/>
                    <w:color w:val="000000"/>
                    <w:sz w:val="20"/>
                    <w:szCs w:val="20"/>
                    <w:lang w:eastAsia="en-ZW"/>
                  </w:rPr>
                </w:rPrChange>
              </w:rPr>
              <w:t>41.74</w:t>
            </w:r>
          </w:p>
        </w:tc>
        <w:tc>
          <w:tcPr>
            <w:tcW w:w="555" w:type="pct"/>
            <w:noWrap/>
            <w:vAlign w:val="bottom"/>
          </w:tcPr>
          <w:p w14:paraId="5D95B50C" w14:textId="7573DDD5" w:rsidR="00743470" w:rsidRPr="00256197" w:rsidRDefault="00743470" w:rsidP="00743470">
            <w:pPr>
              <w:spacing w:line="240" w:lineRule="auto"/>
              <w:jc w:val="right"/>
              <w:rPr>
                <w:rFonts w:cs="Times New Roman"/>
                <w:color w:val="000000"/>
                <w:sz w:val="20"/>
                <w:szCs w:val="20"/>
                <w:rPrChange w:id="260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03" w:author="Urfels, Anton (IRRI)" w:date="2023-10-06T20:02:00Z">
                  <w:rPr>
                    <w:rFonts w:ascii="Gill Sans MT" w:eastAsia="Times New Roman" w:hAnsi="Gill Sans MT" w:cs="Calibri"/>
                    <w:color w:val="000000"/>
                    <w:sz w:val="20"/>
                    <w:szCs w:val="20"/>
                    <w:lang w:eastAsia="en-ZW"/>
                  </w:rPr>
                </w:rPrChange>
              </w:rPr>
              <w:t>48.21</w:t>
            </w:r>
          </w:p>
        </w:tc>
        <w:tc>
          <w:tcPr>
            <w:tcW w:w="555" w:type="pct"/>
            <w:noWrap/>
            <w:vAlign w:val="bottom"/>
          </w:tcPr>
          <w:p w14:paraId="534F6D31" w14:textId="466778B1" w:rsidR="00743470" w:rsidRPr="00256197" w:rsidRDefault="00743470" w:rsidP="00743470">
            <w:pPr>
              <w:spacing w:line="240" w:lineRule="auto"/>
              <w:jc w:val="right"/>
              <w:rPr>
                <w:rFonts w:cs="Times New Roman"/>
                <w:color w:val="000000"/>
                <w:sz w:val="20"/>
                <w:szCs w:val="20"/>
                <w:rPrChange w:id="260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05" w:author="Urfels, Anton (IRRI)" w:date="2023-10-06T20:02:00Z">
                  <w:rPr>
                    <w:rFonts w:ascii="Gill Sans MT" w:eastAsia="Times New Roman" w:hAnsi="Gill Sans MT" w:cs="Calibri"/>
                    <w:color w:val="000000"/>
                    <w:sz w:val="20"/>
                    <w:szCs w:val="20"/>
                    <w:lang w:eastAsia="en-ZW"/>
                  </w:rPr>
                </w:rPrChange>
              </w:rPr>
              <w:t>52.55</w:t>
            </w:r>
          </w:p>
        </w:tc>
      </w:tr>
      <w:tr w:rsidR="00743470" w:rsidRPr="00256197" w14:paraId="3184F286" w14:textId="77777777" w:rsidTr="00DB11CB">
        <w:trPr>
          <w:trHeight w:val="288"/>
          <w:jc w:val="center"/>
        </w:trPr>
        <w:tc>
          <w:tcPr>
            <w:tcW w:w="707" w:type="pct"/>
            <w:vMerge/>
          </w:tcPr>
          <w:p w14:paraId="526B522B" w14:textId="77777777" w:rsidR="00743470" w:rsidRPr="00256197" w:rsidRDefault="00743470" w:rsidP="00743470">
            <w:pPr>
              <w:spacing w:line="240" w:lineRule="auto"/>
              <w:rPr>
                <w:rFonts w:eastAsia="Times New Roman" w:cs="Times New Roman"/>
                <w:color w:val="000000"/>
                <w:sz w:val="20"/>
                <w:szCs w:val="20"/>
                <w:lang w:eastAsia="en-ZW"/>
                <w:rPrChange w:id="2606"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7A3C27D0" w14:textId="77777777" w:rsidR="00743470" w:rsidRPr="00256197" w:rsidRDefault="00743470" w:rsidP="00743470">
            <w:pPr>
              <w:spacing w:line="240" w:lineRule="auto"/>
              <w:rPr>
                <w:rFonts w:eastAsia="Times New Roman" w:cs="Times New Roman"/>
                <w:color w:val="000000"/>
                <w:sz w:val="20"/>
                <w:szCs w:val="20"/>
                <w:lang w:eastAsia="en-ZW"/>
                <w:rPrChange w:id="260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608" w:author="Urfels, Anton (IRRI)" w:date="2023-10-06T20:02:00Z">
                  <w:rPr>
                    <w:rFonts w:ascii="Gill Sans MT" w:eastAsia="Times New Roman" w:hAnsi="Gill Sans MT" w:cs="Calibri"/>
                    <w:color w:val="000000"/>
                    <w:sz w:val="20"/>
                    <w:szCs w:val="20"/>
                    <w:lang w:eastAsia="en-ZW"/>
                  </w:rPr>
                </w:rPrChange>
              </w:rPr>
              <w:t>90th percentile</w:t>
            </w:r>
          </w:p>
        </w:tc>
        <w:tc>
          <w:tcPr>
            <w:tcW w:w="555" w:type="pct"/>
            <w:tcBorders>
              <w:bottom w:val="nil"/>
            </w:tcBorders>
            <w:noWrap/>
            <w:vAlign w:val="bottom"/>
          </w:tcPr>
          <w:p w14:paraId="70D061DA" w14:textId="03CB8AE0" w:rsidR="00743470" w:rsidRPr="00256197" w:rsidRDefault="00743470" w:rsidP="00743470">
            <w:pPr>
              <w:spacing w:line="240" w:lineRule="auto"/>
              <w:jc w:val="right"/>
              <w:rPr>
                <w:rFonts w:cs="Times New Roman"/>
                <w:color w:val="000000"/>
                <w:sz w:val="20"/>
                <w:szCs w:val="20"/>
                <w:rPrChange w:id="260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10" w:author="Urfels, Anton (IRRI)" w:date="2023-10-06T20:02:00Z">
                  <w:rPr>
                    <w:rFonts w:ascii="Gill Sans MT" w:eastAsia="Times New Roman" w:hAnsi="Gill Sans MT" w:cs="Calibri"/>
                    <w:color w:val="000000"/>
                    <w:sz w:val="20"/>
                    <w:szCs w:val="20"/>
                    <w:lang w:eastAsia="en-ZW"/>
                  </w:rPr>
                </w:rPrChange>
              </w:rPr>
              <w:t>6.10</w:t>
            </w:r>
          </w:p>
        </w:tc>
        <w:tc>
          <w:tcPr>
            <w:tcW w:w="555" w:type="pct"/>
            <w:tcBorders>
              <w:bottom w:val="nil"/>
            </w:tcBorders>
            <w:noWrap/>
            <w:vAlign w:val="bottom"/>
          </w:tcPr>
          <w:p w14:paraId="0546DBD0" w14:textId="0D6C9A64" w:rsidR="00743470" w:rsidRPr="00256197" w:rsidRDefault="00743470" w:rsidP="00743470">
            <w:pPr>
              <w:spacing w:line="240" w:lineRule="auto"/>
              <w:jc w:val="right"/>
              <w:rPr>
                <w:rFonts w:cs="Times New Roman"/>
                <w:color w:val="000000"/>
                <w:sz w:val="20"/>
                <w:szCs w:val="20"/>
                <w:rPrChange w:id="261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12" w:author="Urfels, Anton (IRRI)" w:date="2023-10-06T20:02:00Z">
                  <w:rPr>
                    <w:rFonts w:ascii="Gill Sans MT" w:eastAsia="Times New Roman" w:hAnsi="Gill Sans MT" w:cs="Calibri"/>
                    <w:color w:val="000000"/>
                    <w:sz w:val="20"/>
                    <w:szCs w:val="20"/>
                    <w:lang w:eastAsia="en-ZW"/>
                  </w:rPr>
                </w:rPrChange>
              </w:rPr>
              <w:t>72.21</w:t>
            </w:r>
          </w:p>
        </w:tc>
        <w:tc>
          <w:tcPr>
            <w:tcW w:w="555" w:type="pct"/>
            <w:tcBorders>
              <w:bottom w:val="nil"/>
            </w:tcBorders>
            <w:noWrap/>
            <w:vAlign w:val="bottom"/>
          </w:tcPr>
          <w:p w14:paraId="0A6B7888" w14:textId="2D78F587" w:rsidR="00743470" w:rsidRPr="00256197" w:rsidRDefault="00743470" w:rsidP="00743470">
            <w:pPr>
              <w:spacing w:line="240" w:lineRule="auto"/>
              <w:jc w:val="right"/>
              <w:rPr>
                <w:rFonts w:cs="Times New Roman"/>
                <w:color w:val="000000"/>
                <w:sz w:val="20"/>
                <w:szCs w:val="20"/>
                <w:rPrChange w:id="261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14" w:author="Urfels, Anton (IRRI)" w:date="2023-10-06T20:02:00Z">
                  <w:rPr>
                    <w:rFonts w:ascii="Gill Sans MT" w:eastAsia="Times New Roman" w:hAnsi="Gill Sans MT" w:cs="Calibri"/>
                    <w:color w:val="000000"/>
                    <w:sz w:val="20"/>
                    <w:szCs w:val="20"/>
                    <w:lang w:eastAsia="en-ZW"/>
                  </w:rPr>
                </w:rPrChange>
              </w:rPr>
              <w:t>77.33</w:t>
            </w:r>
          </w:p>
        </w:tc>
        <w:tc>
          <w:tcPr>
            <w:tcW w:w="555" w:type="pct"/>
            <w:tcBorders>
              <w:bottom w:val="nil"/>
            </w:tcBorders>
            <w:noWrap/>
            <w:vAlign w:val="bottom"/>
          </w:tcPr>
          <w:p w14:paraId="57FBB533" w14:textId="28FEE80E" w:rsidR="00743470" w:rsidRPr="00256197" w:rsidRDefault="00743470" w:rsidP="00743470">
            <w:pPr>
              <w:spacing w:line="240" w:lineRule="auto"/>
              <w:jc w:val="right"/>
              <w:rPr>
                <w:rFonts w:cs="Times New Roman"/>
                <w:color w:val="000000"/>
                <w:sz w:val="20"/>
                <w:szCs w:val="20"/>
                <w:rPrChange w:id="261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16" w:author="Urfels, Anton (IRRI)" w:date="2023-10-06T20:02:00Z">
                  <w:rPr>
                    <w:rFonts w:ascii="Gill Sans MT" w:eastAsia="Times New Roman" w:hAnsi="Gill Sans MT" w:cs="Calibri"/>
                    <w:color w:val="000000"/>
                    <w:sz w:val="20"/>
                    <w:szCs w:val="20"/>
                    <w:lang w:eastAsia="en-ZW"/>
                  </w:rPr>
                </w:rPrChange>
              </w:rPr>
              <w:t>79.22</w:t>
            </w:r>
          </w:p>
        </w:tc>
        <w:tc>
          <w:tcPr>
            <w:tcW w:w="555" w:type="pct"/>
            <w:tcBorders>
              <w:bottom w:val="nil"/>
            </w:tcBorders>
            <w:noWrap/>
            <w:vAlign w:val="bottom"/>
          </w:tcPr>
          <w:p w14:paraId="6E633D6A" w14:textId="1D13D485" w:rsidR="00743470" w:rsidRPr="00256197" w:rsidRDefault="00743470" w:rsidP="00743470">
            <w:pPr>
              <w:spacing w:line="240" w:lineRule="auto"/>
              <w:jc w:val="right"/>
              <w:rPr>
                <w:rFonts w:cs="Times New Roman"/>
                <w:color w:val="000000"/>
                <w:sz w:val="20"/>
                <w:szCs w:val="20"/>
                <w:rPrChange w:id="261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18" w:author="Urfels, Anton (IRRI)" w:date="2023-10-06T20:02:00Z">
                  <w:rPr>
                    <w:rFonts w:ascii="Gill Sans MT" w:eastAsia="Times New Roman" w:hAnsi="Gill Sans MT" w:cs="Calibri"/>
                    <w:color w:val="000000"/>
                    <w:sz w:val="20"/>
                    <w:szCs w:val="20"/>
                    <w:lang w:eastAsia="en-ZW"/>
                  </w:rPr>
                </w:rPrChange>
              </w:rPr>
              <w:t>63.93</w:t>
            </w:r>
          </w:p>
        </w:tc>
        <w:tc>
          <w:tcPr>
            <w:tcW w:w="555" w:type="pct"/>
            <w:tcBorders>
              <w:bottom w:val="nil"/>
            </w:tcBorders>
            <w:noWrap/>
            <w:vAlign w:val="bottom"/>
          </w:tcPr>
          <w:p w14:paraId="70380E2E" w14:textId="72E72412" w:rsidR="00743470" w:rsidRPr="00256197" w:rsidRDefault="00743470" w:rsidP="00743470">
            <w:pPr>
              <w:spacing w:line="240" w:lineRule="auto"/>
              <w:jc w:val="right"/>
              <w:rPr>
                <w:rFonts w:cs="Times New Roman"/>
                <w:color w:val="000000"/>
                <w:sz w:val="20"/>
                <w:szCs w:val="20"/>
                <w:rPrChange w:id="261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20" w:author="Urfels, Anton (IRRI)" w:date="2023-10-06T20:02:00Z">
                  <w:rPr>
                    <w:rFonts w:ascii="Gill Sans MT" w:eastAsia="Times New Roman" w:hAnsi="Gill Sans MT" w:cs="Calibri"/>
                    <w:color w:val="000000"/>
                    <w:sz w:val="20"/>
                    <w:szCs w:val="20"/>
                    <w:lang w:eastAsia="en-ZW"/>
                  </w:rPr>
                </w:rPrChange>
              </w:rPr>
              <w:t>74.15</w:t>
            </w:r>
          </w:p>
        </w:tc>
      </w:tr>
      <w:tr w:rsidR="00743470" w:rsidRPr="00256197" w14:paraId="1D1CA40B" w14:textId="77777777" w:rsidTr="00DB11CB">
        <w:trPr>
          <w:trHeight w:val="288"/>
          <w:jc w:val="center"/>
        </w:trPr>
        <w:tc>
          <w:tcPr>
            <w:tcW w:w="707" w:type="pct"/>
            <w:vMerge/>
            <w:tcBorders>
              <w:bottom w:val="single" w:sz="4" w:space="0" w:color="auto"/>
            </w:tcBorders>
          </w:tcPr>
          <w:p w14:paraId="5458C33D" w14:textId="77777777" w:rsidR="00743470" w:rsidRPr="00256197" w:rsidRDefault="00743470" w:rsidP="00743470">
            <w:pPr>
              <w:spacing w:line="240" w:lineRule="auto"/>
              <w:rPr>
                <w:rFonts w:eastAsia="Times New Roman" w:cs="Times New Roman"/>
                <w:color w:val="000000"/>
                <w:sz w:val="20"/>
                <w:szCs w:val="20"/>
                <w:lang w:eastAsia="en-ZW"/>
                <w:rPrChange w:id="2621"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6C46DCB7" w14:textId="77777777" w:rsidR="00743470" w:rsidRPr="00256197" w:rsidRDefault="00743470" w:rsidP="00743470">
            <w:pPr>
              <w:spacing w:line="240" w:lineRule="auto"/>
              <w:rPr>
                <w:rFonts w:eastAsia="Times New Roman" w:cs="Times New Roman"/>
                <w:color w:val="000000"/>
                <w:sz w:val="20"/>
                <w:szCs w:val="20"/>
                <w:lang w:eastAsia="en-ZW"/>
                <w:rPrChange w:id="262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623"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758E4559" w14:textId="79DD20DC" w:rsidR="00743470" w:rsidRPr="00256197" w:rsidRDefault="00743470" w:rsidP="00743470">
            <w:pPr>
              <w:spacing w:line="240" w:lineRule="auto"/>
              <w:jc w:val="right"/>
              <w:rPr>
                <w:rFonts w:cs="Times New Roman"/>
                <w:color w:val="000000"/>
                <w:sz w:val="20"/>
                <w:szCs w:val="20"/>
                <w:rPrChange w:id="262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25" w:author="Urfels, Anton (IRRI)" w:date="2023-10-06T20:02:00Z">
                  <w:rPr>
                    <w:rFonts w:ascii="Gill Sans MT" w:eastAsia="Times New Roman" w:hAnsi="Gill Sans MT" w:cs="Calibri"/>
                    <w:color w:val="000000"/>
                    <w:sz w:val="20"/>
                    <w:szCs w:val="20"/>
                    <w:lang w:eastAsia="en-ZW"/>
                  </w:rPr>
                </w:rPrChange>
              </w:rPr>
              <w:t>99.85</w:t>
            </w:r>
          </w:p>
        </w:tc>
        <w:tc>
          <w:tcPr>
            <w:tcW w:w="555" w:type="pct"/>
            <w:tcBorders>
              <w:top w:val="nil"/>
              <w:bottom w:val="single" w:sz="4" w:space="0" w:color="auto"/>
            </w:tcBorders>
            <w:noWrap/>
            <w:vAlign w:val="bottom"/>
          </w:tcPr>
          <w:p w14:paraId="6E0764AF" w14:textId="19C7D859" w:rsidR="00743470" w:rsidRPr="00256197" w:rsidRDefault="00743470" w:rsidP="00743470">
            <w:pPr>
              <w:spacing w:line="240" w:lineRule="auto"/>
              <w:jc w:val="right"/>
              <w:rPr>
                <w:rFonts w:cs="Times New Roman"/>
                <w:color w:val="000000"/>
                <w:sz w:val="20"/>
                <w:szCs w:val="20"/>
                <w:rPrChange w:id="262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27" w:author="Urfels, Anton (IRRI)" w:date="2023-10-06T20:02:00Z">
                  <w:rPr>
                    <w:rFonts w:ascii="Gill Sans MT" w:eastAsia="Times New Roman" w:hAnsi="Gill Sans MT" w:cs="Calibri"/>
                    <w:color w:val="000000"/>
                    <w:sz w:val="20"/>
                    <w:szCs w:val="20"/>
                    <w:lang w:eastAsia="en-ZW"/>
                  </w:rPr>
                </w:rPrChange>
              </w:rPr>
              <w:t>96.57</w:t>
            </w:r>
          </w:p>
        </w:tc>
        <w:tc>
          <w:tcPr>
            <w:tcW w:w="555" w:type="pct"/>
            <w:tcBorders>
              <w:top w:val="nil"/>
              <w:bottom w:val="single" w:sz="4" w:space="0" w:color="auto"/>
            </w:tcBorders>
            <w:noWrap/>
            <w:vAlign w:val="bottom"/>
          </w:tcPr>
          <w:p w14:paraId="2CAE896F" w14:textId="41EA4D47" w:rsidR="00743470" w:rsidRPr="00256197" w:rsidRDefault="00743470" w:rsidP="00743470">
            <w:pPr>
              <w:spacing w:line="240" w:lineRule="auto"/>
              <w:jc w:val="right"/>
              <w:rPr>
                <w:rFonts w:cs="Times New Roman"/>
                <w:color w:val="000000"/>
                <w:sz w:val="20"/>
                <w:szCs w:val="20"/>
                <w:rPrChange w:id="262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29" w:author="Urfels, Anton (IRRI)" w:date="2023-10-06T20:02:00Z">
                  <w:rPr>
                    <w:rFonts w:ascii="Gill Sans MT" w:eastAsia="Times New Roman" w:hAnsi="Gill Sans MT" w:cs="Calibri"/>
                    <w:color w:val="000000"/>
                    <w:sz w:val="20"/>
                    <w:szCs w:val="20"/>
                    <w:lang w:eastAsia="en-ZW"/>
                  </w:rPr>
                </w:rPrChange>
              </w:rPr>
              <w:t>103.13</w:t>
            </w:r>
          </w:p>
        </w:tc>
        <w:tc>
          <w:tcPr>
            <w:tcW w:w="555" w:type="pct"/>
            <w:tcBorders>
              <w:top w:val="nil"/>
              <w:bottom w:val="single" w:sz="4" w:space="0" w:color="auto"/>
            </w:tcBorders>
            <w:noWrap/>
            <w:vAlign w:val="bottom"/>
          </w:tcPr>
          <w:p w14:paraId="3EDB248B" w14:textId="1B3976FD" w:rsidR="00743470" w:rsidRPr="00256197" w:rsidRDefault="00743470" w:rsidP="00743470">
            <w:pPr>
              <w:spacing w:line="240" w:lineRule="auto"/>
              <w:jc w:val="right"/>
              <w:rPr>
                <w:rFonts w:cs="Times New Roman"/>
                <w:color w:val="000000"/>
                <w:sz w:val="20"/>
                <w:szCs w:val="20"/>
                <w:rPrChange w:id="263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31" w:author="Urfels, Anton (IRRI)" w:date="2023-10-06T20:02:00Z">
                  <w:rPr>
                    <w:rFonts w:ascii="Gill Sans MT" w:eastAsia="Times New Roman" w:hAnsi="Gill Sans MT" w:cs="Calibri"/>
                    <w:color w:val="000000"/>
                    <w:sz w:val="20"/>
                    <w:szCs w:val="20"/>
                    <w:lang w:eastAsia="en-ZW"/>
                  </w:rPr>
                </w:rPrChange>
              </w:rPr>
              <w:t>112.42</w:t>
            </w:r>
          </w:p>
        </w:tc>
        <w:tc>
          <w:tcPr>
            <w:tcW w:w="555" w:type="pct"/>
            <w:tcBorders>
              <w:top w:val="nil"/>
              <w:bottom w:val="single" w:sz="4" w:space="0" w:color="auto"/>
            </w:tcBorders>
            <w:noWrap/>
            <w:vAlign w:val="bottom"/>
          </w:tcPr>
          <w:p w14:paraId="7815AB54" w14:textId="55C079DE" w:rsidR="00743470" w:rsidRPr="00256197" w:rsidRDefault="00743470" w:rsidP="00743470">
            <w:pPr>
              <w:spacing w:line="240" w:lineRule="auto"/>
              <w:jc w:val="right"/>
              <w:rPr>
                <w:rFonts w:cs="Times New Roman"/>
                <w:color w:val="000000"/>
                <w:sz w:val="20"/>
                <w:szCs w:val="20"/>
                <w:rPrChange w:id="263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33" w:author="Urfels, Anton (IRRI)" w:date="2023-10-06T20:02:00Z">
                  <w:rPr>
                    <w:rFonts w:ascii="Gill Sans MT" w:eastAsia="Times New Roman" w:hAnsi="Gill Sans MT" w:cs="Calibri"/>
                    <w:color w:val="000000"/>
                    <w:sz w:val="20"/>
                    <w:szCs w:val="20"/>
                    <w:lang w:eastAsia="en-ZW"/>
                  </w:rPr>
                </w:rPrChange>
              </w:rPr>
              <w:t>137.49</w:t>
            </w:r>
          </w:p>
        </w:tc>
        <w:tc>
          <w:tcPr>
            <w:tcW w:w="555" w:type="pct"/>
            <w:tcBorders>
              <w:top w:val="nil"/>
              <w:bottom w:val="single" w:sz="4" w:space="0" w:color="auto"/>
            </w:tcBorders>
            <w:noWrap/>
            <w:vAlign w:val="bottom"/>
          </w:tcPr>
          <w:p w14:paraId="725AB69D" w14:textId="0BA82778" w:rsidR="00743470" w:rsidRPr="00256197" w:rsidRDefault="00743470" w:rsidP="00743470">
            <w:pPr>
              <w:spacing w:line="240" w:lineRule="auto"/>
              <w:jc w:val="right"/>
              <w:rPr>
                <w:rFonts w:cs="Times New Roman"/>
                <w:color w:val="000000"/>
                <w:sz w:val="20"/>
                <w:szCs w:val="20"/>
                <w:rPrChange w:id="263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35" w:author="Urfels, Anton (IRRI)" w:date="2023-10-06T20:02:00Z">
                  <w:rPr>
                    <w:rFonts w:ascii="Gill Sans MT" w:eastAsia="Times New Roman" w:hAnsi="Gill Sans MT" w:cs="Calibri"/>
                    <w:color w:val="000000"/>
                    <w:sz w:val="20"/>
                    <w:szCs w:val="20"/>
                    <w:lang w:eastAsia="en-ZW"/>
                  </w:rPr>
                </w:rPrChange>
              </w:rPr>
              <w:t>129.42</w:t>
            </w:r>
          </w:p>
        </w:tc>
      </w:tr>
      <w:tr w:rsidR="00743470" w:rsidRPr="00256197" w14:paraId="4D6D381D" w14:textId="77777777" w:rsidTr="00DB11CB">
        <w:trPr>
          <w:trHeight w:val="288"/>
          <w:jc w:val="center"/>
        </w:trPr>
        <w:tc>
          <w:tcPr>
            <w:tcW w:w="707" w:type="pct"/>
            <w:vMerge w:val="restart"/>
            <w:tcBorders>
              <w:top w:val="single" w:sz="4" w:space="0" w:color="auto"/>
            </w:tcBorders>
          </w:tcPr>
          <w:p w14:paraId="6ECDE8F9" w14:textId="77777777" w:rsidR="00743470" w:rsidRPr="00256197" w:rsidRDefault="00743470" w:rsidP="00743470">
            <w:pPr>
              <w:spacing w:line="240" w:lineRule="auto"/>
              <w:rPr>
                <w:rFonts w:eastAsia="Times New Roman" w:cs="Times New Roman"/>
                <w:color w:val="000000"/>
                <w:sz w:val="20"/>
                <w:szCs w:val="20"/>
                <w:lang w:eastAsia="en-ZW"/>
                <w:rPrChange w:id="263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637" w:author="Urfels, Anton (IRRI)" w:date="2023-10-06T20:02:00Z">
                  <w:rPr>
                    <w:rFonts w:ascii="Gill Sans MT" w:eastAsia="Times New Roman" w:hAnsi="Gill Sans MT" w:cs="Calibri"/>
                    <w:color w:val="000000"/>
                    <w:sz w:val="20"/>
                    <w:szCs w:val="20"/>
                    <w:lang w:eastAsia="en-ZW"/>
                  </w:rPr>
                </w:rPrChange>
              </w:rPr>
              <w:t>Lower bound</w:t>
            </w:r>
          </w:p>
        </w:tc>
        <w:tc>
          <w:tcPr>
            <w:tcW w:w="963" w:type="pct"/>
            <w:tcBorders>
              <w:top w:val="single" w:sz="4" w:space="0" w:color="auto"/>
            </w:tcBorders>
            <w:noWrap/>
            <w:hideMark/>
          </w:tcPr>
          <w:p w14:paraId="6C6F9463" w14:textId="77777777" w:rsidR="00743470" w:rsidRPr="00256197" w:rsidRDefault="00743470" w:rsidP="00743470">
            <w:pPr>
              <w:spacing w:line="240" w:lineRule="auto"/>
              <w:rPr>
                <w:rFonts w:eastAsia="Times New Roman" w:cs="Times New Roman"/>
                <w:color w:val="000000"/>
                <w:sz w:val="20"/>
                <w:szCs w:val="20"/>
                <w:lang w:eastAsia="en-ZW"/>
                <w:rPrChange w:id="263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639" w:author="Urfels, Anton (IRRI)" w:date="2023-10-06T20:02:00Z">
                  <w:rPr>
                    <w:rFonts w:ascii="Gill Sans MT" w:eastAsia="Times New Roman" w:hAnsi="Gill Sans MT" w:cs="Calibri"/>
                    <w:color w:val="000000"/>
                    <w:sz w:val="20"/>
                    <w:szCs w:val="20"/>
                    <w:lang w:eastAsia="en-ZW"/>
                  </w:rPr>
                </w:rPrChange>
              </w:rPr>
              <w:t>Mean</w:t>
            </w:r>
          </w:p>
        </w:tc>
        <w:tc>
          <w:tcPr>
            <w:tcW w:w="555" w:type="pct"/>
            <w:tcBorders>
              <w:top w:val="single" w:sz="4" w:space="0" w:color="auto"/>
            </w:tcBorders>
            <w:noWrap/>
            <w:vAlign w:val="bottom"/>
          </w:tcPr>
          <w:p w14:paraId="0F9C8497" w14:textId="67965AFE" w:rsidR="00743470" w:rsidRPr="00256197" w:rsidRDefault="00743470" w:rsidP="00743470">
            <w:pPr>
              <w:spacing w:line="240" w:lineRule="auto"/>
              <w:jc w:val="right"/>
              <w:rPr>
                <w:rFonts w:cs="Times New Roman"/>
                <w:color w:val="000000"/>
                <w:sz w:val="20"/>
                <w:szCs w:val="20"/>
                <w:rPrChange w:id="264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41" w:author="Urfels, Anton (IRRI)" w:date="2023-10-06T20:02:00Z">
                  <w:rPr>
                    <w:rFonts w:ascii="Gill Sans MT" w:eastAsia="Times New Roman" w:hAnsi="Gill Sans MT" w:cs="Calibri"/>
                    <w:color w:val="000000"/>
                    <w:sz w:val="20"/>
                    <w:szCs w:val="20"/>
                    <w:lang w:eastAsia="en-ZW"/>
                  </w:rPr>
                </w:rPrChange>
              </w:rPr>
              <w:t>-50.40</w:t>
            </w:r>
          </w:p>
        </w:tc>
        <w:tc>
          <w:tcPr>
            <w:tcW w:w="555" w:type="pct"/>
            <w:tcBorders>
              <w:top w:val="single" w:sz="4" w:space="0" w:color="auto"/>
            </w:tcBorders>
            <w:noWrap/>
            <w:vAlign w:val="bottom"/>
          </w:tcPr>
          <w:p w14:paraId="02975A9E" w14:textId="0C53F674" w:rsidR="00743470" w:rsidRPr="00256197" w:rsidRDefault="00743470" w:rsidP="00743470">
            <w:pPr>
              <w:spacing w:line="240" w:lineRule="auto"/>
              <w:jc w:val="right"/>
              <w:rPr>
                <w:rFonts w:cs="Times New Roman"/>
                <w:color w:val="000000"/>
                <w:sz w:val="20"/>
                <w:szCs w:val="20"/>
                <w:rPrChange w:id="264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43" w:author="Urfels, Anton (IRRI)" w:date="2023-10-06T20:02:00Z">
                  <w:rPr>
                    <w:rFonts w:ascii="Gill Sans MT" w:eastAsia="Times New Roman" w:hAnsi="Gill Sans MT" w:cs="Calibri"/>
                    <w:color w:val="000000"/>
                    <w:sz w:val="20"/>
                    <w:szCs w:val="20"/>
                    <w:lang w:eastAsia="en-ZW"/>
                  </w:rPr>
                </w:rPrChange>
              </w:rPr>
              <w:t>3.51</w:t>
            </w:r>
          </w:p>
        </w:tc>
        <w:tc>
          <w:tcPr>
            <w:tcW w:w="555" w:type="pct"/>
            <w:tcBorders>
              <w:top w:val="single" w:sz="4" w:space="0" w:color="auto"/>
            </w:tcBorders>
            <w:noWrap/>
            <w:vAlign w:val="bottom"/>
          </w:tcPr>
          <w:p w14:paraId="037C1700" w14:textId="20E56422" w:rsidR="00743470" w:rsidRPr="00256197" w:rsidRDefault="00743470" w:rsidP="00743470">
            <w:pPr>
              <w:spacing w:line="240" w:lineRule="auto"/>
              <w:jc w:val="right"/>
              <w:rPr>
                <w:rFonts w:cs="Times New Roman"/>
                <w:color w:val="000000"/>
                <w:sz w:val="20"/>
                <w:szCs w:val="20"/>
                <w:rPrChange w:id="264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45" w:author="Urfels, Anton (IRRI)" w:date="2023-10-06T20:02:00Z">
                  <w:rPr>
                    <w:rFonts w:ascii="Gill Sans MT" w:eastAsia="Times New Roman" w:hAnsi="Gill Sans MT" w:cs="Calibri"/>
                    <w:color w:val="000000"/>
                    <w:sz w:val="20"/>
                    <w:szCs w:val="20"/>
                    <w:lang w:eastAsia="en-ZW"/>
                  </w:rPr>
                </w:rPrChange>
              </w:rPr>
              <w:t>-16.12</w:t>
            </w:r>
          </w:p>
        </w:tc>
        <w:tc>
          <w:tcPr>
            <w:tcW w:w="555" w:type="pct"/>
            <w:tcBorders>
              <w:top w:val="single" w:sz="4" w:space="0" w:color="auto"/>
            </w:tcBorders>
            <w:noWrap/>
            <w:vAlign w:val="bottom"/>
          </w:tcPr>
          <w:p w14:paraId="4A8B05F0" w14:textId="61DFA0BA" w:rsidR="00743470" w:rsidRPr="00256197" w:rsidRDefault="00743470" w:rsidP="00743470">
            <w:pPr>
              <w:spacing w:line="240" w:lineRule="auto"/>
              <w:jc w:val="right"/>
              <w:rPr>
                <w:rFonts w:cs="Times New Roman"/>
                <w:color w:val="000000"/>
                <w:sz w:val="20"/>
                <w:szCs w:val="20"/>
                <w:rPrChange w:id="264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47" w:author="Urfels, Anton (IRRI)" w:date="2023-10-06T20:02:00Z">
                  <w:rPr>
                    <w:rFonts w:ascii="Gill Sans MT" w:eastAsia="Times New Roman" w:hAnsi="Gill Sans MT" w:cs="Calibri"/>
                    <w:color w:val="000000"/>
                    <w:sz w:val="20"/>
                    <w:szCs w:val="20"/>
                    <w:lang w:eastAsia="en-ZW"/>
                  </w:rPr>
                </w:rPrChange>
              </w:rPr>
              <w:t>-24.19</w:t>
            </w:r>
          </w:p>
        </w:tc>
        <w:tc>
          <w:tcPr>
            <w:tcW w:w="555" w:type="pct"/>
            <w:tcBorders>
              <w:top w:val="single" w:sz="4" w:space="0" w:color="auto"/>
            </w:tcBorders>
            <w:noWrap/>
            <w:vAlign w:val="bottom"/>
          </w:tcPr>
          <w:p w14:paraId="526F95BA" w14:textId="578AF1E0" w:rsidR="00743470" w:rsidRPr="00256197" w:rsidRDefault="00743470" w:rsidP="00743470">
            <w:pPr>
              <w:spacing w:line="240" w:lineRule="auto"/>
              <w:jc w:val="right"/>
              <w:rPr>
                <w:rFonts w:cs="Times New Roman"/>
                <w:color w:val="000000"/>
                <w:sz w:val="20"/>
                <w:szCs w:val="20"/>
                <w:rPrChange w:id="264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49" w:author="Urfels, Anton (IRRI)" w:date="2023-10-06T20:02:00Z">
                  <w:rPr>
                    <w:rFonts w:ascii="Gill Sans MT" w:eastAsia="Times New Roman" w:hAnsi="Gill Sans MT" w:cs="Calibri"/>
                    <w:color w:val="000000"/>
                    <w:sz w:val="20"/>
                    <w:szCs w:val="20"/>
                    <w:lang w:eastAsia="en-ZW"/>
                  </w:rPr>
                </w:rPrChange>
              </w:rPr>
              <w:t>-8.78</w:t>
            </w:r>
          </w:p>
        </w:tc>
        <w:tc>
          <w:tcPr>
            <w:tcW w:w="555" w:type="pct"/>
            <w:tcBorders>
              <w:top w:val="single" w:sz="4" w:space="0" w:color="auto"/>
            </w:tcBorders>
            <w:noWrap/>
            <w:vAlign w:val="bottom"/>
          </w:tcPr>
          <w:p w14:paraId="1DCFF16A" w14:textId="7D5C8D36" w:rsidR="00743470" w:rsidRPr="00256197" w:rsidRDefault="00743470" w:rsidP="00743470">
            <w:pPr>
              <w:spacing w:line="240" w:lineRule="auto"/>
              <w:jc w:val="right"/>
              <w:rPr>
                <w:rFonts w:cs="Times New Roman"/>
                <w:color w:val="000000"/>
                <w:sz w:val="20"/>
                <w:szCs w:val="20"/>
                <w:rPrChange w:id="265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51" w:author="Urfels, Anton (IRRI)" w:date="2023-10-06T20:02:00Z">
                  <w:rPr>
                    <w:rFonts w:ascii="Gill Sans MT" w:eastAsia="Times New Roman" w:hAnsi="Gill Sans MT" w:cs="Calibri"/>
                    <w:color w:val="000000"/>
                    <w:sz w:val="20"/>
                    <w:szCs w:val="20"/>
                    <w:lang w:eastAsia="en-ZW"/>
                  </w:rPr>
                </w:rPrChange>
              </w:rPr>
              <w:t>-5.70</w:t>
            </w:r>
          </w:p>
        </w:tc>
      </w:tr>
      <w:tr w:rsidR="00743470" w:rsidRPr="00256197" w14:paraId="1E38E7E4" w14:textId="77777777" w:rsidTr="00DB11CB">
        <w:trPr>
          <w:trHeight w:val="288"/>
          <w:jc w:val="center"/>
        </w:trPr>
        <w:tc>
          <w:tcPr>
            <w:tcW w:w="707" w:type="pct"/>
            <w:vMerge/>
          </w:tcPr>
          <w:p w14:paraId="720E8ABF" w14:textId="77777777" w:rsidR="00743470" w:rsidRPr="00256197" w:rsidRDefault="00743470" w:rsidP="00743470">
            <w:pPr>
              <w:spacing w:line="240" w:lineRule="auto"/>
              <w:rPr>
                <w:rFonts w:eastAsia="Times New Roman" w:cs="Times New Roman"/>
                <w:color w:val="000000"/>
                <w:sz w:val="20"/>
                <w:szCs w:val="20"/>
                <w:lang w:eastAsia="en-ZW"/>
                <w:rPrChange w:id="2652"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2EDB5E7" w14:textId="77777777" w:rsidR="00743470" w:rsidRPr="00256197" w:rsidRDefault="00743470" w:rsidP="00743470">
            <w:pPr>
              <w:spacing w:line="240" w:lineRule="auto"/>
              <w:rPr>
                <w:rFonts w:eastAsia="Times New Roman" w:cs="Times New Roman"/>
                <w:color w:val="000000"/>
                <w:sz w:val="20"/>
                <w:szCs w:val="20"/>
                <w:lang w:eastAsia="en-ZW"/>
                <w:rPrChange w:id="2653" w:author="Urfels, Anton (IRRI)" w:date="2023-10-06T20:02:00Z">
                  <w:rPr>
                    <w:rFonts w:ascii="Gill Sans MT" w:eastAsia="Times New Roman" w:hAnsi="Gill Sans MT" w:cs="Calibri"/>
                    <w:color w:val="000000"/>
                    <w:sz w:val="20"/>
                    <w:szCs w:val="20"/>
                    <w:lang w:eastAsia="en-ZW"/>
                  </w:rPr>
                </w:rPrChange>
              </w:rPr>
            </w:pPr>
            <w:proofErr w:type="spellStart"/>
            <w:r w:rsidRPr="00256197">
              <w:rPr>
                <w:rFonts w:eastAsia="Times New Roman" w:cs="Times New Roman"/>
                <w:color w:val="000000"/>
                <w:sz w:val="20"/>
                <w:szCs w:val="20"/>
                <w:lang w:eastAsia="en-ZW"/>
                <w:rPrChange w:id="2654" w:author="Urfels, Anton (IRRI)" w:date="2023-10-06T20:02:00Z">
                  <w:rPr>
                    <w:rFonts w:ascii="Gill Sans MT" w:eastAsia="Times New Roman" w:hAnsi="Gill Sans MT" w:cs="Calibri"/>
                    <w:color w:val="000000"/>
                    <w:sz w:val="20"/>
                    <w:szCs w:val="20"/>
                    <w:lang w:eastAsia="en-ZW"/>
                  </w:rPr>
                </w:rPrChange>
              </w:rPr>
              <w:t>Std.Dev</w:t>
            </w:r>
            <w:proofErr w:type="spellEnd"/>
          </w:p>
        </w:tc>
        <w:tc>
          <w:tcPr>
            <w:tcW w:w="555" w:type="pct"/>
            <w:noWrap/>
            <w:vAlign w:val="bottom"/>
          </w:tcPr>
          <w:p w14:paraId="646823C6" w14:textId="05C1941C" w:rsidR="00743470" w:rsidRPr="00256197" w:rsidRDefault="00743470" w:rsidP="00743470">
            <w:pPr>
              <w:spacing w:line="240" w:lineRule="auto"/>
              <w:jc w:val="right"/>
              <w:rPr>
                <w:rFonts w:cs="Times New Roman"/>
                <w:color w:val="000000"/>
                <w:sz w:val="20"/>
                <w:szCs w:val="20"/>
                <w:rPrChange w:id="265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56" w:author="Urfels, Anton (IRRI)" w:date="2023-10-06T20:02:00Z">
                  <w:rPr>
                    <w:rFonts w:ascii="Gill Sans MT" w:eastAsia="Times New Roman" w:hAnsi="Gill Sans MT" w:cs="Calibri"/>
                    <w:color w:val="000000"/>
                    <w:sz w:val="20"/>
                    <w:szCs w:val="20"/>
                    <w:lang w:eastAsia="en-ZW"/>
                  </w:rPr>
                </w:rPrChange>
              </w:rPr>
              <w:t>26.63</w:t>
            </w:r>
          </w:p>
        </w:tc>
        <w:tc>
          <w:tcPr>
            <w:tcW w:w="555" w:type="pct"/>
            <w:noWrap/>
            <w:vAlign w:val="bottom"/>
          </w:tcPr>
          <w:p w14:paraId="0A31605D" w14:textId="4D34BABA" w:rsidR="00743470" w:rsidRPr="00256197" w:rsidRDefault="00743470" w:rsidP="00743470">
            <w:pPr>
              <w:spacing w:line="240" w:lineRule="auto"/>
              <w:jc w:val="right"/>
              <w:rPr>
                <w:rFonts w:cs="Times New Roman"/>
                <w:color w:val="000000"/>
                <w:sz w:val="20"/>
                <w:szCs w:val="20"/>
                <w:rPrChange w:id="265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58" w:author="Urfels, Anton (IRRI)" w:date="2023-10-06T20:02:00Z">
                  <w:rPr>
                    <w:rFonts w:ascii="Gill Sans MT" w:eastAsia="Times New Roman" w:hAnsi="Gill Sans MT" w:cs="Calibri"/>
                    <w:color w:val="000000"/>
                    <w:sz w:val="20"/>
                    <w:szCs w:val="20"/>
                    <w:lang w:eastAsia="en-ZW"/>
                  </w:rPr>
                </w:rPrChange>
              </w:rPr>
              <w:t>25.83</w:t>
            </w:r>
          </w:p>
        </w:tc>
        <w:tc>
          <w:tcPr>
            <w:tcW w:w="555" w:type="pct"/>
            <w:noWrap/>
            <w:vAlign w:val="bottom"/>
          </w:tcPr>
          <w:p w14:paraId="234A85CF" w14:textId="56B105D5" w:rsidR="00743470" w:rsidRPr="00256197" w:rsidRDefault="00743470" w:rsidP="00743470">
            <w:pPr>
              <w:spacing w:line="240" w:lineRule="auto"/>
              <w:jc w:val="right"/>
              <w:rPr>
                <w:rFonts w:cs="Times New Roman"/>
                <w:color w:val="000000"/>
                <w:sz w:val="20"/>
                <w:szCs w:val="20"/>
                <w:rPrChange w:id="265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60" w:author="Urfels, Anton (IRRI)" w:date="2023-10-06T20:02:00Z">
                  <w:rPr>
                    <w:rFonts w:ascii="Gill Sans MT" w:eastAsia="Times New Roman" w:hAnsi="Gill Sans MT" w:cs="Calibri"/>
                    <w:color w:val="000000"/>
                    <w:sz w:val="20"/>
                    <w:szCs w:val="20"/>
                    <w:lang w:eastAsia="en-ZW"/>
                  </w:rPr>
                </w:rPrChange>
              </w:rPr>
              <w:t>44.08</w:t>
            </w:r>
          </w:p>
        </w:tc>
        <w:tc>
          <w:tcPr>
            <w:tcW w:w="555" w:type="pct"/>
            <w:noWrap/>
            <w:vAlign w:val="bottom"/>
          </w:tcPr>
          <w:p w14:paraId="7CFC2E9C" w14:textId="1D58A79A" w:rsidR="00743470" w:rsidRPr="00256197" w:rsidRDefault="00743470" w:rsidP="00743470">
            <w:pPr>
              <w:spacing w:line="240" w:lineRule="auto"/>
              <w:jc w:val="right"/>
              <w:rPr>
                <w:rFonts w:cs="Times New Roman"/>
                <w:color w:val="000000"/>
                <w:sz w:val="20"/>
                <w:szCs w:val="20"/>
                <w:rPrChange w:id="266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62" w:author="Urfels, Anton (IRRI)" w:date="2023-10-06T20:02:00Z">
                  <w:rPr>
                    <w:rFonts w:ascii="Gill Sans MT" w:eastAsia="Times New Roman" w:hAnsi="Gill Sans MT" w:cs="Calibri"/>
                    <w:color w:val="000000"/>
                    <w:sz w:val="20"/>
                    <w:szCs w:val="20"/>
                    <w:lang w:eastAsia="en-ZW"/>
                  </w:rPr>
                </w:rPrChange>
              </w:rPr>
              <w:t>47.57</w:t>
            </w:r>
          </w:p>
        </w:tc>
        <w:tc>
          <w:tcPr>
            <w:tcW w:w="555" w:type="pct"/>
            <w:noWrap/>
            <w:vAlign w:val="bottom"/>
          </w:tcPr>
          <w:p w14:paraId="719523C2" w14:textId="616EFE28" w:rsidR="00743470" w:rsidRPr="00256197" w:rsidRDefault="00743470" w:rsidP="00743470">
            <w:pPr>
              <w:spacing w:line="240" w:lineRule="auto"/>
              <w:jc w:val="right"/>
              <w:rPr>
                <w:rFonts w:cs="Times New Roman"/>
                <w:color w:val="000000"/>
                <w:sz w:val="20"/>
                <w:szCs w:val="20"/>
                <w:rPrChange w:id="266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64" w:author="Urfels, Anton (IRRI)" w:date="2023-10-06T20:02:00Z">
                  <w:rPr>
                    <w:rFonts w:ascii="Gill Sans MT" w:eastAsia="Times New Roman" w:hAnsi="Gill Sans MT" w:cs="Calibri"/>
                    <w:color w:val="000000"/>
                    <w:sz w:val="20"/>
                    <w:szCs w:val="20"/>
                    <w:lang w:eastAsia="en-ZW"/>
                  </w:rPr>
                </w:rPrChange>
              </w:rPr>
              <w:t>28.33</w:t>
            </w:r>
          </w:p>
        </w:tc>
        <w:tc>
          <w:tcPr>
            <w:tcW w:w="555" w:type="pct"/>
            <w:noWrap/>
            <w:vAlign w:val="bottom"/>
          </w:tcPr>
          <w:p w14:paraId="0189CAE2" w14:textId="35663DDE" w:rsidR="00743470" w:rsidRPr="00256197" w:rsidRDefault="00743470" w:rsidP="00743470">
            <w:pPr>
              <w:spacing w:line="240" w:lineRule="auto"/>
              <w:jc w:val="right"/>
              <w:rPr>
                <w:rFonts w:cs="Times New Roman"/>
                <w:color w:val="000000"/>
                <w:sz w:val="20"/>
                <w:szCs w:val="20"/>
                <w:rPrChange w:id="266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66" w:author="Urfels, Anton (IRRI)" w:date="2023-10-06T20:02:00Z">
                  <w:rPr>
                    <w:rFonts w:ascii="Gill Sans MT" w:eastAsia="Times New Roman" w:hAnsi="Gill Sans MT" w:cs="Calibri"/>
                    <w:color w:val="000000"/>
                    <w:sz w:val="20"/>
                    <w:szCs w:val="20"/>
                    <w:lang w:eastAsia="en-ZW"/>
                  </w:rPr>
                </w:rPrChange>
              </w:rPr>
              <w:t>32.81</w:t>
            </w:r>
          </w:p>
        </w:tc>
      </w:tr>
      <w:tr w:rsidR="00743470" w:rsidRPr="00256197" w14:paraId="01389160" w14:textId="77777777" w:rsidTr="00DB11CB">
        <w:trPr>
          <w:trHeight w:val="288"/>
          <w:jc w:val="center"/>
        </w:trPr>
        <w:tc>
          <w:tcPr>
            <w:tcW w:w="707" w:type="pct"/>
            <w:vMerge/>
          </w:tcPr>
          <w:p w14:paraId="0824DA9E" w14:textId="77777777" w:rsidR="00743470" w:rsidRPr="00256197" w:rsidRDefault="00743470" w:rsidP="00743470">
            <w:pPr>
              <w:spacing w:line="240" w:lineRule="auto"/>
              <w:rPr>
                <w:rFonts w:eastAsia="Times New Roman" w:cs="Times New Roman"/>
                <w:color w:val="000000"/>
                <w:sz w:val="20"/>
                <w:szCs w:val="20"/>
                <w:lang w:eastAsia="en-ZW"/>
                <w:rPrChange w:id="2667"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8E394A4" w14:textId="77777777" w:rsidR="00743470" w:rsidRPr="00256197" w:rsidRDefault="00743470" w:rsidP="00743470">
            <w:pPr>
              <w:spacing w:line="240" w:lineRule="auto"/>
              <w:rPr>
                <w:rFonts w:eastAsia="Times New Roman" w:cs="Times New Roman"/>
                <w:color w:val="000000"/>
                <w:sz w:val="20"/>
                <w:szCs w:val="20"/>
                <w:lang w:eastAsia="en-ZW"/>
                <w:rPrChange w:id="266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669"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1DC9FA03" w14:textId="3DEB605C" w:rsidR="00743470" w:rsidRPr="00256197" w:rsidRDefault="00743470" w:rsidP="00743470">
            <w:pPr>
              <w:spacing w:line="240" w:lineRule="auto"/>
              <w:jc w:val="right"/>
              <w:rPr>
                <w:rFonts w:cs="Times New Roman"/>
                <w:color w:val="000000"/>
                <w:sz w:val="20"/>
                <w:szCs w:val="20"/>
                <w:rPrChange w:id="267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71" w:author="Urfels, Anton (IRRI)" w:date="2023-10-06T20:02:00Z">
                  <w:rPr>
                    <w:rFonts w:ascii="Gill Sans MT" w:eastAsia="Times New Roman" w:hAnsi="Gill Sans MT" w:cs="Calibri"/>
                    <w:color w:val="000000"/>
                    <w:sz w:val="20"/>
                    <w:szCs w:val="20"/>
                    <w:lang w:eastAsia="en-ZW"/>
                  </w:rPr>
                </w:rPrChange>
              </w:rPr>
              <w:t>-126.29</w:t>
            </w:r>
          </w:p>
        </w:tc>
        <w:tc>
          <w:tcPr>
            <w:tcW w:w="555" w:type="pct"/>
            <w:noWrap/>
            <w:vAlign w:val="bottom"/>
          </w:tcPr>
          <w:p w14:paraId="6888F72D" w14:textId="6ADB3C10" w:rsidR="00743470" w:rsidRPr="00256197" w:rsidRDefault="00743470" w:rsidP="00743470">
            <w:pPr>
              <w:spacing w:line="240" w:lineRule="auto"/>
              <w:jc w:val="right"/>
              <w:rPr>
                <w:rFonts w:cs="Times New Roman"/>
                <w:color w:val="000000"/>
                <w:sz w:val="20"/>
                <w:szCs w:val="20"/>
                <w:rPrChange w:id="267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73" w:author="Urfels, Anton (IRRI)" w:date="2023-10-06T20:02:00Z">
                  <w:rPr>
                    <w:rFonts w:ascii="Gill Sans MT" w:eastAsia="Times New Roman" w:hAnsi="Gill Sans MT" w:cs="Calibri"/>
                    <w:color w:val="000000"/>
                    <w:sz w:val="20"/>
                    <w:szCs w:val="20"/>
                    <w:lang w:eastAsia="en-ZW"/>
                  </w:rPr>
                </w:rPrChange>
              </w:rPr>
              <w:t>-54.20</w:t>
            </w:r>
          </w:p>
        </w:tc>
        <w:tc>
          <w:tcPr>
            <w:tcW w:w="555" w:type="pct"/>
            <w:noWrap/>
            <w:vAlign w:val="bottom"/>
          </w:tcPr>
          <w:p w14:paraId="697F76BD" w14:textId="3B6335CA" w:rsidR="00743470" w:rsidRPr="00256197" w:rsidRDefault="00743470" w:rsidP="00743470">
            <w:pPr>
              <w:spacing w:line="240" w:lineRule="auto"/>
              <w:jc w:val="right"/>
              <w:rPr>
                <w:rFonts w:cs="Times New Roman"/>
                <w:color w:val="000000"/>
                <w:sz w:val="20"/>
                <w:szCs w:val="20"/>
                <w:rPrChange w:id="267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75" w:author="Urfels, Anton (IRRI)" w:date="2023-10-06T20:02:00Z">
                  <w:rPr>
                    <w:rFonts w:ascii="Gill Sans MT" w:eastAsia="Times New Roman" w:hAnsi="Gill Sans MT" w:cs="Calibri"/>
                    <w:color w:val="000000"/>
                    <w:sz w:val="20"/>
                    <w:szCs w:val="20"/>
                    <w:lang w:eastAsia="en-ZW"/>
                  </w:rPr>
                </w:rPrChange>
              </w:rPr>
              <w:t>-115.70</w:t>
            </w:r>
          </w:p>
        </w:tc>
        <w:tc>
          <w:tcPr>
            <w:tcW w:w="555" w:type="pct"/>
            <w:noWrap/>
            <w:vAlign w:val="bottom"/>
          </w:tcPr>
          <w:p w14:paraId="59FB1CB5" w14:textId="4BC3AC58" w:rsidR="00743470" w:rsidRPr="00256197" w:rsidRDefault="00743470" w:rsidP="00743470">
            <w:pPr>
              <w:spacing w:line="240" w:lineRule="auto"/>
              <w:jc w:val="right"/>
              <w:rPr>
                <w:rFonts w:cs="Times New Roman"/>
                <w:color w:val="000000"/>
                <w:sz w:val="20"/>
                <w:szCs w:val="20"/>
                <w:rPrChange w:id="267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77" w:author="Urfels, Anton (IRRI)" w:date="2023-10-06T20:02:00Z">
                  <w:rPr>
                    <w:rFonts w:ascii="Gill Sans MT" w:eastAsia="Times New Roman" w:hAnsi="Gill Sans MT" w:cs="Calibri"/>
                    <w:color w:val="000000"/>
                    <w:sz w:val="20"/>
                    <w:szCs w:val="20"/>
                    <w:lang w:eastAsia="en-ZW"/>
                  </w:rPr>
                </w:rPrChange>
              </w:rPr>
              <w:t>-112.73</w:t>
            </w:r>
          </w:p>
        </w:tc>
        <w:tc>
          <w:tcPr>
            <w:tcW w:w="555" w:type="pct"/>
            <w:noWrap/>
            <w:vAlign w:val="bottom"/>
          </w:tcPr>
          <w:p w14:paraId="118922C0" w14:textId="15AC7DDC" w:rsidR="00743470" w:rsidRPr="00256197" w:rsidRDefault="00743470" w:rsidP="00743470">
            <w:pPr>
              <w:spacing w:line="240" w:lineRule="auto"/>
              <w:jc w:val="right"/>
              <w:rPr>
                <w:rFonts w:cs="Times New Roman"/>
                <w:color w:val="000000"/>
                <w:sz w:val="20"/>
                <w:szCs w:val="20"/>
                <w:rPrChange w:id="267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79" w:author="Urfels, Anton (IRRI)" w:date="2023-10-06T20:02:00Z">
                  <w:rPr>
                    <w:rFonts w:ascii="Gill Sans MT" w:eastAsia="Times New Roman" w:hAnsi="Gill Sans MT" w:cs="Calibri"/>
                    <w:color w:val="000000"/>
                    <w:sz w:val="20"/>
                    <w:szCs w:val="20"/>
                    <w:lang w:eastAsia="en-ZW"/>
                  </w:rPr>
                </w:rPrChange>
              </w:rPr>
              <w:t>-103.66</w:t>
            </w:r>
          </w:p>
        </w:tc>
        <w:tc>
          <w:tcPr>
            <w:tcW w:w="555" w:type="pct"/>
            <w:noWrap/>
            <w:vAlign w:val="bottom"/>
          </w:tcPr>
          <w:p w14:paraId="5506CECE" w14:textId="633C4E2C" w:rsidR="00743470" w:rsidRPr="00256197" w:rsidRDefault="00743470" w:rsidP="00743470">
            <w:pPr>
              <w:spacing w:line="240" w:lineRule="auto"/>
              <w:jc w:val="right"/>
              <w:rPr>
                <w:rFonts w:cs="Times New Roman"/>
                <w:color w:val="000000"/>
                <w:sz w:val="20"/>
                <w:szCs w:val="20"/>
                <w:rPrChange w:id="268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81" w:author="Urfels, Anton (IRRI)" w:date="2023-10-06T20:02:00Z">
                  <w:rPr>
                    <w:rFonts w:ascii="Gill Sans MT" w:eastAsia="Times New Roman" w:hAnsi="Gill Sans MT" w:cs="Calibri"/>
                    <w:color w:val="000000"/>
                    <w:sz w:val="20"/>
                    <w:szCs w:val="20"/>
                    <w:lang w:eastAsia="en-ZW"/>
                  </w:rPr>
                </w:rPrChange>
              </w:rPr>
              <w:t>-118.82</w:t>
            </w:r>
          </w:p>
        </w:tc>
      </w:tr>
      <w:tr w:rsidR="00743470" w:rsidRPr="00256197" w14:paraId="141AD035" w14:textId="77777777" w:rsidTr="00DB11CB">
        <w:trPr>
          <w:trHeight w:val="288"/>
          <w:jc w:val="center"/>
        </w:trPr>
        <w:tc>
          <w:tcPr>
            <w:tcW w:w="707" w:type="pct"/>
            <w:vMerge/>
          </w:tcPr>
          <w:p w14:paraId="722DCFDC" w14:textId="77777777" w:rsidR="00743470" w:rsidRPr="00256197" w:rsidRDefault="00743470" w:rsidP="00743470">
            <w:pPr>
              <w:spacing w:line="240" w:lineRule="auto"/>
              <w:rPr>
                <w:rFonts w:eastAsia="Times New Roman" w:cs="Times New Roman"/>
                <w:color w:val="000000"/>
                <w:sz w:val="20"/>
                <w:szCs w:val="20"/>
                <w:lang w:eastAsia="en-ZW"/>
                <w:rPrChange w:id="2682"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628C2FC5" w14:textId="77777777" w:rsidR="00743470" w:rsidRPr="00256197" w:rsidRDefault="00743470" w:rsidP="00743470">
            <w:pPr>
              <w:spacing w:line="240" w:lineRule="auto"/>
              <w:rPr>
                <w:rFonts w:eastAsia="Times New Roman" w:cs="Times New Roman"/>
                <w:color w:val="000000"/>
                <w:sz w:val="20"/>
                <w:szCs w:val="20"/>
                <w:lang w:eastAsia="en-ZW"/>
                <w:rPrChange w:id="268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684" w:author="Urfels, Anton (IRRI)" w:date="2023-10-06T20:02:00Z">
                  <w:rPr>
                    <w:rFonts w:ascii="Gill Sans MT" w:eastAsia="Times New Roman" w:hAnsi="Gill Sans MT" w:cs="Calibri"/>
                    <w:color w:val="000000"/>
                    <w:sz w:val="20"/>
                    <w:szCs w:val="20"/>
                    <w:lang w:eastAsia="en-ZW"/>
                  </w:rPr>
                </w:rPrChange>
              </w:rPr>
              <w:t>10th percentile</w:t>
            </w:r>
          </w:p>
        </w:tc>
        <w:tc>
          <w:tcPr>
            <w:tcW w:w="555" w:type="pct"/>
            <w:noWrap/>
            <w:vAlign w:val="bottom"/>
          </w:tcPr>
          <w:p w14:paraId="37117FE5" w14:textId="77506B8B" w:rsidR="00743470" w:rsidRPr="00256197" w:rsidRDefault="00743470" w:rsidP="00743470">
            <w:pPr>
              <w:spacing w:line="240" w:lineRule="auto"/>
              <w:jc w:val="right"/>
              <w:rPr>
                <w:rFonts w:cs="Times New Roman"/>
                <w:color w:val="000000"/>
                <w:sz w:val="20"/>
                <w:szCs w:val="20"/>
                <w:rPrChange w:id="268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86" w:author="Urfels, Anton (IRRI)" w:date="2023-10-06T20:02:00Z">
                  <w:rPr>
                    <w:rFonts w:ascii="Gill Sans MT" w:eastAsia="Times New Roman" w:hAnsi="Gill Sans MT" w:cs="Calibri"/>
                    <w:color w:val="000000"/>
                    <w:sz w:val="20"/>
                    <w:szCs w:val="20"/>
                    <w:lang w:eastAsia="en-ZW"/>
                  </w:rPr>
                </w:rPrChange>
              </w:rPr>
              <w:t>-79.57</w:t>
            </w:r>
          </w:p>
        </w:tc>
        <w:tc>
          <w:tcPr>
            <w:tcW w:w="555" w:type="pct"/>
            <w:noWrap/>
            <w:vAlign w:val="bottom"/>
          </w:tcPr>
          <w:p w14:paraId="35643A2D" w14:textId="5D603388" w:rsidR="00743470" w:rsidRPr="00256197" w:rsidRDefault="00743470" w:rsidP="00743470">
            <w:pPr>
              <w:spacing w:line="240" w:lineRule="auto"/>
              <w:jc w:val="right"/>
              <w:rPr>
                <w:rFonts w:cs="Times New Roman"/>
                <w:color w:val="000000"/>
                <w:sz w:val="20"/>
                <w:szCs w:val="20"/>
                <w:rPrChange w:id="268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88" w:author="Urfels, Anton (IRRI)" w:date="2023-10-06T20:02:00Z">
                  <w:rPr>
                    <w:rFonts w:ascii="Gill Sans MT" w:eastAsia="Times New Roman" w:hAnsi="Gill Sans MT" w:cs="Calibri"/>
                    <w:color w:val="000000"/>
                    <w:sz w:val="20"/>
                    <w:szCs w:val="20"/>
                    <w:lang w:eastAsia="en-ZW"/>
                  </w:rPr>
                </w:rPrChange>
              </w:rPr>
              <w:t>-23.43</w:t>
            </w:r>
          </w:p>
        </w:tc>
        <w:tc>
          <w:tcPr>
            <w:tcW w:w="555" w:type="pct"/>
            <w:noWrap/>
            <w:vAlign w:val="bottom"/>
          </w:tcPr>
          <w:p w14:paraId="61189CD9" w14:textId="4BA333D2" w:rsidR="00743470" w:rsidRPr="00256197" w:rsidRDefault="00743470" w:rsidP="00743470">
            <w:pPr>
              <w:spacing w:line="240" w:lineRule="auto"/>
              <w:jc w:val="right"/>
              <w:rPr>
                <w:rFonts w:cs="Times New Roman"/>
                <w:color w:val="000000"/>
                <w:sz w:val="20"/>
                <w:szCs w:val="20"/>
                <w:rPrChange w:id="268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90" w:author="Urfels, Anton (IRRI)" w:date="2023-10-06T20:02:00Z">
                  <w:rPr>
                    <w:rFonts w:ascii="Gill Sans MT" w:eastAsia="Times New Roman" w:hAnsi="Gill Sans MT" w:cs="Calibri"/>
                    <w:color w:val="000000"/>
                    <w:sz w:val="20"/>
                    <w:szCs w:val="20"/>
                    <w:lang w:eastAsia="en-ZW"/>
                  </w:rPr>
                </w:rPrChange>
              </w:rPr>
              <w:t>-73.37</w:t>
            </w:r>
          </w:p>
        </w:tc>
        <w:tc>
          <w:tcPr>
            <w:tcW w:w="555" w:type="pct"/>
            <w:noWrap/>
            <w:vAlign w:val="bottom"/>
          </w:tcPr>
          <w:p w14:paraId="08461C22" w14:textId="7BFEEEB3" w:rsidR="00743470" w:rsidRPr="00256197" w:rsidRDefault="00743470" w:rsidP="00743470">
            <w:pPr>
              <w:spacing w:line="240" w:lineRule="auto"/>
              <w:jc w:val="right"/>
              <w:rPr>
                <w:rFonts w:cs="Times New Roman"/>
                <w:color w:val="000000"/>
                <w:sz w:val="20"/>
                <w:szCs w:val="20"/>
                <w:rPrChange w:id="269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92" w:author="Urfels, Anton (IRRI)" w:date="2023-10-06T20:02:00Z">
                  <w:rPr>
                    <w:rFonts w:ascii="Gill Sans MT" w:eastAsia="Times New Roman" w:hAnsi="Gill Sans MT" w:cs="Calibri"/>
                    <w:color w:val="000000"/>
                    <w:sz w:val="20"/>
                    <w:szCs w:val="20"/>
                    <w:lang w:eastAsia="en-ZW"/>
                  </w:rPr>
                </w:rPrChange>
              </w:rPr>
              <w:t>-82.82</w:t>
            </w:r>
          </w:p>
        </w:tc>
        <w:tc>
          <w:tcPr>
            <w:tcW w:w="555" w:type="pct"/>
            <w:noWrap/>
            <w:vAlign w:val="bottom"/>
          </w:tcPr>
          <w:p w14:paraId="04B1FC07" w14:textId="031D6103" w:rsidR="00743470" w:rsidRPr="00256197" w:rsidRDefault="00743470" w:rsidP="00743470">
            <w:pPr>
              <w:spacing w:line="240" w:lineRule="auto"/>
              <w:jc w:val="right"/>
              <w:rPr>
                <w:rFonts w:cs="Times New Roman"/>
                <w:color w:val="000000"/>
                <w:sz w:val="20"/>
                <w:szCs w:val="20"/>
                <w:rPrChange w:id="269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94" w:author="Urfels, Anton (IRRI)" w:date="2023-10-06T20:02:00Z">
                  <w:rPr>
                    <w:rFonts w:ascii="Gill Sans MT" w:eastAsia="Times New Roman" w:hAnsi="Gill Sans MT" w:cs="Calibri"/>
                    <w:color w:val="000000"/>
                    <w:sz w:val="20"/>
                    <w:szCs w:val="20"/>
                    <w:lang w:eastAsia="en-ZW"/>
                  </w:rPr>
                </w:rPrChange>
              </w:rPr>
              <w:t>-38.10</w:t>
            </w:r>
          </w:p>
        </w:tc>
        <w:tc>
          <w:tcPr>
            <w:tcW w:w="555" w:type="pct"/>
            <w:noWrap/>
            <w:vAlign w:val="bottom"/>
          </w:tcPr>
          <w:p w14:paraId="3B1E4A72" w14:textId="63D40801" w:rsidR="00743470" w:rsidRPr="00256197" w:rsidRDefault="00743470" w:rsidP="00743470">
            <w:pPr>
              <w:spacing w:line="240" w:lineRule="auto"/>
              <w:jc w:val="right"/>
              <w:rPr>
                <w:rFonts w:cs="Times New Roman"/>
                <w:color w:val="000000"/>
                <w:sz w:val="20"/>
                <w:szCs w:val="20"/>
                <w:rPrChange w:id="269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96" w:author="Urfels, Anton (IRRI)" w:date="2023-10-06T20:02:00Z">
                  <w:rPr>
                    <w:rFonts w:ascii="Gill Sans MT" w:eastAsia="Times New Roman" w:hAnsi="Gill Sans MT" w:cs="Calibri"/>
                    <w:color w:val="000000"/>
                    <w:sz w:val="20"/>
                    <w:szCs w:val="20"/>
                    <w:lang w:eastAsia="en-ZW"/>
                  </w:rPr>
                </w:rPrChange>
              </w:rPr>
              <w:t>-47.72</w:t>
            </w:r>
          </w:p>
        </w:tc>
      </w:tr>
      <w:tr w:rsidR="00743470" w:rsidRPr="00256197" w14:paraId="4B4154A6" w14:textId="77777777" w:rsidTr="00DB11CB">
        <w:trPr>
          <w:trHeight w:val="288"/>
          <w:jc w:val="center"/>
        </w:trPr>
        <w:tc>
          <w:tcPr>
            <w:tcW w:w="707" w:type="pct"/>
            <w:vMerge/>
          </w:tcPr>
          <w:p w14:paraId="63B23E18" w14:textId="77777777" w:rsidR="00743470" w:rsidRPr="00256197" w:rsidRDefault="00743470" w:rsidP="00743470">
            <w:pPr>
              <w:spacing w:line="240" w:lineRule="auto"/>
              <w:rPr>
                <w:rFonts w:eastAsia="Times New Roman" w:cs="Times New Roman"/>
                <w:color w:val="000000"/>
                <w:sz w:val="20"/>
                <w:szCs w:val="20"/>
                <w:lang w:eastAsia="en-ZW"/>
                <w:rPrChange w:id="2697"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8050B71" w14:textId="77777777" w:rsidR="00743470" w:rsidRPr="00256197" w:rsidRDefault="00743470" w:rsidP="00743470">
            <w:pPr>
              <w:spacing w:line="240" w:lineRule="auto"/>
              <w:rPr>
                <w:rFonts w:eastAsia="Times New Roman" w:cs="Times New Roman"/>
                <w:color w:val="000000"/>
                <w:sz w:val="20"/>
                <w:szCs w:val="20"/>
                <w:lang w:eastAsia="en-ZW"/>
                <w:rPrChange w:id="269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699" w:author="Urfels, Anton (IRRI)" w:date="2023-10-06T20:02:00Z">
                  <w:rPr>
                    <w:rFonts w:ascii="Gill Sans MT" w:eastAsia="Times New Roman" w:hAnsi="Gill Sans MT" w:cs="Calibri"/>
                    <w:color w:val="000000"/>
                    <w:sz w:val="20"/>
                    <w:szCs w:val="20"/>
                    <w:lang w:eastAsia="en-ZW"/>
                  </w:rPr>
                </w:rPrChange>
              </w:rPr>
              <w:t>25th percentile</w:t>
            </w:r>
          </w:p>
        </w:tc>
        <w:tc>
          <w:tcPr>
            <w:tcW w:w="555" w:type="pct"/>
            <w:noWrap/>
            <w:vAlign w:val="bottom"/>
          </w:tcPr>
          <w:p w14:paraId="0494B709" w14:textId="42CDA66E" w:rsidR="00743470" w:rsidRPr="00256197" w:rsidRDefault="00743470" w:rsidP="00743470">
            <w:pPr>
              <w:spacing w:line="240" w:lineRule="auto"/>
              <w:jc w:val="right"/>
              <w:rPr>
                <w:rFonts w:cs="Times New Roman"/>
                <w:color w:val="000000"/>
                <w:sz w:val="20"/>
                <w:szCs w:val="20"/>
                <w:rPrChange w:id="270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01" w:author="Urfels, Anton (IRRI)" w:date="2023-10-06T20:02:00Z">
                  <w:rPr>
                    <w:rFonts w:ascii="Gill Sans MT" w:eastAsia="Times New Roman" w:hAnsi="Gill Sans MT" w:cs="Calibri"/>
                    <w:color w:val="000000"/>
                    <w:sz w:val="20"/>
                    <w:szCs w:val="20"/>
                    <w:lang w:eastAsia="en-ZW"/>
                  </w:rPr>
                </w:rPrChange>
              </w:rPr>
              <w:t>-66.27</w:t>
            </w:r>
          </w:p>
        </w:tc>
        <w:tc>
          <w:tcPr>
            <w:tcW w:w="555" w:type="pct"/>
            <w:noWrap/>
            <w:vAlign w:val="bottom"/>
          </w:tcPr>
          <w:p w14:paraId="583E8499" w14:textId="703A63DC" w:rsidR="00743470" w:rsidRPr="00256197" w:rsidRDefault="00743470" w:rsidP="00743470">
            <w:pPr>
              <w:spacing w:line="240" w:lineRule="auto"/>
              <w:jc w:val="right"/>
              <w:rPr>
                <w:rFonts w:cs="Times New Roman"/>
                <w:color w:val="000000"/>
                <w:sz w:val="20"/>
                <w:szCs w:val="20"/>
                <w:rPrChange w:id="270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03" w:author="Urfels, Anton (IRRI)" w:date="2023-10-06T20:02:00Z">
                  <w:rPr>
                    <w:rFonts w:ascii="Gill Sans MT" w:eastAsia="Times New Roman" w:hAnsi="Gill Sans MT" w:cs="Calibri"/>
                    <w:color w:val="000000"/>
                    <w:sz w:val="20"/>
                    <w:szCs w:val="20"/>
                    <w:lang w:eastAsia="en-ZW"/>
                  </w:rPr>
                </w:rPrChange>
              </w:rPr>
              <w:t>-16.27</w:t>
            </w:r>
          </w:p>
        </w:tc>
        <w:tc>
          <w:tcPr>
            <w:tcW w:w="555" w:type="pct"/>
            <w:noWrap/>
            <w:vAlign w:val="bottom"/>
          </w:tcPr>
          <w:p w14:paraId="7171C17D" w14:textId="5F2B0258" w:rsidR="00743470" w:rsidRPr="00256197" w:rsidRDefault="00743470" w:rsidP="00743470">
            <w:pPr>
              <w:spacing w:line="240" w:lineRule="auto"/>
              <w:jc w:val="right"/>
              <w:rPr>
                <w:rFonts w:cs="Times New Roman"/>
                <w:color w:val="000000"/>
                <w:sz w:val="20"/>
                <w:szCs w:val="20"/>
                <w:rPrChange w:id="270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05" w:author="Urfels, Anton (IRRI)" w:date="2023-10-06T20:02:00Z">
                  <w:rPr>
                    <w:rFonts w:ascii="Gill Sans MT" w:eastAsia="Times New Roman" w:hAnsi="Gill Sans MT" w:cs="Calibri"/>
                    <w:color w:val="000000"/>
                    <w:sz w:val="20"/>
                    <w:szCs w:val="20"/>
                    <w:lang w:eastAsia="en-ZW"/>
                  </w:rPr>
                </w:rPrChange>
              </w:rPr>
              <w:t>-54.83</w:t>
            </w:r>
          </w:p>
        </w:tc>
        <w:tc>
          <w:tcPr>
            <w:tcW w:w="555" w:type="pct"/>
            <w:noWrap/>
            <w:vAlign w:val="bottom"/>
          </w:tcPr>
          <w:p w14:paraId="3418C56F" w14:textId="4B6EA8C1" w:rsidR="00743470" w:rsidRPr="00256197" w:rsidRDefault="00743470" w:rsidP="00743470">
            <w:pPr>
              <w:spacing w:line="240" w:lineRule="auto"/>
              <w:jc w:val="right"/>
              <w:rPr>
                <w:rFonts w:cs="Times New Roman"/>
                <w:color w:val="000000"/>
                <w:sz w:val="20"/>
                <w:szCs w:val="20"/>
                <w:rPrChange w:id="270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07" w:author="Urfels, Anton (IRRI)" w:date="2023-10-06T20:02:00Z">
                  <w:rPr>
                    <w:rFonts w:ascii="Gill Sans MT" w:eastAsia="Times New Roman" w:hAnsi="Gill Sans MT" w:cs="Calibri"/>
                    <w:color w:val="000000"/>
                    <w:sz w:val="20"/>
                    <w:szCs w:val="20"/>
                    <w:lang w:eastAsia="en-ZW"/>
                  </w:rPr>
                </w:rPrChange>
              </w:rPr>
              <w:t>-66.11</w:t>
            </w:r>
          </w:p>
        </w:tc>
        <w:tc>
          <w:tcPr>
            <w:tcW w:w="555" w:type="pct"/>
            <w:noWrap/>
            <w:vAlign w:val="bottom"/>
          </w:tcPr>
          <w:p w14:paraId="355AF1E4" w14:textId="716EB0D6" w:rsidR="00743470" w:rsidRPr="00256197" w:rsidRDefault="00743470" w:rsidP="00743470">
            <w:pPr>
              <w:spacing w:line="240" w:lineRule="auto"/>
              <w:jc w:val="right"/>
              <w:rPr>
                <w:rFonts w:cs="Times New Roman"/>
                <w:color w:val="000000"/>
                <w:sz w:val="20"/>
                <w:szCs w:val="20"/>
                <w:rPrChange w:id="270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09" w:author="Urfels, Anton (IRRI)" w:date="2023-10-06T20:02:00Z">
                  <w:rPr>
                    <w:rFonts w:ascii="Gill Sans MT" w:eastAsia="Times New Roman" w:hAnsi="Gill Sans MT" w:cs="Calibri"/>
                    <w:color w:val="000000"/>
                    <w:sz w:val="20"/>
                    <w:szCs w:val="20"/>
                    <w:lang w:eastAsia="en-ZW"/>
                  </w:rPr>
                </w:rPrChange>
              </w:rPr>
              <w:t>-23.19</w:t>
            </w:r>
          </w:p>
        </w:tc>
        <w:tc>
          <w:tcPr>
            <w:tcW w:w="555" w:type="pct"/>
            <w:noWrap/>
            <w:vAlign w:val="bottom"/>
          </w:tcPr>
          <w:p w14:paraId="7CFE8500" w14:textId="3ED821BC" w:rsidR="00743470" w:rsidRPr="00256197" w:rsidRDefault="00743470" w:rsidP="00743470">
            <w:pPr>
              <w:spacing w:line="240" w:lineRule="auto"/>
              <w:jc w:val="right"/>
              <w:rPr>
                <w:rFonts w:cs="Times New Roman"/>
                <w:color w:val="000000"/>
                <w:sz w:val="20"/>
                <w:szCs w:val="20"/>
                <w:rPrChange w:id="271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11" w:author="Urfels, Anton (IRRI)" w:date="2023-10-06T20:02:00Z">
                  <w:rPr>
                    <w:rFonts w:ascii="Gill Sans MT" w:eastAsia="Times New Roman" w:hAnsi="Gill Sans MT" w:cs="Calibri"/>
                    <w:color w:val="000000"/>
                    <w:sz w:val="20"/>
                    <w:szCs w:val="20"/>
                    <w:lang w:eastAsia="en-ZW"/>
                  </w:rPr>
                </w:rPrChange>
              </w:rPr>
              <w:t>-23.23</w:t>
            </w:r>
          </w:p>
        </w:tc>
      </w:tr>
      <w:tr w:rsidR="00743470" w:rsidRPr="00256197" w14:paraId="37517EBC" w14:textId="77777777" w:rsidTr="00DB11CB">
        <w:trPr>
          <w:trHeight w:val="288"/>
          <w:jc w:val="center"/>
        </w:trPr>
        <w:tc>
          <w:tcPr>
            <w:tcW w:w="707" w:type="pct"/>
            <w:vMerge/>
          </w:tcPr>
          <w:p w14:paraId="245943B1" w14:textId="77777777" w:rsidR="00743470" w:rsidRPr="00256197" w:rsidRDefault="00743470" w:rsidP="00743470">
            <w:pPr>
              <w:spacing w:line="240" w:lineRule="auto"/>
              <w:rPr>
                <w:rFonts w:eastAsia="Times New Roman" w:cs="Times New Roman"/>
                <w:color w:val="000000"/>
                <w:sz w:val="20"/>
                <w:szCs w:val="20"/>
                <w:lang w:eastAsia="en-ZW"/>
                <w:rPrChange w:id="2712"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F86998C" w14:textId="77777777" w:rsidR="00743470" w:rsidRPr="00256197" w:rsidRDefault="00743470" w:rsidP="00743470">
            <w:pPr>
              <w:spacing w:line="240" w:lineRule="auto"/>
              <w:rPr>
                <w:rFonts w:eastAsia="Times New Roman" w:cs="Times New Roman"/>
                <w:color w:val="000000"/>
                <w:sz w:val="20"/>
                <w:szCs w:val="20"/>
                <w:lang w:eastAsia="en-ZW"/>
                <w:rPrChange w:id="271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714"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39BD44D6" w14:textId="187BB56A" w:rsidR="00743470" w:rsidRPr="00256197" w:rsidRDefault="00743470" w:rsidP="00743470">
            <w:pPr>
              <w:spacing w:line="240" w:lineRule="auto"/>
              <w:jc w:val="right"/>
              <w:rPr>
                <w:rFonts w:cs="Times New Roman"/>
                <w:color w:val="000000"/>
                <w:sz w:val="20"/>
                <w:szCs w:val="20"/>
                <w:rPrChange w:id="271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16" w:author="Urfels, Anton (IRRI)" w:date="2023-10-06T20:02:00Z">
                  <w:rPr>
                    <w:rFonts w:ascii="Gill Sans MT" w:eastAsia="Times New Roman" w:hAnsi="Gill Sans MT" w:cs="Calibri"/>
                    <w:color w:val="000000"/>
                    <w:sz w:val="20"/>
                    <w:szCs w:val="20"/>
                    <w:lang w:eastAsia="en-ZW"/>
                  </w:rPr>
                </w:rPrChange>
              </w:rPr>
              <w:t>-52.75</w:t>
            </w:r>
          </w:p>
        </w:tc>
        <w:tc>
          <w:tcPr>
            <w:tcW w:w="555" w:type="pct"/>
            <w:noWrap/>
            <w:vAlign w:val="bottom"/>
          </w:tcPr>
          <w:p w14:paraId="2D068954" w14:textId="4BC82F78" w:rsidR="00743470" w:rsidRPr="00256197" w:rsidRDefault="00743470" w:rsidP="00743470">
            <w:pPr>
              <w:spacing w:line="240" w:lineRule="auto"/>
              <w:jc w:val="right"/>
              <w:rPr>
                <w:rFonts w:cs="Times New Roman"/>
                <w:color w:val="000000"/>
                <w:sz w:val="20"/>
                <w:szCs w:val="20"/>
                <w:rPrChange w:id="271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18" w:author="Urfels, Anton (IRRI)" w:date="2023-10-06T20:02:00Z">
                  <w:rPr>
                    <w:rFonts w:ascii="Gill Sans MT" w:eastAsia="Times New Roman" w:hAnsi="Gill Sans MT" w:cs="Calibri"/>
                    <w:color w:val="000000"/>
                    <w:sz w:val="20"/>
                    <w:szCs w:val="20"/>
                    <w:lang w:eastAsia="en-ZW"/>
                  </w:rPr>
                </w:rPrChange>
              </w:rPr>
              <w:t>-0.94</w:t>
            </w:r>
          </w:p>
        </w:tc>
        <w:tc>
          <w:tcPr>
            <w:tcW w:w="555" w:type="pct"/>
            <w:noWrap/>
            <w:vAlign w:val="bottom"/>
          </w:tcPr>
          <w:p w14:paraId="6ECF2F35" w14:textId="6413E466" w:rsidR="00743470" w:rsidRPr="00256197" w:rsidRDefault="00743470" w:rsidP="00743470">
            <w:pPr>
              <w:spacing w:line="240" w:lineRule="auto"/>
              <w:jc w:val="right"/>
              <w:rPr>
                <w:rFonts w:cs="Times New Roman"/>
                <w:color w:val="000000"/>
                <w:sz w:val="20"/>
                <w:szCs w:val="20"/>
                <w:rPrChange w:id="271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20" w:author="Urfels, Anton (IRRI)" w:date="2023-10-06T20:02:00Z">
                  <w:rPr>
                    <w:rFonts w:ascii="Gill Sans MT" w:eastAsia="Times New Roman" w:hAnsi="Gill Sans MT" w:cs="Calibri"/>
                    <w:color w:val="000000"/>
                    <w:sz w:val="20"/>
                    <w:szCs w:val="20"/>
                    <w:lang w:eastAsia="en-ZW"/>
                  </w:rPr>
                </w:rPrChange>
              </w:rPr>
              <w:t>-13.87</w:t>
            </w:r>
          </w:p>
        </w:tc>
        <w:tc>
          <w:tcPr>
            <w:tcW w:w="555" w:type="pct"/>
            <w:noWrap/>
            <w:vAlign w:val="bottom"/>
          </w:tcPr>
          <w:p w14:paraId="1D530056" w14:textId="05FA2098" w:rsidR="00743470" w:rsidRPr="00256197" w:rsidRDefault="00743470" w:rsidP="00743470">
            <w:pPr>
              <w:spacing w:line="240" w:lineRule="auto"/>
              <w:jc w:val="right"/>
              <w:rPr>
                <w:rFonts w:cs="Times New Roman"/>
                <w:color w:val="000000"/>
                <w:sz w:val="20"/>
                <w:szCs w:val="20"/>
                <w:rPrChange w:id="272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22" w:author="Urfels, Anton (IRRI)" w:date="2023-10-06T20:02:00Z">
                  <w:rPr>
                    <w:rFonts w:ascii="Gill Sans MT" w:eastAsia="Times New Roman" w:hAnsi="Gill Sans MT" w:cs="Calibri"/>
                    <w:color w:val="000000"/>
                    <w:sz w:val="20"/>
                    <w:szCs w:val="20"/>
                    <w:lang w:eastAsia="en-ZW"/>
                  </w:rPr>
                </w:rPrChange>
              </w:rPr>
              <w:t>-28.33</w:t>
            </w:r>
          </w:p>
        </w:tc>
        <w:tc>
          <w:tcPr>
            <w:tcW w:w="555" w:type="pct"/>
            <w:noWrap/>
            <w:vAlign w:val="bottom"/>
          </w:tcPr>
          <w:p w14:paraId="1440B54B" w14:textId="73DCAAD8" w:rsidR="00743470" w:rsidRPr="00256197" w:rsidRDefault="00743470" w:rsidP="00743470">
            <w:pPr>
              <w:spacing w:line="240" w:lineRule="auto"/>
              <w:jc w:val="right"/>
              <w:rPr>
                <w:rFonts w:cs="Times New Roman"/>
                <w:color w:val="000000"/>
                <w:sz w:val="20"/>
                <w:szCs w:val="20"/>
                <w:rPrChange w:id="272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24" w:author="Urfels, Anton (IRRI)" w:date="2023-10-06T20:02:00Z">
                  <w:rPr>
                    <w:rFonts w:ascii="Gill Sans MT" w:eastAsia="Times New Roman" w:hAnsi="Gill Sans MT" w:cs="Calibri"/>
                    <w:color w:val="000000"/>
                    <w:sz w:val="20"/>
                    <w:szCs w:val="20"/>
                    <w:lang w:eastAsia="en-ZW"/>
                  </w:rPr>
                </w:rPrChange>
              </w:rPr>
              <w:t>-12.87</w:t>
            </w:r>
          </w:p>
        </w:tc>
        <w:tc>
          <w:tcPr>
            <w:tcW w:w="555" w:type="pct"/>
            <w:noWrap/>
            <w:vAlign w:val="bottom"/>
          </w:tcPr>
          <w:p w14:paraId="1177ADC1" w14:textId="6E679782" w:rsidR="00743470" w:rsidRPr="00256197" w:rsidRDefault="00743470" w:rsidP="00743470">
            <w:pPr>
              <w:spacing w:line="240" w:lineRule="auto"/>
              <w:jc w:val="right"/>
              <w:rPr>
                <w:rFonts w:cs="Times New Roman"/>
                <w:color w:val="000000"/>
                <w:sz w:val="20"/>
                <w:szCs w:val="20"/>
                <w:rPrChange w:id="272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26" w:author="Urfels, Anton (IRRI)" w:date="2023-10-06T20:02:00Z">
                  <w:rPr>
                    <w:rFonts w:ascii="Gill Sans MT" w:eastAsia="Times New Roman" w:hAnsi="Gill Sans MT" w:cs="Calibri"/>
                    <w:color w:val="000000"/>
                    <w:sz w:val="20"/>
                    <w:szCs w:val="20"/>
                    <w:lang w:eastAsia="en-ZW"/>
                  </w:rPr>
                </w:rPrChange>
              </w:rPr>
              <w:t>-6.43</w:t>
            </w:r>
          </w:p>
        </w:tc>
      </w:tr>
      <w:tr w:rsidR="00743470" w:rsidRPr="00256197" w14:paraId="4BA45D64" w14:textId="77777777" w:rsidTr="00DB11CB">
        <w:trPr>
          <w:trHeight w:val="288"/>
          <w:jc w:val="center"/>
        </w:trPr>
        <w:tc>
          <w:tcPr>
            <w:tcW w:w="707" w:type="pct"/>
            <w:vMerge/>
          </w:tcPr>
          <w:p w14:paraId="4C77BFEC" w14:textId="77777777" w:rsidR="00743470" w:rsidRPr="00256197" w:rsidRDefault="00743470" w:rsidP="00743470">
            <w:pPr>
              <w:spacing w:line="240" w:lineRule="auto"/>
              <w:rPr>
                <w:rFonts w:eastAsia="Times New Roman" w:cs="Times New Roman"/>
                <w:color w:val="000000"/>
                <w:sz w:val="20"/>
                <w:szCs w:val="20"/>
                <w:lang w:eastAsia="en-ZW"/>
                <w:rPrChange w:id="2727"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290AA178" w14:textId="77777777" w:rsidR="00743470" w:rsidRPr="00256197" w:rsidRDefault="00743470" w:rsidP="00743470">
            <w:pPr>
              <w:spacing w:line="240" w:lineRule="auto"/>
              <w:rPr>
                <w:rFonts w:eastAsia="Times New Roman" w:cs="Times New Roman"/>
                <w:color w:val="000000"/>
                <w:sz w:val="20"/>
                <w:szCs w:val="20"/>
                <w:lang w:eastAsia="en-ZW"/>
                <w:rPrChange w:id="272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729" w:author="Urfels, Anton (IRRI)" w:date="2023-10-06T20:02:00Z">
                  <w:rPr>
                    <w:rFonts w:ascii="Gill Sans MT" w:eastAsia="Times New Roman" w:hAnsi="Gill Sans MT" w:cs="Calibri"/>
                    <w:color w:val="000000"/>
                    <w:sz w:val="20"/>
                    <w:szCs w:val="20"/>
                    <w:lang w:eastAsia="en-ZW"/>
                  </w:rPr>
                </w:rPrChange>
              </w:rPr>
              <w:t>75th percentile</w:t>
            </w:r>
          </w:p>
        </w:tc>
        <w:tc>
          <w:tcPr>
            <w:tcW w:w="555" w:type="pct"/>
            <w:noWrap/>
            <w:vAlign w:val="bottom"/>
          </w:tcPr>
          <w:p w14:paraId="17E13F2E" w14:textId="17D7AFEC" w:rsidR="00743470" w:rsidRPr="00256197" w:rsidRDefault="00743470" w:rsidP="00743470">
            <w:pPr>
              <w:spacing w:line="240" w:lineRule="auto"/>
              <w:jc w:val="right"/>
              <w:rPr>
                <w:rFonts w:cs="Times New Roman"/>
                <w:color w:val="000000"/>
                <w:sz w:val="20"/>
                <w:szCs w:val="20"/>
                <w:rPrChange w:id="273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31" w:author="Urfels, Anton (IRRI)" w:date="2023-10-06T20:02:00Z">
                  <w:rPr>
                    <w:rFonts w:ascii="Gill Sans MT" w:eastAsia="Times New Roman" w:hAnsi="Gill Sans MT" w:cs="Calibri"/>
                    <w:color w:val="000000"/>
                    <w:sz w:val="20"/>
                    <w:szCs w:val="20"/>
                    <w:lang w:eastAsia="en-ZW"/>
                  </w:rPr>
                </w:rPrChange>
              </w:rPr>
              <w:t>-35.94</w:t>
            </w:r>
          </w:p>
        </w:tc>
        <w:tc>
          <w:tcPr>
            <w:tcW w:w="555" w:type="pct"/>
            <w:noWrap/>
            <w:vAlign w:val="bottom"/>
          </w:tcPr>
          <w:p w14:paraId="37417F3C" w14:textId="25098CDE" w:rsidR="00743470" w:rsidRPr="00256197" w:rsidRDefault="00743470" w:rsidP="00743470">
            <w:pPr>
              <w:spacing w:line="240" w:lineRule="auto"/>
              <w:jc w:val="right"/>
              <w:rPr>
                <w:rFonts w:cs="Times New Roman"/>
                <w:color w:val="000000"/>
                <w:sz w:val="20"/>
                <w:szCs w:val="20"/>
                <w:rPrChange w:id="273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33" w:author="Urfels, Anton (IRRI)" w:date="2023-10-06T20:02:00Z">
                  <w:rPr>
                    <w:rFonts w:ascii="Gill Sans MT" w:eastAsia="Times New Roman" w:hAnsi="Gill Sans MT" w:cs="Calibri"/>
                    <w:color w:val="000000"/>
                    <w:sz w:val="20"/>
                    <w:szCs w:val="20"/>
                    <w:lang w:eastAsia="en-ZW"/>
                  </w:rPr>
                </w:rPrChange>
              </w:rPr>
              <w:t>20.98</w:t>
            </w:r>
          </w:p>
        </w:tc>
        <w:tc>
          <w:tcPr>
            <w:tcW w:w="555" w:type="pct"/>
            <w:noWrap/>
            <w:vAlign w:val="bottom"/>
          </w:tcPr>
          <w:p w14:paraId="66BAEB20" w14:textId="646C6A67" w:rsidR="00743470" w:rsidRPr="00256197" w:rsidRDefault="00743470" w:rsidP="00743470">
            <w:pPr>
              <w:spacing w:line="240" w:lineRule="auto"/>
              <w:jc w:val="right"/>
              <w:rPr>
                <w:rFonts w:cs="Times New Roman"/>
                <w:color w:val="000000"/>
                <w:sz w:val="20"/>
                <w:szCs w:val="20"/>
                <w:rPrChange w:id="273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35" w:author="Urfels, Anton (IRRI)" w:date="2023-10-06T20:02:00Z">
                  <w:rPr>
                    <w:rFonts w:ascii="Gill Sans MT" w:eastAsia="Times New Roman" w:hAnsi="Gill Sans MT" w:cs="Calibri"/>
                    <w:color w:val="000000"/>
                    <w:sz w:val="20"/>
                    <w:szCs w:val="20"/>
                    <w:lang w:eastAsia="en-ZW"/>
                  </w:rPr>
                </w:rPrChange>
              </w:rPr>
              <w:t>16.24</w:t>
            </w:r>
          </w:p>
        </w:tc>
        <w:tc>
          <w:tcPr>
            <w:tcW w:w="555" w:type="pct"/>
            <w:noWrap/>
            <w:vAlign w:val="bottom"/>
          </w:tcPr>
          <w:p w14:paraId="2BDB0BA9" w14:textId="2631B3FD" w:rsidR="00743470" w:rsidRPr="00256197" w:rsidRDefault="00743470" w:rsidP="00743470">
            <w:pPr>
              <w:spacing w:line="240" w:lineRule="auto"/>
              <w:jc w:val="right"/>
              <w:rPr>
                <w:rFonts w:cs="Times New Roman"/>
                <w:color w:val="000000"/>
                <w:sz w:val="20"/>
                <w:szCs w:val="20"/>
                <w:rPrChange w:id="273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37" w:author="Urfels, Anton (IRRI)" w:date="2023-10-06T20:02:00Z">
                  <w:rPr>
                    <w:rFonts w:ascii="Gill Sans MT" w:eastAsia="Times New Roman" w:hAnsi="Gill Sans MT" w:cs="Calibri"/>
                    <w:color w:val="000000"/>
                    <w:sz w:val="20"/>
                    <w:szCs w:val="20"/>
                    <w:lang w:eastAsia="en-ZW"/>
                  </w:rPr>
                </w:rPrChange>
              </w:rPr>
              <w:t>13.97</w:t>
            </w:r>
          </w:p>
        </w:tc>
        <w:tc>
          <w:tcPr>
            <w:tcW w:w="555" w:type="pct"/>
            <w:noWrap/>
            <w:vAlign w:val="bottom"/>
          </w:tcPr>
          <w:p w14:paraId="0D5B0E7E" w14:textId="3C916946" w:rsidR="00743470" w:rsidRPr="00256197" w:rsidRDefault="00743470" w:rsidP="00743470">
            <w:pPr>
              <w:spacing w:line="240" w:lineRule="auto"/>
              <w:jc w:val="right"/>
              <w:rPr>
                <w:rFonts w:cs="Times New Roman"/>
                <w:color w:val="000000"/>
                <w:sz w:val="20"/>
                <w:szCs w:val="20"/>
                <w:rPrChange w:id="273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39" w:author="Urfels, Anton (IRRI)" w:date="2023-10-06T20:02:00Z">
                  <w:rPr>
                    <w:rFonts w:ascii="Gill Sans MT" w:eastAsia="Times New Roman" w:hAnsi="Gill Sans MT" w:cs="Calibri"/>
                    <w:color w:val="000000"/>
                    <w:sz w:val="20"/>
                    <w:szCs w:val="20"/>
                    <w:lang w:eastAsia="en-ZW"/>
                  </w:rPr>
                </w:rPrChange>
              </w:rPr>
              <w:t>6.85</w:t>
            </w:r>
          </w:p>
        </w:tc>
        <w:tc>
          <w:tcPr>
            <w:tcW w:w="555" w:type="pct"/>
            <w:noWrap/>
            <w:vAlign w:val="bottom"/>
          </w:tcPr>
          <w:p w14:paraId="79479ECF" w14:textId="27A54654" w:rsidR="00743470" w:rsidRPr="00256197" w:rsidRDefault="00743470" w:rsidP="00743470">
            <w:pPr>
              <w:spacing w:line="240" w:lineRule="auto"/>
              <w:jc w:val="right"/>
              <w:rPr>
                <w:rFonts w:cs="Times New Roman"/>
                <w:color w:val="000000"/>
                <w:sz w:val="20"/>
                <w:szCs w:val="20"/>
                <w:rPrChange w:id="274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41" w:author="Urfels, Anton (IRRI)" w:date="2023-10-06T20:02:00Z">
                  <w:rPr>
                    <w:rFonts w:ascii="Gill Sans MT" w:eastAsia="Times New Roman" w:hAnsi="Gill Sans MT" w:cs="Calibri"/>
                    <w:color w:val="000000"/>
                    <w:sz w:val="20"/>
                    <w:szCs w:val="20"/>
                    <w:lang w:eastAsia="en-ZW"/>
                  </w:rPr>
                </w:rPrChange>
              </w:rPr>
              <w:t>12.31</w:t>
            </w:r>
          </w:p>
        </w:tc>
      </w:tr>
      <w:tr w:rsidR="00743470" w:rsidRPr="00256197" w14:paraId="1EC06195" w14:textId="77777777" w:rsidTr="00DB11CB">
        <w:trPr>
          <w:trHeight w:val="288"/>
          <w:jc w:val="center"/>
        </w:trPr>
        <w:tc>
          <w:tcPr>
            <w:tcW w:w="707" w:type="pct"/>
            <w:vMerge/>
          </w:tcPr>
          <w:p w14:paraId="7B9F9845" w14:textId="77777777" w:rsidR="00743470" w:rsidRPr="00256197" w:rsidRDefault="00743470" w:rsidP="00743470">
            <w:pPr>
              <w:spacing w:line="240" w:lineRule="auto"/>
              <w:rPr>
                <w:rFonts w:eastAsia="Times New Roman" w:cs="Times New Roman"/>
                <w:color w:val="000000"/>
                <w:sz w:val="20"/>
                <w:szCs w:val="20"/>
                <w:lang w:eastAsia="en-ZW"/>
                <w:rPrChange w:id="2742"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34A19231" w14:textId="77777777" w:rsidR="00743470" w:rsidRPr="00256197" w:rsidRDefault="00743470" w:rsidP="00743470">
            <w:pPr>
              <w:spacing w:line="240" w:lineRule="auto"/>
              <w:rPr>
                <w:rFonts w:eastAsia="Times New Roman" w:cs="Times New Roman"/>
                <w:color w:val="000000"/>
                <w:sz w:val="20"/>
                <w:szCs w:val="20"/>
                <w:lang w:eastAsia="en-ZW"/>
                <w:rPrChange w:id="274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744" w:author="Urfels, Anton (IRRI)" w:date="2023-10-06T20:02:00Z">
                  <w:rPr>
                    <w:rFonts w:ascii="Gill Sans MT" w:eastAsia="Times New Roman" w:hAnsi="Gill Sans MT" w:cs="Calibri"/>
                    <w:color w:val="000000"/>
                    <w:sz w:val="20"/>
                    <w:szCs w:val="20"/>
                    <w:lang w:eastAsia="en-ZW"/>
                  </w:rPr>
                </w:rPrChange>
              </w:rPr>
              <w:t>90th percentile</w:t>
            </w:r>
          </w:p>
        </w:tc>
        <w:tc>
          <w:tcPr>
            <w:tcW w:w="555" w:type="pct"/>
            <w:tcBorders>
              <w:bottom w:val="nil"/>
            </w:tcBorders>
            <w:noWrap/>
            <w:vAlign w:val="bottom"/>
          </w:tcPr>
          <w:p w14:paraId="357236D8" w14:textId="1719F560" w:rsidR="00743470" w:rsidRPr="00256197" w:rsidRDefault="00743470" w:rsidP="00743470">
            <w:pPr>
              <w:spacing w:line="240" w:lineRule="auto"/>
              <w:jc w:val="right"/>
              <w:rPr>
                <w:rFonts w:cs="Times New Roman"/>
                <w:color w:val="000000"/>
                <w:sz w:val="20"/>
                <w:szCs w:val="20"/>
                <w:rPrChange w:id="274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46" w:author="Urfels, Anton (IRRI)" w:date="2023-10-06T20:02:00Z">
                  <w:rPr>
                    <w:rFonts w:ascii="Gill Sans MT" w:eastAsia="Times New Roman" w:hAnsi="Gill Sans MT" w:cs="Calibri"/>
                    <w:color w:val="000000"/>
                    <w:sz w:val="20"/>
                    <w:szCs w:val="20"/>
                    <w:lang w:eastAsia="en-ZW"/>
                  </w:rPr>
                </w:rPrChange>
              </w:rPr>
              <w:t>-21.19</w:t>
            </w:r>
          </w:p>
        </w:tc>
        <w:tc>
          <w:tcPr>
            <w:tcW w:w="555" w:type="pct"/>
            <w:tcBorders>
              <w:bottom w:val="nil"/>
            </w:tcBorders>
            <w:noWrap/>
            <w:vAlign w:val="bottom"/>
          </w:tcPr>
          <w:p w14:paraId="79AEDC86" w14:textId="1224219C" w:rsidR="00743470" w:rsidRPr="00256197" w:rsidRDefault="00743470" w:rsidP="00743470">
            <w:pPr>
              <w:spacing w:line="240" w:lineRule="auto"/>
              <w:jc w:val="right"/>
              <w:rPr>
                <w:rFonts w:cs="Times New Roman"/>
                <w:color w:val="000000"/>
                <w:sz w:val="20"/>
                <w:szCs w:val="20"/>
                <w:rPrChange w:id="274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48" w:author="Urfels, Anton (IRRI)" w:date="2023-10-06T20:02:00Z">
                  <w:rPr>
                    <w:rFonts w:ascii="Gill Sans MT" w:eastAsia="Times New Roman" w:hAnsi="Gill Sans MT" w:cs="Calibri"/>
                    <w:color w:val="000000"/>
                    <w:sz w:val="20"/>
                    <w:szCs w:val="20"/>
                    <w:lang w:eastAsia="en-ZW"/>
                  </w:rPr>
                </w:rPrChange>
              </w:rPr>
              <w:t>41.44</w:t>
            </w:r>
          </w:p>
        </w:tc>
        <w:tc>
          <w:tcPr>
            <w:tcW w:w="555" w:type="pct"/>
            <w:tcBorders>
              <w:bottom w:val="nil"/>
            </w:tcBorders>
            <w:noWrap/>
            <w:vAlign w:val="bottom"/>
          </w:tcPr>
          <w:p w14:paraId="444EFBA3" w14:textId="5EFFCC86" w:rsidR="00743470" w:rsidRPr="00256197" w:rsidRDefault="00743470" w:rsidP="00743470">
            <w:pPr>
              <w:spacing w:line="240" w:lineRule="auto"/>
              <w:jc w:val="right"/>
              <w:rPr>
                <w:rFonts w:cs="Times New Roman"/>
                <w:color w:val="000000"/>
                <w:sz w:val="20"/>
                <w:szCs w:val="20"/>
                <w:rPrChange w:id="274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50" w:author="Urfels, Anton (IRRI)" w:date="2023-10-06T20:02:00Z">
                  <w:rPr>
                    <w:rFonts w:ascii="Gill Sans MT" w:eastAsia="Times New Roman" w:hAnsi="Gill Sans MT" w:cs="Calibri"/>
                    <w:color w:val="000000"/>
                    <w:sz w:val="20"/>
                    <w:szCs w:val="20"/>
                    <w:lang w:eastAsia="en-ZW"/>
                  </w:rPr>
                </w:rPrChange>
              </w:rPr>
              <w:t>44.49</w:t>
            </w:r>
          </w:p>
        </w:tc>
        <w:tc>
          <w:tcPr>
            <w:tcW w:w="555" w:type="pct"/>
            <w:tcBorders>
              <w:bottom w:val="nil"/>
            </w:tcBorders>
            <w:noWrap/>
            <w:vAlign w:val="bottom"/>
          </w:tcPr>
          <w:p w14:paraId="251878E7" w14:textId="7E9659B5" w:rsidR="00743470" w:rsidRPr="00256197" w:rsidRDefault="00743470" w:rsidP="00743470">
            <w:pPr>
              <w:spacing w:line="240" w:lineRule="auto"/>
              <w:jc w:val="right"/>
              <w:rPr>
                <w:rFonts w:cs="Times New Roman"/>
                <w:color w:val="000000"/>
                <w:sz w:val="20"/>
                <w:szCs w:val="20"/>
                <w:rPrChange w:id="275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52" w:author="Urfels, Anton (IRRI)" w:date="2023-10-06T20:02:00Z">
                  <w:rPr>
                    <w:rFonts w:ascii="Gill Sans MT" w:eastAsia="Times New Roman" w:hAnsi="Gill Sans MT" w:cs="Calibri"/>
                    <w:color w:val="000000"/>
                    <w:sz w:val="20"/>
                    <w:szCs w:val="20"/>
                    <w:lang w:eastAsia="en-ZW"/>
                  </w:rPr>
                </w:rPrChange>
              </w:rPr>
              <w:t>43.67</w:t>
            </w:r>
          </w:p>
        </w:tc>
        <w:tc>
          <w:tcPr>
            <w:tcW w:w="555" w:type="pct"/>
            <w:tcBorders>
              <w:bottom w:val="nil"/>
            </w:tcBorders>
            <w:noWrap/>
            <w:vAlign w:val="bottom"/>
          </w:tcPr>
          <w:p w14:paraId="36E303D8" w14:textId="38C66540" w:rsidR="00743470" w:rsidRPr="00256197" w:rsidRDefault="00743470" w:rsidP="00743470">
            <w:pPr>
              <w:spacing w:line="240" w:lineRule="auto"/>
              <w:jc w:val="right"/>
              <w:rPr>
                <w:rFonts w:cs="Times New Roman"/>
                <w:color w:val="000000"/>
                <w:sz w:val="20"/>
                <w:szCs w:val="20"/>
                <w:rPrChange w:id="275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54" w:author="Urfels, Anton (IRRI)" w:date="2023-10-06T20:02:00Z">
                  <w:rPr>
                    <w:rFonts w:ascii="Gill Sans MT" w:eastAsia="Times New Roman" w:hAnsi="Gill Sans MT" w:cs="Calibri"/>
                    <w:color w:val="000000"/>
                    <w:sz w:val="20"/>
                    <w:szCs w:val="20"/>
                    <w:lang w:eastAsia="en-ZW"/>
                  </w:rPr>
                </w:rPrChange>
              </w:rPr>
              <w:t>29.05</w:t>
            </w:r>
          </w:p>
        </w:tc>
        <w:tc>
          <w:tcPr>
            <w:tcW w:w="555" w:type="pct"/>
            <w:tcBorders>
              <w:bottom w:val="nil"/>
            </w:tcBorders>
            <w:noWrap/>
            <w:vAlign w:val="bottom"/>
          </w:tcPr>
          <w:p w14:paraId="3E174BB6" w14:textId="2DFA820A" w:rsidR="00743470" w:rsidRPr="00256197" w:rsidRDefault="00743470" w:rsidP="00743470">
            <w:pPr>
              <w:spacing w:line="240" w:lineRule="auto"/>
              <w:jc w:val="right"/>
              <w:rPr>
                <w:rFonts w:cs="Times New Roman"/>
                <w:color w:val="000000"/>
                <w:sz w:val="20"/>
                <w:szCs w:val="20"/>
                <w:rPrChange w:id="275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56" w:author="Urfels, Anton (IRRI)" w:date="2023-10-06T20:02:00Z">
                  <w:rPr>
                    <w:rFonts w:ascii="Gill Sans MT" w:eastAsia="Times New Roman" w:hAnsi="Gill Sans MT" w:cs="Calibri"/>
                    <w:color w:val="000000"/>
                    <w:sz w:val="20"/>
                    <w:szCs w:val="20"/>
                    <w:lang w:eastAsia="en-ZW"/>
                  </w:rPr>
                </w:rPrChange>
              </w:rPr>
              <w:t>36.92</w:t>
            </w:r>
          </w:p>
        </w:tc>
      </w:tr>
      <w:tr w:rsidR="00743470" w:rsidRPr="00256197" w14:paraId="3803CDAF" w14:textId="77777777" w:rsidTr="00DB11CB">
        <w:trPr>
          <w:trHeight w:val="288"/>
          <w:jc w:val="center"/>
        </w:trPr>
        <w:tc>
          <w:tcPr>
            <w:tcW w:w="707" w:type="pct"/>
            <w:vMerge/>
            <w:tcBorders>
              <w:bottom w:val="single" w:sz="4" w:space="0" w:color="auto"/>
            </w:tcBorders>
          </w:tcPr>
          <w:p w14:paraId="556C4A26" w14:textId="77777777" w:rsidR="00743470" w:rsidRPr="00256197" w:rsidRDefault="00743470" w:rsidP="00743470">
            <w:pPr>
              <w:spacing w:line="240" w:lineRule="auto"/>
              <w:rPr>
                <w:rFonts w:eastAsia="Times New Roman" w:cs="Times New Roman"/>
                <w:color w:val="000000"/>
                <w:sz w:val="20"/>
                <w:szCs w:val="20"/>
                <w:lang w:eastAsia="en-ZW"/>
                <w:rPrChange w:id="2757"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36657669" w14:textId="77777777" w:rsidR="00743470" w:rsidRPr="00256197" w:rsidRDefault="00743470" w:rsidP="00743470">
            <w:pPr>
              <w:spacing w:line="240" w:lineRule="auto"/>
              <w:rPr>
                <w:rFonts w:eastAsia="Times New Roman" w:cs="Times New Roman"/>
                <w:color w:val="000000"/>
                <w:sz w:val="20"/>
                <w:szCs w:val="20"/>
                <w:lang w:eastAsia="en-ZW"/>
                <w:rPrChange w:id="275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759"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6D7C757B" w14:textId="164A27C4" w:rsidR="00743470" w:rsidRPr="00256197" w:rsidRDefault="00743470" w:rsidP="00743470">
            <w:pPr>
              <w:spacing w:line="240" w:lineRule="auto"/>
              <w:jc w:val="right"/>
              <w:rPr>
                <w:rFonts w:cs="Times New Roman"/>
                <w:color w:val="000000"/>
                <w:sz w:val="20"/>
                <w:szCs w:val="20"/>
                <w:rPrChange w:id="276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61" w:author="Urfels, Anton (IRRI)" w:date="2023-10-06T20:02:00Z">
                  <w:rPr>
                    <w:rFonts w:ascii="Gill Sans MT" w:eastAsia="Times New Roman" w:hAnsi="Gill Sans MT" w:cs="Calibri"/>
                    <w:color w:val="000000"/>
                    <w:sz w:val="20"/>
                    <w:szCs w:val="20"/>
                    <w:lang w:eastAsia="en-ZW"/>
                  </w:rPr>
                </w:rPrChange>
              </w:rPr>
              <w:t>89.66</w:t>
            </w:r>
          </w:p>
        </w:tc>
        <w:tc>
          <w:tcPr>
            <w:tcW w:w="555" w:type="pct"/>
            <w:tcBorders>
              <w:top w:val="nil"/>
              <w:bottom w:val="single" w:sz="4" w:space="0" w:color="auto"/>
            </w:tcBorders>
            <w:noWrap/>
            <w:vAlign w:val="bottom"/>
          </w:tcPr>
          <w:p w14:paraId="5AB3D9A2" w14:textId="12E22E12" w:rsidR="00743470" w:rsidRPr="00256197" w:rsidRDefault="00743470" w:rsidP="00743470">
            <w:pPr>
              <w:spacing w:line="240" w:lineRule="auto"/>
              <w:jc w:val="right"/>
              <w:rPr>
                <w:rFonts w:cs="Times New Roman"/>
                <w:color w:val="000000"/>
                <w:sz w:val="20"/>
                <w:szCs w:val="20"/>
                <w:rPrChange w:id="276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63" w:author="Urfels, Anton (IRRI)" w:date="2023-10-06T20:02:00Z">
                  <w:rPr>
                    <w:rFonts w:ascii="Gill Sans MT" w:eastAsia="Times New Roman" w:hAnsi="Gill Sans MT" w:cs="Calibri"/>
                    <w:color w:val="000000"/>
                    <w:sz w:val="20"/>
                    <w:szCs w:val="20"/>
                    <w:lang w:eastAsia="en-ZW"/>
                  </w:rPr>
                </w:rPrChange>
              </w:rPr>
              <w:t>76.40</w:t>
            </w:r>
          </w:p>
        </w:tc>
        <w:tc>
          <w:tcPr>
            <w:tcW w:w="555" w:type="pct"/>
            <w:tcBorders>
              <w:top w:val="nil"/>
              <w:bottom w:val="single" w:sz="4" w:space="0" w:color="auto"/>
            </w:tcBorders>
            <w:noWrap/>
            <w:vAlign w:val="bottom"/>
          </w:tcPr>
          <w:p w14:paraId="40B0EFB2" w14:textId="5D9171E1" w:rsidR="00743470" w:rsidRPr="00256197" w:rsidRDefault="00743470" w:rsidP="00743470">
            <w:pPr>
              <w:spacing w:line="240" w:lineRule="auto"/>
              <w:jc w:val="right"/>
              <w:rPr>
                <w:rFonts w:cs="Times New Roman"/>
                <w:color w:val="000000"/>
                <w:sz w:val="20"/>
                <w:szCs w:val="20"/>
                <w:rPrChange w:id="276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65" w:author="Urfels, Anton (IRRI)" w:date="2023-10-06T20:02:00Z">
                  <w:rPr>
                    <w:rFonts w:ascii="Gill Sans MT" w:eastAsia="Times New Roman" w:hAnsi="Gill Sans MT" w:cs="Calibri"/>
                    <w:color w:val="000000"/>
                    <w:sz w:val="20"/>
                    <w:szCs w:val="20"/>
                    <w:lang w:eastAsia="en-ZW"/>
                  </w:rPr>
                </w:rPrChange>
              </w:rPr>
              <w:t>90.44</w:t>
            </w:r>
          </w:p>
        </w:tc>
        <w:tc>
          <w:tcPr>
            <w:tcW w:w="555" w:type="pct"/>
            <w:tcBorders>
              <w:top w:val="nil"/>
              <w:bottom w:val="single" w:sz="4" w:space="0" w:color="auto"/>
            </w:tcBorders>
            <w:noWrap/>
            <w:vAlign w:val="bottom"/>
          </w:tcPr>
          <w:p w14:paraId="5EE86351" w14:textId="0B7D2214" w:rsidR="00743470" w:rsidRPr="00256197" w:rsidRDefault="00743470" w:rsidP="00743470">
            <w:pPr>
              <w:spacing w:line="240" w:lineRule="auto"/>
              <w:jc w:val="right"/>
              <w:rPr>
                <w:rFonts w:cs="Times New Roman"/>
                <w:color w:val="000000"/>
                <w:sz w:val="20"/>
                <w:szCs w:val="20"/>
                <w:rPrChange w:id="276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67" w:author="Urfels, Anton (IRRI)" w:date="2023-10-06T20:02:00Z">
                  <w:rPr>
                    <w:rFonts w:ascii="Gill Sans MT" w:eastAsia="Times New Roman" w:hAnsi="Gill Sans MT" w:cs="Calibri"/>
                    <w:color w:val="000000"/>
                    <w:sz w:val="20"/>
                    <w:szCs w:val="20"/>
                    <w:lang w:eastAsia="en-ZW"/>
                  </w:rPr>
                </w:rPrChange>
              </w:rPr>
              <w:t>97.08</w:t>
            </w:r>
          </w:p>
        </w:tc>
        <w:tc>
          <w:tcPr>
            <w:tcW w:w="555" w:type="pct"/>
            <w:tcBorders>
              <w:top w:val="nil"/>
              <w:bottom w:val="single" w:sz="4" w:space="0" w:color="auto"/>
            </w:tcBorders>
            <w:noWrap/>
            <w:vAlign w:val="bottom"/>
          </w:tcPr>
          <w:p w14:paraId="14370A99" w14:textId="0AC219C4" w:rsidR="00743470" w:rsidRPr="00256197" w:rsidRDefault="00743470" w:rsidP="00743470">
            <w:pPr>
              <w:spacing w:line="240" w:lineRule="auto"/>
              <w:jc w:val="right"/>
              <w:rPr>
                <w:rFonts w:cs="Times New Roman"/>
                <w:color w:val="000000"/>
                <w:sz w:val="20"/>
                <w:szCs w:val="20"/>
                <w:rPrChange w:id="276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69" w:author="Urfels, Anton (IRRI)" w:date="2023-10-06T20:02:00Z">
                  <w:rPr>
                    <w:rFonts w:ascii="Gill Sans MT" w:eastAsia="Times New Roman" w:hAnsi="Gill Sans MT" w:cs="Calibri"/>
                    <w:color w:val="000000"/>
                    <w:sz w:val="20"/>
                    <w:szCs w:val="20"/>
                    <w:lang w:eastAsia="en-ZW"/>
                  </w:rPr>
                </w:rPrChange>
              </w:rPr>
              <w:t>120.33</w:t>
            </w:r>
          </w:p>
        </w:tc>
        <w:tc>
          <w:tcPr>
            <w:tcW w:w="555" w:type="pct"/>
            <w:tcBorders>
              <w:top w:val="nil"/>
              <w:bottom w:val="single" w:sz="4" w:space="0" w:color="auto"/>
            </w:tcBorders>
            <w:noWrap/>
            <w:vAlign w:val="bottom"/>
          </w:tcPr>
          <w:p w14:paraId="1E9E3FD7" w14:textId="1F603F97" w:rsidR="00743470" w:rsidRPr="00256197" w:rsidRDefault="00743470" w:rsidP="00743470">
            <w:pPr>
              <w:spacing w:line="240" w:lineRule="auto"/>
              <w:jc w:val="right"/>
              <w:rPr>
                <w:rFonts w:cs="Times New Roman"/>
                <w:color w:val="000000"/>
                <w:sz w:val="20"/>
                <w:szCs w:val="20"/>
                <w:rPrChange w:id="277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71" w:author="Urfels, Anton (IRRI)" w:date="2023-10-06T20:02:00Z">
                  <w:rPr>
                    <w:rFonts w:ascii="Gill Sans MT" w:eastAsia="Times New Roman" w:hAnsi="Gill Sans MT" w:cs="Calibri"/>
                    <w:color w:val="000000"/>
                    <w:sz w:val="20"/>
                    <w:szCs w:val="20"/>
                    <w:lang w:eastAsia="en-ZW"/>
                  </w:rPr>
                </w:rPrChange>
              </w:rPr>
              <w:t>99.99</w:t>
            </w:r>
          </w:p>
        </w:tc>
      </w:tr>
      <w:tr w:rsidR="00743470" w:rsidRPr="00256197" w14:paraId="0AE161CC" w14:textId="77777777" w:rsidTr="00DB11CB">
        <w:trPr>
          <w:trHeight w:val="288"/>
          <w:jc w:val="center"/>
        </w:trPr>
        <w:tc>
          <w:tcPr>
            <w:tcW w:w="707" w:type="pct"/>
            <w:vMerge w:val="restart"/>
            <w:tcBorders>
              <w:top w:val="single" w:sz="4" w:space="0" w:color="auto"/>
            </w:tcBorders>
          </w:tcPr>
          <w:p w14:paraId="04F67D5B" w14:textId="77777777" w:rsidR="00743470" w:rsidRPr="00256197" w:rsidRDefault="00743470" w:rsidP="00743470">
            <w:pPr>
              <w:spacing w:line="240" w:lineRule="auto"/>
              <w:rPr>
                <w:rFonts w:eastAsia="Times New Roman" w:cs="Times New Roman"/>
                <w:color w:val="000000"/>
                <w:sz w:val="20"/>
                <w:szCs w:val="20"/>
                <w:lang w:eastAsia="en-ZW"/>
                <w:rPrChange w:id="277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773" w:author="Urfels, Anton (IRRI)" w:date="2023-10-06T20:02:00Z">
                  <w:rPr>
                    <w:rFonts w:ascii="Gill Sans MT" w:eastAsia="Times New Roman" w:hAnsi="Gill Sans MT" w:cs="Calibri"/>
                    <w:color w:val="000000"/>
                    <w:sz w:val="20"/>
                    <w:szCs w:val="20"/>
                    <w:lang w:eastAsia="en-ZW"/>
                  </w:rPr>
                </w:rPrChange>
              </w:rPr>
              <w:t>WTP summary</w:t>
            </w:r>
          </w:p>
        </w:tc>
        <w:tc>
          <w:tcPr>
            <w:tcW w:w="963" w:type="pct"/>
            <w:tcBorders>
              <w:top w:val="single" w:sz="4" w:space="0" w:color="auto"/>
            </w:tcBorders>
            <w:noWrap/>
            <w:hideMark/>
          </w:tcPr>
          <w:p w14:paraId="7F33CA2C" w14:textId="77777777" w:rsidR="00743470" w:rsidRPr="00256197" w:rsidRDefault="00743470" w:rsidP="00743470">
            <w:pPr>
              <w:spacing w:line="240" w:lineRule="auto"/>
              <w:rPr>
                <w:rFonts w:eastAsia="Times New Roman" w:cs="Times New Roman"/>
                <w:color w:val="000000"/>
                <w:sz w:val="20"/>
                <w:szCs w:val="20"/>
                <w:lang w:eastAsia="en-ZW"/>
                <w:rPrChange w:id="277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775" w:author="Urfels, Anton (IRRI)" w:date="2023-10-06T20:02:00Z">
                  <w:rPr>
                    <w:rFonts w:ascii="Gill Sans MT" w:eastAsia="Times New Roman" w:hAnsi="Gill Sans MT" w:cs="Calibri"/>
                    <w:color w:val="000000"/>
                    <w:sz w:val="20"/>
                    <w:szCs w:val="20"/>
                    <w:lang w:eastAsia="en-ZW"/>
                  </w:rPr>
                </w:rPrChange>
              </w:rPr>
              <w:t>Clearly better (share)</w:t>
            </w:r>
          </w:p>
        </w:tc>
        <w:tc>
          <w:tcPr>
            <w:tcW w:w="555" w:type="pct"/>
            <w:tcBorders>
              <w:top w:val="single" w:sz="4" w:space="0" w:color="auto"/>
            </w:tcBorders>
            <w:noWrap/>
            <w:vAlign w:val="bottom"/>
          </w:tcPr>
          <w:p w14:paraId="00DFEA15" w14:textId="6A166B8B" w:rsidR="00743470" w:rsidRPr="00256197" w:rsidRDefault="00743470" w:rsidP="00743470">
            <w:pPr>
              <w:spacing w:line="240" w:lineRule="auto"/>
              <w:jc w:val="right"/>
              <w:rPr>
                <w:rFonts w:cs="Times New Roman"/>
                <w:color w:val="000000"/>
                <w:sz w:val="20"/>
                <w:szCs w:val="20"/>
                <w:rPrChange w:id="277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77" w:author="Urfels, Anton (IRRI)" w:date="2023-10-06T20:02:00Z">
                  <w:rPr>
                    <w:rFonts w:ascii="Gill Sans MT" w:eastAsia="Times New Roman" w:hAnsi="Gill Sans MT" w:cs="Calibri"/>
                    <w:color w:val="000000"/>
                    <w:sz w:val="20"/>
                    <w:szCs w:val="20"/>
                    <w:lang w:eastAsia="en-ZW"/>
                  </w:rPr>
                </w:rPrChange>
              </w:rPr>
              <w:t>0.02</w:t>
            </w:r>
          </w:p>
        </w:tc>
        <w:tc>
          <w:tcPr>
            <w:tcW w:w="555" w:type="pct"/>
            <w:tcBorders>
              <w:top w:val="single" w:sz="4" w:space="0" w:color="auto"/>
            </w:tcBorders>
            <w:noWrap/>
            <w:vAlign w:val="bottom"/>
          </w:tcPr>
          <w:p w14:paraId="2923D0EB" w14:textId="29E4674E" w:rsidR="00743470" w:rsidRPr="00256197" w:rsidRDefault="00743470" w:rsidP="00743470">
            <w:pPr>
              <w:spacing w:line="240" w:lineRule="auto"/>
              <w:jc w:val="right"/>
              <w:rPr>
                <w:rFonts w:cs="Times New Roman"/>
                <w:color w:val="000000"/>
                <w:sz w:val="20"/>
                <w:szCs w:val="20"/>
                <w:rPrChange w:id="277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79" w:author="Urfels, Anton (IRRI)" w:date="2023-10-06T20:02:00Z">
                  <w:rPr>
                    <w:rFonts w:ascii="Gill Sans MT" w:eastAsia="Times New Roman" w:hAnsi="Gill Sans MT" w:cs="Calibri"/>
                    <w:color w:val="000000"/>
                    <w:sz w:val="20"/>
                    <w:szCs w:val="20"/>
                    <w:lang w:eastAsia="en-ZW"/>
                  </w:rPr>
                </w:rPrChange>
              </w:rPr>
              <w:t>0.49</w:t>
            </w:r>
          </w:p>
        </w:tc>
        <w:tc>
          <w:tcPr>
            <w:tcW w:w="555" w:type="pct"/>
            <w:tcBorders>
              <w:top w:val="single" w:sz="4" w:space="0" w:color="auto"/>
            </w:tcBorders>
            <w:noWrap/>
            <w:vAlign w:val="bottom"/>
          </w:tcPr>
          <w:p w14:paraId="5E127E12" w14:textId="71083CFD" w:rsidR="00743470" w:rsidRPr="00256197" w:rsidRDefault="00743470" w:rsidP="00743470">
            <w:pPr>
              <w:spacing w:line="240" w:lineRule="auto"/>
              <w:jc w:val="right"/>
              <w:rPr>
                <w:rFonts w:cs="Times New Roman"/>
                <w:color w:val="000000"/>
                <w:sz w:val="20"/>
                <w:szCs w:val="20"/>
                <w:rPrChange w:id="278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81" w:author="Urfels, Anton (IRRI)" w:date="2023-10-06T20:02:00Z">
                  <w:rPr>
                    <w:rFonts w:ascii="Gill Sans MT" w:eastAsia="Times New Roman" w:hAnsi="Gill Sans MT" w:cs="Calibri"/>
                    <w:color w:val="000000"/>
                    <w:sz w:val="20"/>
                    <w:szCs w:val="20"/>
                    <w:lang w:eastAsia="en-ZW"/>
                  </w:rPr>
                </w:rPrChange>
              </w:rPr>
              <w:t>0.37</w:t>
            </w:r>
          </w:p>
        </w:tc>
        <w:tc>
          <w:tcPr>
            <w:tcW w:w="555" w:type="pct"/>
            <w:tcBorders>
              <w:top w:val="single" w:sz="4" w:space="0" w:color="auto"/>
            </w:tcBorders>
            <w:noWrap/>
            <w:vAlign w:val="bottom"/>
          </w:tcPr>
          <w:p w14:paraId="067B4E73" w14:textId="2040A89E" w:rsidR="00743470" w:rsidRPr="00256197" w:rsidRDefault="00743470" w:rsidP="00743470">
            <w:pPr>
              <w:spacing w:line="240" w:lineRule="auto"/>
              <w:jc w:val="right"/>
              <w:rPr>
                <w:rFonts w:cs="Times New Roman"/>
                <w:color w:val="000000"/>
                <w:sz w:val="20"/>
                <w:szCs w:val="20"/>
                <w:rPrChange w:id="278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83" w:author="Urfels, Anton (IRRI)" w:date="2023-10-06T20:02:00Z">
                  <w:rPr>
                    <w:rFonts w:ascii="Gill Sans MT" w:eastAsia="Times New Roman" w:hAnsi="Gill Sans MT" w:cs="Calibri"/>
                    <w:color w:val="000000"/>
                    <w:sz w:val="20"/>
                    <w:szCs w:val="20"/>
                    <w:lang w:eastAsia="en-ZW"/>
                  </w:rPr>
                </w:rPrChange>
              </w:rPr>
              <w:t>0.31</w:t>
            </w:r>
          </w:p>
        </w:tc>
        <w:tc>
          <w:tcPr>
            <w:tcW w:w="555" w:type="pct"/>
            <w:tcBorders>
              <w:top w:val="single" w:sz="4" w:space="0" w:color="auto"/>
            </w:tcBorders>
            <w:noWrap/>
            <w:vAlign w:val="bottom"/>
          </w:tcPr>
          <w:p w14:paraId="437D3BBD" w14:textId="4496895E" w:rsidR="00743470" w:rsidRPr="00256197" w:rsidRDefault="00743470" w:rsidP="00743470">
            <w:pPr>
              <w:spacing w:line="240" w:lineRule="auto"/>
              <w:jc w:val="right"/>
              <w:rPr>
                <w:rFonts w:cs="Times New Roman"/>
                <w:color w:val="000000"/>
                <w:sz w:val="20"/>
                <w:szCs w:val="20"/>
                <w:rPrChange w:id="278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85" w:author="Urfels, Anton (IRRI)" w:date="2023-10-06T20:02:00Z">
                  <w:rPr>
                    <w:rFonts w:ascii="Gill Sans MT" w:eastAsia="Times New Roman" w:hAnsi="Gill Sans MT" w:cs="Calibri"/>
                    <w:color w:val="000000"/>
                    <w:sz w:val="20"/>
                    <w:szCs w:val="20"/>
                    <w:lang w:eastAsia="en-ZW"/>
                  </w:rPr>
                </w:rPrChange>
              </w:rPr>
              <w:t>0.32</w:t>
            </w:r>
          </w:p>
        </w:tc>
        <w:tc>
          <w:tcPr>
            <w:tcW w:w="555" w:type="pct"/>
            <w:tcBorders>
              <w:top w:val="single" w:sz="4" w:space="0" w:color="auto"/>
            </w:tcBorders>
            <w:noWrap/>
            <w:vAlign w:val="bottom"/>
          </w:tcPr>
          <w:p w14:paraId="366990B6" w14:textId="25763A7C" w:rsidR="00743470" w:rsidRPr="00256197" w:rsidRDefault="00743470" w:rsidP="00743470">
            <w:pPr>
              <w:spacing w:line="240" w:lineRule="auto"/>
              <w:jc w:val="right"/>
              <w:rPr>
                <w:rFonts w:cs="Times New Roman"/>
                <w:color w:val="000000"/>
                <w:sz w:val="20"/>
                <w:szCs w:val="20"/>
                <w:rPrChange w:id="278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87" w:author="Urfels, Anton (IRRI)" w:date="2023-10-06T20:02:00Z">
                  <w:rPr>
                    <w:rFonts w:ascii="Gill Sans MT" w:eastAsia="Times New Roman" w:hAnsi="Gill Sans MT" w:cs="Calibri"/>
                    <w:color w:val="000000"/>
                    <w:sz w:val="20"/>
                    <w:szCs w:val="20"/>
                    <w:lang w:eastAsia="en-ZW"/>
                  </w:rPr>
                </w:rPrChange>
              </w:rPr>
              <w:t>0.38</w:t>
            </w:r>
          </w:p>
        </w:tc>
      </w:tr>
      <w:tr w:rsidR="00743470" w:rsidRPr="00256197" w14:paraId="40F11023" w14:textId="77777777" w:rsidTr="00DB11CB">
        <w:trPr>
          <w:trHeight w:val="288"/>
          <w:jc w:val="center"/>
        </w:trPr>
        <w:tc>
          <w:tcPr>
            <w:tcW w:w="707" w:type="pct"/>
            <w:vMerge/>
          </w:tcPr>
          <w:p w14:paraId="0371941F" w14:textId="77777777" w:rsidR="00743470" w:rsidRPr="00256197" w:rsidRDefault="00743470" w:rsidP="00743470">
            <w:pPr>
              <w:spacing w:line="240" w:lineRule="auto"/>
              <w:rPr>
                <w:rFonts w:eastAsia="Times New Roman" w:cs="Times New Roman"/>
                <w:color w:val="000000"/>
                <w:sz w:val="20"/>
                <w:szCs w:val="20"/>
                <w:lang w:eastAsia="en-ZW"/>
                <w:rPrChange w:id="278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74C27E7" w14:textId="71F54B13" w:rsidR="00743470" w:rsidRPr="00256197" w:rsidRDefault="00743470" w:rsidP="00743470">
            <w:pPr>
              <w:spacing w:line="240" w:lineRule="auto"/>
              <w:rPr>
                <w:rFonts w:eastAsia="Times New Roman" w:cs="Times New Roman"/>
                <w:color w:val="000000"/>
                <w:sz w:val="20"/>
                <w:szCs w:val="20"/>
                <w:lang w:eastAsia="en-ZW"/>
                <w:rPrChange w:id="278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790" w:author="Urfels, Anton (IRRI)" w:date="2023-10-06T20:02:00Z">
                  <w:rPr>
                    <w:rFonts w:ascii="Gill Sans MT" w:eastAsia="Times New Roman" w:hAnsi="Gill Sans MT" w:cs="Calibri"/>
                    <w:color w:val="000000"/>
                    <w:sz w:val="20"/>
                    <w:szCs w:val="20"/>
                    <w:lang w:eastAsia="en-ZW"/>
                  </w:rPr>
                </w:rPrChange>
              </w:rPr>
              <w:t>Not clear</w:t>
            </w:r>
            <w:r w:rsidR="00631007" w:rsidRPr="00256197">
              <w:rPr>
                <w:rFonts w:eastAsia="Times New Roman" w:cs="Times New Roman"/>
                <w:color w:val="000000"/>
                <w:sz w:val="20"/>
                <w:szCs w:val="20"/>
                <w:lang w:eastAsia="en-ZW"/>
                <w:rPrChange w:id="2791" w:author="Urfels, Anton (IRRI)" w:date="2023-10-06T20:02:00Z">
                  <w:rPr>
                    <w:rFonts w:ascii="Gill Sans MT" w:eastAsia="Times New Roman" w:hAnsi="Gill Sans MT" w:cs="Calibri"/>
                    <w:color w:val="000000"/>
                    <w:sz w:val="20"/>
                    <w:szCs w:val="20"/>
                    <w:lang w:eastAsia="en-ZW"/>
                  </w:rPr>
                </w:rPrChange>
              </w:rPr>
              <w:t xml:space="preserve"> (share)</w:t>
            </w:r>
          </w:p>
        </w:tc>
        <w:tc>
          <w:tcPr>
            <w:tcW w:w="555" w:type="pct"/>
            <w:noWrap/>
            <w:vAlign w:val="bottom"/>
          </w:tcPr>
          <w:p w14:paraId="7FA39D0F" w14:textId="14BC425E" w:rsidR="00743470" w:rsidRPr="00256197" w:rsidRDefault="00743470" w:rsidP="00743470">
            <w:pPr>
              <w:spacing w:line="240" w:lineRule="auto"/>
              <w:jc w:val="right"/>
              <w:rPr>
                <w:rFonts w:cs="Times New Roman"/>
                <w:color w:val="000000"/>
                <w:sz w:val="20"/>
                <w:szCs w:val="20"/>
                <w:rPrChange w:id="279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93" w:author="Urfels, Anton (IRRI)" w:date="2023-10-06T20:02:00Z">
                  <w:rPr>
                    <w:rFonts w:ascii="Gill Sans MT" w:eastAsia="Times New Roman" w:hAnsi="Gill Sans MT" w:cs="Calibri"/>
                    <w:color w:val="000000"/>
                    <w:sz w:val="20"/>
                    <w:szCs w:val="20"/>
                    <w:lang w:eastAsia="en-ZW"/>
                  </w:rPr>
                </w:rPrChange>
              </w:rPr>
              <w:t>0.13</w:t>
            </w:r>
          </w:p>
        </w:tc>
        <w:tc>
          <w:tcPr>
            <w:tcW w:w="555" w:type="pct"/>
            <w:noWrap/>
            <w:vAlign w:val="bottom"/>
          </w:tcPr>
          <w:p w14:paraId="42CD47FA" w14:textId="746CF2AF" w:rsidR="00743470" w:rsidRPr="00256197" w:rsidRDefault="00743470" w:rsidP="00743470">
            <w:pPr>
              <w:spacing w:line="240" w:lineRule="auto"/>
              <w:jc w:val="right"/>
              <w:rPr>
                <w:rFonts w:cs="Times New Roman"/>
                <w:color w:val="000000"/>
                <w:sz w:val="20"/>
                <w:szCs w:val="20"/>
                <w:rPrChange w:id="279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95" w:author="Urfels, Anton (IRRI)" w:date="2023-10-06T20:02:00Z">
                  <w:rPr>
                    <w:rFonts w:ascii="Gill Sans MT" w:eastAsia="Times New Roman" w:hAnsi="Gill Sans MT" w:cs="Calibri"/>
                    <w:color w:val="000000"/>
                    <w:sz w:val="20"/>
                    <w:szCs w:val="20"/>
                    <w:lang w:eastAsia="en-ZW"/>
                  </w:rPr>
                </w:rPrChange>
              </w:rPr>
              <w:t>0.37</w:t>
            </w:r>
          </w:p>
        </w:tc>
        <w:tc>
          <w:tcPr>
            <w:tcW w:w="555" w:type="pct"/>
            <w:noWrap/>
            <w:vAlign w:val="bottom"/>
          </w:tcPr>
          <w:p w14:paraId="584F21A7" w14:textId="313C993B" w:rsidR="00743470" w:rsidRPr="00256197" w:rsidRDefault="00743470" w:rsidP="00743470">
            <w:pPr>
              <w:spacing w:line="240" w:lineRule="auto"/>
              <w:jc w:val="right"/>
              <w:rPr>
                <w:rFonts w:cs="Times New Roman"/>
                <w:color w:val="000000"/>
                <w:sz w:val="20"/>
                <w:szCs w:val="20"/>
                <w:rPrChange w:id="279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97" w:author="Urfels, Anton (IRRI)" w:date="2023-10-06T20:02:00Z">
                  <w:rPr>
                    <w:rFonts w:ascii="Gill Sans MT" w:eastAsia="Times New Roman" w:hAnsi="Gill Sans MT" w:cs="Calibri"/>
                    <w:color w:val="000000"/>
                    <w:sz w:val="20"/>
                    <w:szCs w:val="20"/>
                    <w:lang w:eastAsia="en-ZW"/>
                  </w:rPr>
                </w:rPrChange>
              </w:rPr>
              <w:t>0.18</w:t>
            </w:r>
          </w:p>
        </w:tc>
        <w:tc>
          <w:tcPr>
            <w:tcW w:w="555" w:type="pct"/>
            <w:noWrap/>
            <w:vAlign w:val="bottom"/>
          </w:tcPr>
          <w:p w14:paraId="6ECAE9B8" w14:textId="34DC3338" w:rsidR="00743470" w:rsidRPr="00256197" w:rsidRDefault="00743470" w:rsidP="00743470">
            <w:pPr>
              <w:spacing w:line="240" w:lineRule="auto"/>
              <w:jc w:val="right"/>
              <w:rPr>
                <w:rFonts w:cs="Times New Roman"/>
                <w:color w:val="000000"/>
                <w:sz w:val="20"/>
                <w:szCs w:val="20"/>
                <w:rPrChange w:id="279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99" w:author="Urfels, Anton (IRRI)" w:date="2023-10-06T20:02:00Z">
                  <w:rPr>
                    <w:rFonts w:ascii="Gill Sans MT" w:eastAsia="Times New Roman" w:hAnsi="Gill Sans MT" w:cs="Calibri"/>
                    <w:color w:val="000000"/>
                    <w:sz w:val="20"/>
                    <w:szCs w:val="20"/>
                    <w:lang w:eastAsia="en-ZW"/>
                  </w:rPr>
                </w:rPrChange>
              </w:rPr>
              <w:t>0.21</w:t>
            </w:r>
          </w:p>
        </w:tc>
        <w:tc>
          <w:tcPr>
            <w:tcW w:w="555" w:type="pct"/>
            <w:noWrap/>
            <w:vAlign w:val="bottom"/>
          </w:tcPr>
          <w:p w14:paraId="797520D1" w14:textId="34DB982A" w:rsidR="00743470" w:rsidRPr="00256197" w:rsidRDefault="00743470" w:rsidP="00743470">
            <w:pPr>
              <w:spacing w:line="240" w:lineRule="auto"/>
              <w:jc w:val="right"/>
              <w:rPr>
                <w:rFonts w:cs="Times New Roman"/>
                <w:color w:val="000000"/>
                <w:sz w:val="20"/>
                <w:szCs w:val="20"/>
                <w:rPrChange w:id="280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01" w:author="Urfels, Anton (IRRI)" w:date="2023-10-06T20:02:00Z">
                  <w:rPr>
                    <w:rFonts w:ascii="Gill Sans MT" w:eastAsia="Times New Roman" w:hAnsi="Gill Sans MT" w:cs="Calibri"/>
                    <w:color w:val="000000"/>
                    <w:sz w:val="20"/>
                    <w:szCs w:val="20"/>
                    <w:lang w:eastAsia="en-ZW"/>
                  </w:rPr>
                </w:rPrChange>
              </w:rPr>
              <w:t>0.48</w:t>
            </w:r>
          </w:p>
        </w:tc>
        <w:tc>
          <w:tcPr>
            <w:tcW w:w="555" w:type="pct"/>
            <w:noWrap/>
            <w:vAlign w:val="bottom"/>
          </w:tcPr>
          <w:p w14:paraId="1D78DE33" w14:textId="5172CAC0" w:rsidR="00743470" w:rsidRPr="00256197" w:rsidRDefault="00743470" w:rsidP="00743470">
            <w:pPr>
              <w:spacing w:line="240" w:lineRule="auto"/>
              <w:jc w:val="right"/>
              <w:rPr>
                <w:rFonts w:cs="Times New Roman"/>
                <w:color w:val="000000"/>
                <w:sz w:val="20"/>
                <w:szCs w:val="20"/>
                <w:rPrChange w:id="280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03" w:author="Urfels, Anton (IRRI)" w:date="2023-10-06T20:02:00Z">
                  <w:rPr>
                    <w:rFonts w:ascii="Gill Sans MT" w:eastAsia="Times New Roman" w:hAnsi="Gill Sans MT" w:cs="Calibri"/>
                    <w:color w:val="000000"/>
                    <w:sz w:val="20"/>
                    <w:szCs w:val="20"/>
                    <w:lang w:eastAsia="en-ZW"/>
                  </w:rPr>
                </w:rPrChange>
              </w:rPr>
              <w:t>0.35</w:t>
            </w:r>
          </w:p>
        </w:tc>
      </w:tr>
      <w:tr w:rsidR="00743470" w:rsidRPr="00256197" w14:paraId="7F44DE3C" w14:textId="77777777" w:rsidTr="00DB11CB">
        <w:trPr>
          <w:trHeight w:val="288"/>
          <w:jc w:val="center"/>
        </w:trPr>
        <w:tc>
          <w:tcPr>
            <w:tcW w:w="707" w:type="pct"/>
            <w:vMerge/>
          </w:tcPr>
          <w:p w14:paraId="7B04DEBC" w14:textId="77777777" w:rsidR="00743470" w:rsidRPr="00256197" w:rsidRDefault="00743470" w:rsidP="00743470">
            <w:pPr>
              <w:spacing w:line="240" w:lineRule="auto"/>
              <w:rPr>
                <w:rFonts w:eastAsia="Times New Roman" w:cs="Times New Roman"/>
                <w:color w:val="000000"/>
                <w:sz w:val="20"/>
                <w:szCs w:val="20"/>
                <w:lang w:eastAsia="en-ZW"/>
                <w:rPrChange w:id="2804"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4E1D234" w14:textId="77777777" w:rsidR="00743470" w:rsidRPr="00256197" w:rsidRDefault="00743470" w:rsidP="00743470">
            <w:pPr>
              <w:spacing w:line="240" w:lineRule="auto"/>
              <w:rPr>
                <w:rFonts w:eastAsia="Times New Roman" w:cs="Times New Roman"/>
                <w:color w:val="000000"/>
                <w:sz w:val="20"/>
                <w:szCs w:val="20"/>
                <w:lang w:eastAsia="en-ZW"/>
                <w:rPrChange w:id="280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06" w:author="Urfels, Anton (IRRI)" w:date="2023-10-06T20:02:00Z">
                  <w:rPr>
                    <w:rFonts w:ascii="Gill Sans MT" w:eastAsia="Times New Roman" w:hAnsi="Gill Sans MT" w:cs="Calibri"/>
                    <w:color w:val="000000"/>
                    <w:sz w:val="20"/>
                    <w:szCs w:val="20"/>
                    <w:lang w:eastAsia="en-ZW"/>
                  </w:rPr>
                </w:rPrChange>
              </w:rPr>
              <w:t>Clearly worse (share)</w:t>
            </w:r>
          </w:p>
        </w:tc>
        <w:tc>
          <w:tcPr>
            <w:tcW w:w="555" w:type="pct"/>
            <w:noWrap/>
            <w:vAlign w:val="bottom"/>
          </w:tcPr>
          <w:p w14:paraId="6649CAC3" w14:textId="1226EC9D" w:rsidR="00743470" w:rsidRPr="00256197" w:rsidRDefault="00743470" w:rsidP="00743470">
            <w:pPr>
              <w:spacing w:line="240" w:lineRule="auto"/>
              <w:jc w:val="right"/>
              <w:rPr>
                <w:rFonts w:cs="Times New Roman"/>
                <w:color w:val="000000"/>
                <w:sz w:val="20"/>
                <w:szCs w:val="20"/>
                <w:rPrChange w:id="280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08" w:author="Urfels, Anton (IRRI)" w:date="2023-10-06T20:02:00Z">
                  <w:rPr>
                    <w:rFonts w:ascii="Gill Sans MT" w:eastAsia="Times New Roman" w:hAnsi="Gill Sans MT" w:cs="Calibri"/>
                    <w:color w:val="000000"/>
                    <w:sz w:val="20"/>
                    <w:szCs w:val="20"/>
                    <w:lang w:eastAsia="en-ZW"/>
                  </w:rPr>
                </w:rPrChange>
              </w:rPr>
              <w:t>0.85</w:t>
            </w:r>
          </w:p>
        </w:tc>
        <w:tc>
          <w:tcPr>
            <w:tcW w:w="555" w:type="pct"/>
            <w:noWrap/>
            <w:vAlign w:val="bottom"/>
          </w:tcPr>
          <w:p w14:paraId="37F48BAF" w14:textId="6899D24B" w:rsidR="00743470" w:rsidRPr="00256197" w:rsidRDefault="00743470" w:rsidP="00743470">
            <w:pPr>
              <w:spacing w:line="240" w:lineRule="auto"/>
              <w:jc w:val="right"/>
              <w:rPr>
                <w:rFonts w:cs="Times New Roman"/>
                <w:color w:val="000000"/>
                <w:sz w:val="20"/>
                <w:szCs w:val="20"/>
                <w:rPrChange w:id="280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10" w:author="Urfels, Anton (IRRI)" w:date="2023-10-06T20:02:00Z">
                  <w:rPr>
                    <w:rFonts w:ascii="Gill Sans MT" w:eastAsia="Times New Roman" w:hAnsi="Gill Sans MT" w:cs="Calibri"/>
                    <w:color w:val="000000"/>
                    <w:sz w:val="20"/>
                    <w:szCs w:val="20"/>
                    <w:lang w:eastAsia="en-ZW"/>
                  </w:rPr>
                </w:rPrChange>
              </w:rPr>
              <w:t>0.14</w:t>
            </w:r>
          </w:p>
        </w:tc>
        <w:tc>
          <w:tcPr>
            <w:tcW w:w="555" w:type="pct"/>
            <w:noWrap/>
            <w:vAlign w:val="bottom"/>
          </w:tcPr>
          <w:p w14:paraId="3B9F812E" w14:textId="69EFA247" w:rsidR="00743470" w:rsidRPr="00256197" w:rsidRDefault="00743470" w:rsidP="00743470">
            <w:pPr>
              <w:spacing w:line="240" w:lineRule="auto"/>
              <w:jc w:val="right"/>
              <w:rPr>
                <w:rFonts w:cs="Times New Roman"/>
                <w:color w:val="000000"/>
                <w:sz w:val="20"/>
                <w:szCs w:val="20"/>
                <w:rPrChange w:id="281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12" w:author="Urfels, Anton (IRRI)" w:date="2023-10-06T20:02:00Z">
                  <w:rPr>
                    <w:rFonts w:ascii="Gill Sans MT" w:eastAsia="Times New Roman" w:hAnsi="Gill Sans MT" w:cs="Calibri"/>
                    <w:color w:val="000000"/>
                    <w:sz w:val="20"/>
                    <w:szCs w:val="20"/>
                    <w:lang w:eastAsia="en-ZW"/>
                  </w:rPr>
                </w:rPrChange>
              </w:rPr>
              <w:t>0.45</w:t>
            </w:r>
          </w:p>
        </w:tc>
        <w:tc>
          <w:tcPr>
            <w:tcW w:w="555" w:type="pct"/>
            <w:noWrap/>
            <w:vAlign w:val="bottom"/>
          </w:tcPr>
          <w:p w14:paraId="712B9BEC" w14:textId="65E1A92D" w:rsidR="00743470" w:rsidRPr="00256197" w:rsidRDefault="00743470" w:rsidP="00743470">
            <w:pPr>
              <w:spacing w:line="240" w:lineRule="auto"/>
              <w:jc w:val="right"/>
              <w:rPr>
                <w:rFonts w:cs="Times New Roman"/>
                <w:color w:val="000000"/>
                <w:sz w:val="20"/>
                <w:szCs w:val="20"/>
                <w:rPrChange w:id="281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14" w:author="Urfels, Anton (IRRI)" w:date="2023-10-06T20:02:00Z">
                  <w:rPr>
                    <w:rFonts w:ascii="Gill Sans MT" w:eastAsia="Times New Roman" w:hAnsi="Gill Sans MT" w:cs="Calibri"/>
                    <w:color w:val="000000"/>
                    <w:sz w:val="20"/>
                    <w:szCs w:val="20"/>
                    <w:lang w:eastAsia="en-ZW"/>
                  </w:rPr>
                </w:rPrChange>
              </w:rPr>
              <w:t>0.48</w:t>
            </w:r>
          </w:p>
        </w:tc>
        <w:tc>
          <w:tcPr>
            <w:tcW w:w="555" w:type="pct"/>
            <w:noWrap/>
            <w:vAlign w:val="bottom"/>
          </w:tcPr>
          <w:p w14:paraId="3109A140" w14:textId="0AF991FD" w:rsidR="00743470" w:rsidRPr="00256197" w:rsidRDefault="00743470" w:rsidP="00743470">
            <w:pPr>
              <w:spacing w:line="240" w:lineRule="auto"/>
              <w:jc w:val="right"/>
              <w:rPr>
                <w:rFonts w:cs="Times New Roman"/>
                <w:color w:val="000000"/>
                <w:sz w:val="20"/>
                <w:szCs w:val="20"/>
                <w:rPrChange w:id="281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16" w:author="Urfels, Anton (IRRI)" w:date="2023-10-06T20:02:00Z">
                  <w:rPr>
                    <w:rFonts w:ascii="Gill Sans MT" w:eastAsia="Times New Roman" w:hAnsi="Gill Sans MT" w:cs="Calibri"/>
                    <w:color w:val="000000"/>
                    <w:sz w:val="20"/>
                    <w:szCs w:val="20"/>
                    <w:lang w:eastAsia="en-ZW"/>
                  </w:rPr>
                </w:rPrChange>
              </w:rPr>
              <w:t>0.21</w:t>
            </w:r>
          </w:p>
        </w:tc>
        <w:tc>
          <w:tcPr>
            <w:tcW w:w="555" w:type="pct"/>
            <w:noWrap/>
            <w:vAlign w:val="bottom"/>
          </w:tcPr>
          <w:p w14:paraId="597BD91C" w14:textId="0E75F680" w:rsidR="00743470" w:rsidRPr="00256197" w:rsidRDefault="00743470" w:rsidP="00743470">
            <w:pPr>
              <w:spacing w:line="240" w:lineRule="auto"/>
              <w:jc w:val="right"/>
              <w:rPr>
                <w:rFonts w:cs="Times New Roman"/>
                <w:color w:val="000000"/>
                <w:sz w:val="20"/>
                <w:szCs w:val="20"/>
                <w:rPrChange w:id="281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18" w:author="Urfels, Anton (IRRI)" w:date="2023-10-06T20:02:00Z">
                  <w:rPr>
                    <w:rFonts w:ascii="Gill Sans MT" w:eastAsia="Times New Roman" w:hAnsi="Gill Sans MT" w:cs="Calibri"/>
                    <w:color w:val="000000"/>
                    <w:sz w:val="20"/>
                    <w:szCs w:val="20"/>
                    <w:lang w:eastAsia="en-ZW"/>
                  </w:rPr>
                </w:rPrChange>
              </w:rPr>
              <w:t>0.27</w:t>
            </w:r>
          </w:p>
        </w:tc>
      </w:tr>
      <w:tr w:rsidR="00743470" w:rsidRPr="00256197" w14:paraId="6D061A8C" w14:textId="77777777" w:rsidTr="00DB11CB">
        <w:trPr>
          <w:trHeight w:val="288"/>
          <w:jc w:val="center"/>
        </w:trPr>
        <w:tc>
          <w:tcPr>
            <w:tcW w:w="707" w:type="pct"/>
            <w:vMerge/>
          </w:tcPr>
          <w:p w14:paraId="100EA68D" w14:textId="77777777" w:rsidR="00743470" w:rsidRPr="00256197" w:rsidRDefault="00743470" w:rsidP="00743470">
            <w:pPr>
              <w:spacing w:line="240" w:lineRule="auto"/>
              <w:rPr>
                <w:rFonts w:eastAsia="Times New Roman" w:cs="Times New Roman"/>
                <w:color w:val="000000"/>
                <w:sz w:val="20"/>
                <w:szCs w:val="20"/>
                <w:lang w:eastAsia="en-ZW"/>
                <w:rPrChange w:id="2819"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D18215A" w14:textId="77777777" w:rsidR="00743470" w:rsidRPr="00256197" w:rsidRDefault="00743470" w:rsidP="00743470">
            <w:pPr>
              <w:spacing w:line="240" w:lineRule="auto"/>
              <w:rPr>
                <w:rFonts w:eastAsia="Times New Roman" w:cs="Times New Roman"/>
                <w:color w:val="000000"/>
                <w:sz w:val="20"/>
                <w:szCs w:val="20"/>
                <w:lang w:eastAsia="en-ZW"/>
                <w:rPrChange w:id="282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21" w:author="Urfels, Anton (IRRI)" w:date="2023-10-06T20:02:00Z">
                  <w:rPr>
                    <w:rFonts w:ascii="Gill Sans MT" w:eastAsia="Times New Roman" w:hAnsi="Gill Sans MT" w:cs="Calibri"/>
                    <w:color w:val="000000"/>
                    <w:sz w:val="20"/>
                    <w:szCs w:val="20"/>
                    <w:lang w:eastAsia="en-ZW"/>
                  </w:rPr>
                </w:rPrChange>
              </w:rPr>
              <w:t>Number of cells</w:t>
            </w:r>
          </w:p>
        </w:tc>
        <w:tc>
          <w:tcPr>
            <w:tcW w:w="555" w:type="pct"/>
            <w:noWrap/>
            <w:vAlign w:val="bottom"/>
          </w:tcPr>
          <w:p w14:paraId="41C44107" w14:textId="2CED658B" w:rsidR="00743470" w:rsidRPr="00256197" w:rsidRDefault="00743470" w:rsidP="00743470">
            <w:pPr>
              <w:spacing w:line="240" w:lineRule="auto"/>
              <w:jc w:val="right"/>
              <w:rPr>
                <w:rFonts w:cs="Times New Roman"/>
                <w:color w:val="000000"/>
                <w:sz w:val="20"/>
                <w:szCs w:val="20"/>
                <w:rPrChange w:id="282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23" w:author="Urfels, Anton (IRRI)" w:date="2023-10-06T20:02:00Z">
                  <w:rPr>
                    <w:rFonts w:ascii="Gill Sans MT" w:eastAsia="Times New Roman" w:hAnsi="Gill Sans MT" w:cs="Calibri"/>
                    <w:color w:val="000000"/>
                    <w:sz w:val="20"/>
                    <w:szCs w:val="20"/>
                    <w:lang w:eastAsia="en-ZW"/>
                  </w:rPr>
                </w:rPrChange>
              </w:rPr>
              <w:t>17420.00</w:t>
            </w:r>
          </w:p>
        </w:tc>
        <w:tc>
          <w:tcPr>
            <w:tcW w:w="555" w:type="pct"/>
            <w:noWrap/>
            <w:vAlign w:val="bottom"/>
          </w:tcPr>
          <w:p w14:paraId="20FF8063" w14:textId="5B6434CF" w:rsidR="00743470" w:rsidRPr="00256197" w:rsidRDefault="00743470" w:rsidP="00743470">
            <w:pPr>
              <w:spacing w:line="240" w:lineRule="auto"/>
              <w:jc w:val="right"/>
              <w:rPr>
                <w:rFonts w:cs="Times New Roman"/>
                <w:color w:val="000000"/>
                <w:sz w:val="20"/>
                <w:szCs w:val="20"/>
                <w:rPrChange w:id="282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25" w:author="Urfels, Anton (IRRI)" w:date="2023-10-06T20:02:00Z">
                  <w:rPr>
                    <w:rFonts w:ascii="Gill Sans MT" w:eastAsia="Times New Roman" w:hAnsi="Gill Sans MT" w:cs="Calibri"/>
                    <w:color w:val="000000"/>
                    <w:sz w:val="20"/>
                    <w:szCs w:val="20"/>
                    <w:lang w:eastAsia="en-ZW"/>
                  </w:rPr>
                </w:rPrChange>
              </w:rPr>
              <w:t>17420.00</w:t>
            </w:r>
          </w:p>
        </w:tc>
        <w:tc>
          <w:tcPr>
            <w:tcW w:w="555" w:type="pct"/>
            <w:noWrap/>
            <w:vAlign w:val="bottom"/>
          </w:tcPr>
          <w:p w14:paraId="04ED1D73" w14:textId="0784CD26" w:rsidR="00743470" w:rsidRPr="00256197" w:rsidRDefault="00743470" w:rsidP="00743470">
            <w:pPr>
              <w:spacing w:line="240" w:lineRule="auto"/>
              <w:jc w:val="right"/>
              <w:rPr>
                <w:rFonts w:cs="Times New Roman"/>
                <w:color w:val="000000"/>
                <w:sz w:val="20"/>
                <w:szCs w:val="20"/>
                <w:rPrChange w:id="282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27" w:author="Urfels, Anton (IRRI)" w:date="2023-10-06T20:02:00Z">
                  <w:rPr>
                    <w:rFonts w:ascii="Gill Sans MT" w:eastAsia="Times New Roman" w:hAnsi="Gill Sans MT" w:cs="Calibri"/>
                    <w:color w:val="000000"/>
                    <w:sz w:val="20"/>
                    <w:szCs w:val="20"/>
                    <w:lang w:eastAsia="en-ZW"/>
                  </w:rPr>
                </w:rPrChange>
              </w:rPr>
              <w:t>17420.00</w:t>
            </w:r>
          </w:p>
        </w:tc>
        <w:tc>
          <w:tcPr>
            <w:tcW w:w="555" w:type="pct"/>
            <w:noWrap/>
            <w:vAlign w:val="bottom"/>
          </w:tcPr>
          <w:p w14:paraId="178F8332" w14:textId="13DAA561" w:rsidR="00743470" w:rsidRPr="00256197" w:rsidRDefault="00743470" w:rsidP="00743470">
            <w:pPr>
              <w:spacing w:line="240" w:lineRule="auto"/>
              <w:jc w:val="right"/>
              <w:rPr>
                <w:rFonts w:cs="Times New Roman"/>
                <w:color w:val="000000"/>
                <w:sz w:val="20"/>
                <w:szCs w:val="20"/>
                <w:rPrChange w:id="282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29" w:author="Urfels, Anton (IRRI)" w:date="2023-10-06T20:02:00Z">
                  <w:rPr>
                    <w:rFonts w:ascii="Gill Sans MT" w:eastAsia="Times New Roman" w:hAnsi="Gill Sans MT" w:cs="Calibri"/>
                    <w:color w:val="000000"/>
                    <w:sz w:val="20"/>
                    <w:szCs w:val="20"/>
                    <w:lang w:eastAsia="en-ZW"/>
                  </w:rPr>
                </w:rPrChange>
              </w:rPr>
              <w:t>17420.00</w:t>
            </w:r>
          </w:p>
        </w:tc>
        <w:tc>
          <w:tcPr>
            <w:tcW w:w="555" w:type="pct"/>
            <w:noWrap/>
            <w:vAlign w:val="bottom"/>
          </w:tcPr>
          <w:p w14:paraId="77A8D467" w14:textId="1E7CBF9E" w:rsidR="00743470" w:rsidRPr="00256197" w:rsidRDefault="00743470" w:rsidP="00743470">
            <w:pPr>
              <w:spacing w:line="240" w:lineRule="auto"/>
              <w:jc w:val="right"/>
              <w:rPr>
                <w:rFonts w:cs="Times New Roman"/>
                <w:color w:val="000000"/>
                <w:sz w:val="20"/>
                <w:szCs w:val="20"/>
                <w:rPrChange w:id="283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31" w:author="Urfels, Anton (IRRI)" w:date="2023-10-06T20:02:00Z">
                  <w:rPr>
                    <w:rFonts w:ascii="Gill Sans MT" w:eastAsia="Times New Roman" w:hAnsi="Gill Sans MT" w:cs="Calibri"/>
                    <w:color w:val="000000"/>
                    <w:sz w:val="20"/>
                    <w:szCs w:val="20"/>
                    <w:lang w:eastAsia="en-ZW"/>
                  </w:rPr>
                </w:rPrChange>
              </w:rPr>
              <w:t>17420.00</w:t>
            </w:r>
          </w:p>
        </w:tc>
        <w:tc>
          <w:tcPr>
            <w:tcW w:w="555" w:type="pct"/>
            <w:noWrap/>
            <w:vAlign w:val="bottom"/>
          </w:tcPr>
          <w:p w14:paraId="22E958F3" w14:textId="6A1E1D13" w:rsidR="00743470" w:rsidRPr="00256197" w:rsidRDefault="00743470" w:rsidP="00743470">
            <w:pPr>
              <w:spacing w:line="240" w:lineRule="auto"/>
              <w:jc w:val="right"/>
              <w:rPr>
                <w:rFonts w:cs="Times New Roman"/>
                <w:color w:val="000000"/>
                <w:sz w:val="20"/>
                <w:szCs w:val="20"/>
                <w:rPrChange w:id="283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33" w:author="Urfels, Anton (IRRI)" w:date="2023-10-06T20:02:00Z">
                  <w:rPr>
                    <w:rFonts w:ascii="Gill Sans MT" w:eastAsia="Times New Roman" w:hAnsi="Gill Sans MT" w:cs="Calibri"/>
                    <w:color w:val="000000"/>
                    <w:sz w:val="20"/>
                    <w:szCs w:val="20"/>
                    <w:lang w:eastAsia="en-ZW"/>
                  </w:rPr>
                </w:rPrChange>
              </w:rPr>
              <w:t>17420.00</w:t>
            </w:r>
          </w:p>
        </w:tc>
      </w:tr>
    </w:tbl>
    <w:p w14:paraId="08A92EE2" w14:textId="77777777" w:rsidR="006E10CE" w:rsidRPr="00256197" w:rsidRDefault="006E10CE" w:rsidP="009639B7">
      <w:pPr>
        <w:rPr>
          <w:rFonts w:cs="Times New Roman"/>
        </w:rPr>
      </w:pPr>
    </w:p>
    <w:p w14:paraId="6E15D59F" w14:textId="77777777" w:rsidR="00743470" w:rsidRPr="00256197" w:rsidRDefault="00743470" w:rsidP="009639B7">
      <w:pPr>
        <w:rPr>
          <w:rFonts w:cs="Times New Roman"/>
        </w:rPr>
      </w:pPr>
    </w:p>
    <w:p w14:paraId="7B3CDAF3" w14:textId="77777777" w:rsidR="00743470" w:rsidRPr="00256197" w:rsidRDefault="00743470" w:rsidP="009639B7">
      <w:pPr>
        <w:rPr>
          <w:rFonts w:cs="Times New Roman"/>
        </w:rPr>
      </w:pPr>
    </w:p>
    <w:p w14:paraId="4A8F7260" w14:textId="09A3950B" w:rsidR="00743470" w:rsidRPr="00256197" w:rsidRDefault="004E01C4" w:rsidP="009639B7">
      <w:pPr>
        <w:rPr>
          <w:rFonts w:cs="Times New Roman"/>
        </w:rPr>
      </w:pPr>
      <w:r w:rsidRPr="00256197">
        <w:rPr>
          <w:rFonts w:cs="Times New Roman"/>
          <w:noProof/>
        </w:rPr>
        <w:lastRenderedPageBreak/>
        <w:drawing>
          <wp:inline distT="0" distB="0" distL="0" distR="0" wp14:anchorId="6A65BFCF" wp14:editId="224265A0">
            <wp:extent cx="5409952" cy="7538484"/>
            <wp:effectExtent l="0" t="0" r="635" b="5715"/>
            <wp:docPr id="225861306" name="Picture 22586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25611" cy="7560304"/>
                    </a:xfrm>
                    <a:prstGeom prst="rect">
                      <a:avLst/>
                    </a:prstGeom>
                    <a:noFill/>
                  </pic:spPr>
                </pic:pic>
              </a:graphicData>
            </a:graphic>
          </wp:inline>
        </w:drawing>
      </w:r>
    </w:p>
    <w:p w14:paraId="20A92783" w14:textId="1CDBFA8E" w:rsidR="00743470" w:rsidRPr="00256197" w:rsidRDefault="00743470" w:rsidP="009639B7">
      <w:pPr>
        <w:rPr>
          <w:rFonts w:cs="Times New Roman"/>
        </w:rPr>
      </w:pPr>
      <w:r w:rsidRPr="00256197">
        <w:rPr>
          <w:rFonts w:cs="Times New Roman"/>
        </w:rPr>
        <w:t>Figure</w:t>
      </w:r>
      <w:r w:rsidR="000A676C" w:rsidRPr="00256197">
        <w:rPr>
          <w:rFonts w:cs="Times New Roman"/>
        </w:rPr>
        <w:t xml:space="preserve"> </w:t>
      </w:r>
      <w:r w:rsidR="005607A2" w:rsidRPr="00256197">
        <w:rPr>
          <w:rFonts w:cs="Times New Roman"/>
        </w:rPr>
        <w:t>5</w:t>
      </w:r>
      <w:r w:rsidRPr="00256197">
        <w:rPr>
          <w:rFonts w:cs="Times New Roman"/>
        </w:rPr>
        <w:t>:</w:t>
      </w:r>
      <w:r w:rsidR="000A676C" w:rsidRPr="00256197">
        <w:rPr>
          <w:rFonts w:cs="Times New Roman"/>
        </w:rPr>
        <w:t xml:space="preserve"> </w:t>
      </w:r>
      <w:r w:rsidR="000A676C" w:rsidRPr="00256197">
        <w:rPr>
          <w:rFonts w:cs="Times New Roman"/>
          <w:rPrChange w:id="2834" w:author="Urfels, Anton (IRRI)" w:date="2023-10-06T20:02:00Z">
            <w:rPr>
              <w:rFonts w:ascii="Gill Sans MT" w:hAnsi="Gill Sans MT"/>
            </w:rPr>
          </w:rPrChange>
        </w:rPr>
        <w:t>Spatial distribution of partial</w:t>
      </w:r>
      <w:r w:rsidR="006E7EB4" w:rsidRPr="00256197">
        <w:rPr>
          <w:rFonts w:cs="Times New Roman"/>
          <w:rPrChange w:id="2835" w:author="Urfels, Anton (IRRI)" w:date="2023-10-06T20:02:00Z">
            <w:rPr>
              <w:rFonts w:ascii="Gill Sans MT" w:hAnsi="Gill Sans MT"/>
            </w:rPr>
          </w:rPrChange>
        </w:rPr>
        <w:t xml:space="preserve"> profit</w:t>
      </w:r>
      <w:r w:rsidR="000A676C" w:rsidRPr="00256197">
        <w:rPr>
          <w:rFonts w:cs="Times New Roman"/>
          <w:rPrChange w:id="2836" w:author="Urfels, Anton (IRRI)" w:date="2023-10-06T20:02:00Z">
            <w:rPr>
              <w:rFonts w:ascii="Gill Sans MT" w:hAnsi="Gill Sans MT"/>
            </w:rPr>
          </w:rPrChange>
        </w:rPr>
        <w:t xml:space="preserve"> WTP (where to target the scenarios)</w:t>
      </w:r>
      <w:r w:rsidRPr="00256197">
        <w:rPr>
          <w:rFonts w:cs="Times New Roman"/>
        </w:rPr>
        <w:t xml:space="preserve"> </w:t>
      </w:r>
    </w:p>
    <w:p w14:paraId="0F7880FD" w14:textId="77777777" w:rsidR="00CC0CF1" w:rsidRPr="00256197" w:rsidRDefault="00CC0CF1">
      <w:pPr>
        <w:spacing w:line="259" w:lineRule="auto"/>
        <w:rPr>
          <w:rFonts w:eastAsiaTheme="majorEastAsia" w:cs="Times New Roman"/>
          <w:b/>
          <w:sz w:val="24"/>
          <w:szCs w:val="32"/>
        </w:rPr>
      </w:pPr>
      <w:r w:rsidRPr="00256197">
        <w:rPr>
          <w:rFonts w:cs="Times New Roman"/>
        </w:rPr>
        <w:br w:type="page"/>
      </w:r>
    </w:p>
    <w:p w14:paraId="7AA59CE6" w14:textId="626CBB1F" w:rsidR="00830D97" w:rsidRPr="00256197" w:rsidRDefault="00BC2C8E" w:rsidP="006C3929">
      <w:pPr>
        <w:pStyle w:val="Heading1"/>
        <w:rPr>
          <w:rFonts w:cs="Times New Roman"/>
        </w:rPr>
      </w:pPr>
      <w:r w:rsidRPr="00256197">
        <w:rPr>
          <w:rFonts w:cs="Times New Roman"/>
        </w:rPr>
        <w:lastRenderedPageBreak/>
        <w:t xml:space="preserve">4. </w:t>
      </w:r>
      <w:r w:rsidR="00541020" w:rsidRPr="00256197">
        <w:rPr>
          <w:rFonts w:cs="Times New Roman"/>
        </w:rPr>
        <w:t>Recommend</w:t>
      </w:r>
      <w:r w:rsidR="00A2691D" w:rsidRPr="00256197">
        <w:rPr>
          <w:rFonts w:cs="Times New Roman"/>
        </w:rPr>
        <w:t>ed</w:t>
      </w:r>
      <w:del w:id="2837" w:author="Urfels, Anton (IRRI)" w:date="2023-10-07T09:57:00Z">
        <w:r w:rsidR="00541020" w:rsidRPr="00256197" w:rsidDel="00E8562B">
          <w:rPr>
            <w:rFonts w:cs="Times New Roman"/>
          </w:rPr>
          <w:delText xml:space="preserve"> </w:delText>
        </w:r>
      </w:del>
      <w:del w:id="2838" w:author="Urfels, Anton (IRRI)" w:date="2023-10-07T09:56:00Z">
        <w:r w:rsidR="00A2691D" w:rsidRPr="00256197" w:rsidDel="00E8562B">
          <w:rPr>
            <w:rFonts w:cs="Times New Roman"/>
          </w:rPr>
          <w:delText>pixel</w:delText>
        </w:r>
      </w:del>
      <w:del w:id="2839" w:author="Urfels, Anton (IRRI)" w:date="2023-10-07T09:57:00Z">
        <w:r w:rsidR="00A2691D" w:rsidRPr="00256197" w:rsidDel="00E8562B">
          <w:rPr>
            <w:rFonts w:cs="Times New Roman"/>
          </w:rPr>
          <w:delText xml:space="preserve"> level</w:delText>
        </w:r>
      </w:del>
      <w:r w:rsidR="00A2691D" w:rsidRPr="00256197">
        <w:rPr>
          <w:rFonts w:cs="Times New Roman"/>
        </w:rPr>
        <w:t xml:space="preserve"> rice </w:t>
      </w:r>
      <w:r w:rsidR="00541020" w:rsidRPr="00256197">
        <w:rPr>
          <w:rFonts w:cs="Times New Roman"/>
        </w:rPr>
        <w:t xml:space="preserve">planting date strategy </w:t>
      </w:r>
      <w:ins w:id="2840" w:author="Urfels, Anton (IRRI)" w:date="2023-10-07T09:57:00Z">
        <w:r w:rsidR="00E8562B">
          <w:rPr>
            <w:rFonts w:cs="Times New Roman"/>
          </w:rPr>
          <w:t>per grid cell</w:t>
        </w:r>
      </w:ins>
    </w:p>
    <w:p w14:paraId="70B937CD" w14:textId="14923945" w:rsidR="006E320C" w:rsidRPr="00256197" w:rsidRDefault="00556718" w:rsidP="0027468D">
      <w:pPr>
        <w:jc w:val="both"/>
        <w:rPr>
          <w:rFonts w:cs="Times New Roman"/>
        </w:rPr>
      </w:pPr>
      <w:r w:rsidRPr="00256197">
        <w:rPr>
          <w:rFonts w:cs="Times New Roman"/>
        </w:rPr>
        <w:t xml:space="preserve">The foregoing analyses has made binary comparisons. But the interest is on which scenario should be advocated for a particular location. To get this optimal scenario, we </w:t>
      </w:r>
      <w:r w:rsidR="00565E22" w:rsidRPr="00256197">
        <w:rPr>
          <w:rFonts w:cs="Times New Roman"/>
        </w:rPr>
        <w:t xml:space="preserve">calculate the maximum </w:t>
      </w:r>
      <w:r w:rsidR="006C3C51" w:rsidRPr="00256197">
        <w:rPr>
          <w:rFonts w:cs="Times New Roman"/>
        </w:rPr>
        <w:t xml:space="preserve">upper bound </w:t>
      </w:r>
      <w:r w:rsidR="00565E22" w:rsidRPr="00256197">
        <w:rPr>
          <w:rFonts w:cs="Times New Roman"/>
        </w:rPr>
        <w:t>WTP among the scenarios</w:t>
      </w:r>
      <w:r w:rsidR="00D02CA8" w:rsidRPr="00256197">
        <w:rPr>
          <w:rFonts w:cs="Times New Roman"/>
        </w:rPr>
        <w:t xml:space="preserve"> and the maximum lower WTP</w:t>
      </w:r>
      <w:r w:rsidR="005A509C" w:rsidRPr="00256197">
        <w:rPr>
          <w:rFonts w:cs="Times New Roman"/>
        </w:rPr>
        <w:t xml:space="preserve">. If </w:t>
      </w:r>
      <w:r w:rsidR="00903794" w:rsidRPr="00256197">
        <w:rPr>
          <w:rFonts w:cs="Times New Roman"/>
        </w:rPr>
        <w:t xml:space="preserve">there is </w:t>
      </w:r>
      <w:r w:rsidR="005A509C" w:rsidRPr="00256197">
        <w:rPr>
          <w:rFonts w:cs="Times New Roman"/>
        </w:rPr>
        <w:t xml:space="preserve">match </w:t>
      </w:r>
      <w:r w:rsidR="00903794" w:rsidRPr="00256197">
        <w:rPr>
          <w:rFonts w:cs="Times New Roman"/>
        </w:rPr>
        <w:t xml:space="preserve">on which scenario is selected </w:t>
      </w:r>
      <w:r w:rsidR="005A509C" w:rsidRPr="00256197">
        <w:rPr>
          <w:rFonts w:cs="Times New Roman"/>
        </w:rPr>
        <w:t xml:space="preserve">and are all positive, then we recommend </w:t>
      </w:r>
      <w:r w:rsidR="00541134" w:rsidRPr="00256197">
        <w:rPr>
          <w:rFonts w:cs="Times New Roman"/>
        </w:rPr>
        <w:t>that scenario</w:t>
      </w:r>
      <w:r w:rsidR="00565E22" w:rsidRPr="00256197">
        <w:rPr>
          <w:rFonts w:cs="Times New Roman"/>
        </w:rPr>
        <w:t xml:space="preserve">. </w:t>
      </w:r>
      <w:r w:rsidR="003B7CDA" w:rsidRPr="00256197">
        <w:rPr>
          <w:rFonts w:cs="Times New Roman"/>
        </w:rPr>
        <w:t>Figure 6 shows the optimal rice planting date strategy.</w:t>
      </w:r>
      <w:r w:rsidR="00A664CE" w:rsidRPr="00256197">
        <w:rPr>
          <w:rFonts w:cs="Times New Roman"/>
        </w:rPr>
        <w:t xml:space="preserve"> This is main graph for the paper recommending a robust strategy for each pixel from the optimization model of partial profits.</w:t>
      </w:r>
      <w:del w:id="2841" w:author="Urfels, Anton (IRRI)" w:date="2023-10-07T11:40:00Z">
        <w:r w:rsidR="00A664CE" w:rsidRPr="00256197" w:rsidDel="00693E6C">
          <w:rPr>
            <w:rFonts w:cs="Times New Roman"/>
          </w:rPr>
          <w:delText xml:space="preserve"> </w:delText>
        </w:r>
      </w:del>
    </w:p>
    <w:p w14:paraId="03E57F10" w14:textId="724E948B" w:rsidR="006A18E1" w:rsidRPr="00256197" w:rsidRDefault="00D06EA8" w:rsidP="00F470A3">
      <w:pPr>
        <w:rPr>
          <w:rFonts w:cs="Times New Roman"/>
        </w:rPr>
      </w:pPr>
      <w:r w:rsidRPr="00256197">
        <w:rPr>
          <w:rFonts w:cs="Times New Roman"/>
          <w:noProof/>
        </w:rPr>
        <w:drawing>
          <wp:inline distT="0" distB="0" distL="0" distR="0" wp14:anchorId="1131CE38" wp14:editId="152D722B">
            <wp:extent cx="5904000" cy="3594620"/>
            <wp:effectExtent l="0" t="0" r="1905" b="0"/>
            <wp:docPr id="12706133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13317"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l="395" r="395"/>
                    <a:stretch>
                      <a:fillRect/>
                    </a:stretch>
                  </pic:blipFill>
                  <pic:spPr bwMode="auto">
                    <a:xfrm>
                      <a:off x="0" y="0"/>
                      <a:ext cx="5904000" cy="3594620"/>
                    </a:xfrm>
                    <a:prstGeom prst="rect">
                      <a:avLst/>
                    </a:prstGeom>
                    <a:noFill/>
                    <a:ln>
                      <a:noFill/>
                    </a:ln>
                    <a:extLst>
                      <a:ext uri="{53640926-AAD7-44D8-BBD7-CCE9431645EC}">
                        <a14:shadowObscured xmlns:a14="http://schemas.microsoft.com/office/drawing/2010/main"/>
                      </a:ext>
                    </a:extLst>
                  </pic:spPr>
                </pic:pic>
              </a:graphicData>
            </a:graphic>
          </wp:inline>
        </w:drawing>
      </w:r>
    </w:p>
    <w:p w14:paraId="3298B6D2" w14:textId="68CE4907" w:rsidR="003B7CDA" w:rsidRPr="00256197" w:rsidRDefault="003B7CDA" w:rsidP="00F470A3">
      <w:pPr>
        <w:rPr>
          <w:rFonts w:cs="Times New Roman"/>
        </w:rPr>
      </w:pPr>
      <w:r w:rsidRPr="00256197">
        <w:rPr>
          <w:rFonts w:cs="Times New Roman"/>
        </w:rPr>
        <w:t xml:space="preserve">Figure 6: Optimal rice planting date strategy  </w:t>
      </w:r>
    </w:p>
    <w:p w14:paraId="3967D347" w14:textId="4CF24063" w:rsidR="007F7A6A" w:rsidRPr="00256197" w:rsidRDefault="007F7A6A" w:rsidP="00F470A3">
      <w:pPr>
        <w:rPr>
          <w:rFonts w:cs="Times New Roman"/>
          <w:sz w:val="20"/>
          <w:szCs w:val="20"/>
        </w:rPr>
      </w:pPr>
      <w:r w:rsidRPr="00256197">
        <w:rPr>
          <w:rFonts w:cs="Times New Roman"/>
          <w:sz w:val="20"/>
          <w:szCs w:val="20"/>
        </w:rPr>
        <w:t xml:space="preserve">Note: The strategies with suffix "clearly" have the maximum gains across </w:t>
      </w:r>
      <w:r w:rsidR="00425DFD" w:rsidRPr="00256197">
        <w:rPr>
          <w:rFonts w:cs="Times New Roman"/>
          <w:sz w:val="20"/>
          <w:szCs w:val="20"/>
        </w:rPr>
        <w:t xml:space="preserve">all </w:t>
      </w:r>
      <w:r w:rsidRPr="00256197">
        <w:rPr>
          <w:rFonts w:cs="Times New Roman"/>
          <w:sz w:val="20"/>
          <w:szCs w:val="20"/>
        </w:rPr>
        <w:t>scenarios for both upper and lower bound</w:t>
      </w:r>
      <w:r w:rsidR="00425DFD" w:rsidRPr="00256197">
        <w:rPr>
          <w:rFonts w:cs="Times New Roman"/>
          <w:sz w:val="20"/>
          <w:szCs w:val="20"/>
        </w:rPr>
        <w:t>s</w:t>
      </w:r>
      <w:r w:rsidRPr="00256197">
        <w:rPr>
          <w:rFonts w:cs="Times New Roman"/>
          <w:sz w:val="20"/>
          <w:szCs w:val="20"/>
        </w:rPr>
        <w:t xml:space="preserve"> meaning </w:t>
      </w:r>
      <w:r w:rsidR="00425DFD" w:rsidRPr="00256197">
        <w:rPr>
          <w:rFonts w:cs="Times New Roman"/>
          <w:sz w:val="20"/>
          <w:szCs w:val="20"/>
        </w:rPr>
        <w:t xml:space="preserve">that </w:t>
      </w:r>
      <w:r w:rsidRPr="00256197">
        <w:rPr>
          <w:rFonts w:cs="Times New Roman"/>
          <w:sz w:val="20"/>
          <w:szCs w:val="20"/>
        </w:rPr>
        <w:t>for all risk tolerances (risk aversion)</w:t>
      </w:r>
      <w:r w:rsidR="00425DFD" w:rsidRPr="00256197">
        <w:rPr>
          <w:rFonts w:cs="Times New Roman"/>
          <w:sz w:val="20"/>
          <w:szCs w:val="20"/>
        </w:rPr>
        <w:t>,</w:t>
      </w:r>
      <w:r w:rsidRPr="00256197">
        <w:rPr>
          <w:rFonts w:cs="Times New Roman"/>
          <w:sz w:val="20"/>
          <w:szCs w:val="20"/>
        </w:rPr>
        <w:t xml:space="preserve"> this is the optimal strategy. The ones </w:t>
      </w:r>
      <w:r w:rsidR="00C023EB" w:rsidRPr="00256197">
        <w:rPr>
          <w:rFonts w:cs="Times New Roman"/>
          <w:sz w:val="20"/>
          <w:szCs w:val="20"/>
        </w:rPr>
        <w:t xml:space="preserve">with the suffix </w:t>
      </w:r>
      <w:r w:rsidRPr="00256197">
        <w:rPr>
          <w:rFonts w:cs="Times New Roman"/>
          <w:sz w:val="20"/>
          <w:szCs w:val="20"/>
        </w:rPr>
        <w:t xml:space="preserve">"not clear" have </w:t>
      </w:r>
      <w:r w:rsidR="00C023EB" w:rsidRPr="00256197">
        <w:rPr>
          <w:rFonts w:cs="Times New Roman"/>
          <w:sz w:val="20"/>
          <w:szCs w:val="20"/>
        </w:rPr>
        <w:t xml:space="preserve">the </w:t>
      </w:r>
      <w:r w:rsidRPr="00256197">
        <w:rPr>
          <w:rFonts w:cs="Times New Roman"/>
          <w:sz w:val="20"/>
          <w:szCs w:val="20"/>
        </w:rPr>
        <w:t>maximum upper bound but maximum lower bound is another strategy meaning only a risk neutral farmer will find this optimal. For risk averse farmers, it depends on their risk aversion</w:t>
      </w:r>
      <w:r w:rsidR="00AA42F1" w:rsidRPr="00256197">
        <w:rPr>
          <w:rFonts w:cs="Times New Roman"/>
          <w:sz w:val="20"/>
          <w:szCs w:val="20"/>
        </w:rPr>
        <w:t xml:space="preserve"> (which we don't measure in this paper)</w:t>
      </w:r>
      <w:r w:rsidRPr="00256197">
        <w:rPr>
          <w:rFonts w:cs="Times New Roman"/>
          <w:sz w:val="20"/>
          <w:szCs w:val="20"/>
        </w:rPr>
        <w:t xml:space="preserve"> </w:t>
      </w:r>
      <w:r w:rsidR="00AA42F1" w:rsidRPr="00256197">
        <w:rPr>
          <w:rFonts w:cs="Times New Roman"/>
          <w:sz w:val="20"/>
          <w:szCs w:val="20"/>
        </w:rPr>
        <w:t>to assign them a strategy in these locations.</w:t>
      </w:r>
    </w:p>
    <w:p w14:paraId="4CF06D08" w14:textId="7C91B309" w:rsidR="009232CA" w:rsidRPr="00256197" w:rsidRDefault="00BC2C8E" w:rsidP="006C3929">
      <w:pPr>
        <w:pStyle w:val="Heading1"/>
        <w:rPr>
          <w:rFonts w:cs="Times New Roman"/>
        </w:rPr>
      </w:pPr>
      <w:r w:rsidRPr="00256197">
        <w:rPr>
          <w:rFonts w:cs="Times New Roman"/>
        </w:rPr>
        <w:t>5</w:t>
      </w:r>
      <w:r w:rsidR="00872803" w:rsidRPr="00256197">
        <w:rPr>
          <w:rFonts w:cs="Times New Roman"/>
        </w:rPr>
        <w:t xml:space="preserve">. </w:t>
      </w:r>
      <w:r w:rsidR="009232CA" w:rsidRPr="00256197">
        <w:rPr>
          <w:rFonts w:cs="Times New Roman"/>
        </w:rPr>
        <w:t xml:space="preserve">Conclusion </w:t>
      </w:r>
    </w:p>
    <w:p w14:paraId="1B3D84B4" w14:textId="7486F2CF" w:rsidR="00872803" w:rsidRPr="00256197" w:rsidRDefault="001D1265" w:rsidP="000D479D">
      <w:pPr>
        <w:jc w:val="both"/>
        <w:rPr>
          <w:rFonts w:cs="Times New Roman"/>
        </w:rPr>
      </w:pPr>
      <w:r w:rsidRPr="00256197">
        <w:rPr>
          <w:rFonts w:cs="Times New Roman"/>
        </w:rPr>
        <w:t xml:space="preserve">Early sowing of rice has been proposed as the </w:t>
      </w:r>
      <w:r w:rsidR="00722646" w:rsidRPr="00256197">
        <w:rPr>
          <w:rFonts w:cs="Times New Roman"/>
        </w:rPr>
        <w:t>best strategy at optimizing productivity of rice-wheat rotation system in Bihar and the rest of the Indo-Gangetic Plains</w:t>
      </w:r>
      <w:r w:rsidR="006F29F8" w:rsidRPr="00256197">
        <w:rPr>
          <w:rFonts w:cs="Times New Roman"/>
        </w:rPr>
        <w:t xml:space="preserve"> of India, Bangladesh, Nepal and Pakistan. Any cropping calendar adjustment is expected </w:t>
      </w:r>
      <w:r w:rsidR="002102F0" w:rsidRPr="00256197">
        <w:rPr>
          <w:rFonts w:cs="Times New Roman"/>
        </w:rPr>
        <w:t xml:space="preserve">to be risky to the farmers and may be economically </w:t>
      </w:r>
      <w:r w:rsidR="00D1440F" w:rsidRPr="00256197">
        <w:rPr>
          <w:rFonts w:cs="Times New Roman"/>
        </w:rPr>
        <w:t>suboptimal. In this paper, we use an approach proposed by Hurley et al (2018)</w:t>
      </w:r>
      <w:r w:rsidR="00D17CE6" w:rsidRPr="00256197">
        <w:rPr>
          <w:rFonts w:cs="Times New Roman"/>
        </w:rPr>
        <w:t xml:space="preserve"> of</w:t>
      </w:r>
      <w:r w:rsidR="00D1440F" w:rsidRPr="00256197">
        <w:rPr>
          <w:rFonts w:cs="Times New Roman"/>
        </w:rPr>
        <w:t xml:space="preserve"> using computational second order stochastic dominance to calculate lower and upper bound</w:t>
      </w:r>
      <w:r w:rsidR="006C58FB" w:rsidRPr="00256197">
        <w:rPr>
          <w:rFonts w:cs="Times New Roman"/>
        </w:rPr>
        <w:t>s</w:t>
      </w:r>
      <w:r w:rsidR="00D1440F" w:rsidRPr="00256197">
        <w:rPr>
          <w:rFonts w:cs="Times New Roman"/>
        </w:rPr>
        <w:t xml:space="preserve"> for </w:t>
      </w:r>
      <w:r w:rsidR="00363213" w:rsidRPr="00256197">
        <w:rPr>
          <w:rFonts w:cs="Times New Roman"/>
        </w:rPr>
        <w:t xml:space="preserve">which </w:t>
      </w:r>
      <w:r w:rsidR="006C58FB" w:rsidRPr="00256197">
        <w:rPr>
          <w:rFonts w:cs="Times New Roman"/>
        </w:rPr>
        <w:t xml:space="preserve">any risk averse </w:t>
      </w:r>
      <w:r w:rsidR="00363213" w:rsidRPr="00256197">
        <w:rPr>
          <w:rFonts w:cs="Times New Roman"/>
        </w:rPr>
        <w:t xml:space="preserve">farmer will be willing to pay to </w:t>
      </w:r>
      <w:r w:rsidR="006C58FB" w:rsidRPr="00256197">
        <w:rPr>
          <w:rFonts w:cs="Times New Roman"/>
        </w:rPr>
        <w:t>adopt</w:t>
      </w:r>
      <w:r w:rsidR="00363213" w:rsidRPr="00256197">
        <w:rPr>
          <w:rFonts w:cs="Times New Roman"/>
        </w:rPr>
        <w:t xml:space="preserve"> an alternative </w:t>
      </w:r>
      <w:r w:rsidR="006C58FB" w:rsidRPr="00256197">
        <w:rPr>
          <w:rFonts w:cs="Times New Roman"/>
        </w:rPr>
        <w:t xml:space="preserve">rice </w:t>
      </w:r>
      <w:r w:rsidR="00363213" w:rsidRPr="00256197">
        <w:rPr>
          <w:rFonts w:cs="Times New Roman"/>
        </w:rPr>
        <w:t xml:space="preserve">planting date strategy. </w:t>
      </w:r>
    </w:p>
    <w:p w14:paraId="142AA2C5" w14:textId="1769867F" w:rsidR="005520E7" w:rsidRPr="00256197" w:rsidRDefault="005520E7" w:rsidP="000D479D">
      <w:pPr>
        <w:jc w:val="both"/>
        <w:rPr>
          <w:rFonts w:cs="Times New Roman"/>
        </w:rPr>
      </w:pPr>
      <w:r w:rsidRPr="00256197">
        <w:rPr>
          <w:rFonts w:cs="Times New Roman"/>
        </w:rPr>
        <w:lastRenderedPageBreak/>
        <w:t xml:space="preserve">We find a substantial spatial variation in the optimal planting date strategies. Planting </w:t>
      </w:r>
      <w:r w:rsidR="006D3834" w:rsidRPr="00256197">
        <w:rPr>
          <w:rFonts w:cs="Times New Roman"/>
        </w:rPr>
        <w:t xml:space="preserve">rice </w:t>
      </w:r>
      <w:r w:rsidRPr="00256197">
        <w:rPr>
          <w:rFonts w:cs="Times New Roman"/>
        </w:rPr>
        <w:t xml:space="preserve">on </w:t>
      </w:r>
      <w:r w:rsidR="006D3834" w:rsidRPr="00256197">
        <w:rPr>
          <w:rFonts w:cs="Times New Roman"/>
        </w:rPr>
        <w:t xml:space="preserve">a </w:t>
      </w:r>
      <w:r w:rsidRPr="00256197">
        <w:rPr>
          <w:rFonts w:cs="Times New Roman"/>
        </w:rPr>
        <w:t xml:space="preserve">fixed date with a long duration variety is recommended for the western </w:t>
      </w:r>
      <w:r w:rsidR="003A78D4" w:rsidRPr="00256197">
        <w:rPr>
          <w:rFonts w:cs="Times New Roman"/>
        </w:rPr>
        <w:t>part of the IGP while planting</w:t>
      </w:r>
      <w:r w:rsidR="006D3834" w:rsidRPr="00256197">
        <w:rPr>
          <w:rFonts w:cs="Times New Roman"/>
        </w:rPr>
        <w:t xml:space="preserve"> rice at</w:t>
      </w:r>
      <w:r w:rsidR="003A78D4" w:rsidRPr="00256197">
        <w:rPr>
          <w:rFonts w:cs="Times New Roman"/>
        </w:rPr>
        <w:t xml:space="preserve"> monsoon onset with a long duration variety is recommended for eastern part of the IGP. </w:t>
      </w:r>
    </w:p>
    <w:p w14:paraId="0E3A7642" w14:textId="0A1B3ACF" w:rsidR="00C01838" w:rsidRPr="00256197" w:rsidRDefault="00C01838" w:rsidP="00363213">
      <w:pPr>
        <w:jc w:val="both"/>
        <w:rPr>
          <w:rFonts w:cs="Times New Roman"/>
          <w:rPrChange w:id="2842" w:author="Urfels, Anton (IRRI)" w:date="2023-10-06T20:02:00Z">
            <w:rPr>
              <w:rFonts w:ascii="Gill Sans MT" w:hAnsi="Gill Sans MT"/>
            </w:rPr>
          </w:rPrChange>
        </w:rPr>
      </w:pPr>
    </w:p>
    <w:p w14:paraId="7C57C3AC" w14:textId="77777777" w:rsidR="009F0FB8" w:rsidRPr="00256197" w:rsidRDefault="009F0FB8" w:rsidP="00872803">
      <w:pPr>
        <w:rPr>
          <w:rFonts w:cs="Times New Roman"/>
          <w:rPrChange w:id="2843" w:author="Urfels, Anton (IRRI)" w:date="2023-10-06T20:02:00Z">
            <w:rPr>
              <w:rFonts w:ascii="Gill Sans MT" w:hAnsi="Gill Sans MT"/>
            </w:rPr>
          </w:rPrChange>
        </w:rPr>
      </w:pPr>
    </w:p>
    <w:p w14:paraId="6A0627CB" w14:textId="77777777" w:rsidR="00EE4065" w:rsidRPr="00256197" w:rsidRDefault="00EE4065">
      <w:pPr>
        <w:spacing w:line="259" w:lineRule="auto"/>
        <w:rPr>
          <w:rFonts w:eastAsiaTheme="majorEastAsia" w:cs="Times New Roman"/>
          <w:b/>
          <w:sz w:val="24"/>
          <w:szCs w:val="32"/>
          <w:rPrChange w:id="2844" w:author="Urfels, Anton (IRRI)" w:date="2023-10-06T20:02:00Z">
            <w:rPr>
              <w:rFonts w:ascii="Gill Sans MT" w:eastAsiaTheme="majorEastAsia" w:hAnsi="Gill Sans MT" w:cstheme="majorBidi"/>
              <w:b/>
              <w:sz w:val="24"/>
              <w:szCs w:val="32"/>
            </w:rPr>
          </w:rPrChange>
        </w:rPr>
      </w:pPr>
      <w:r w:rsidRPr="00256197">
        <w:rPr>
          <w:rFonts w:cs="Times New Roman"/>
          <w:rPrChange w:id="2845" w:author="Urfels, Anton (IRRI)" w:date="2023-10-06T20:02:00Z">
            <w:rPr>
              <w:rFonts w:ascii="Gill Sans MT" w:hAnsi="Gill Sans MT"/>
            </w:rPr>
          </w:rPrChange>
        </w:rPr>
        <w:br w:type="page"/>
      </w:r>
    </w:p>
    <w:p w14:paraId="27CEA014" w14:textId="26D239F5" w:rsidR="00872803" w:rsidRPr="00256197" w:rsidRDefault="00872803" w:rsidP="006C3929">
      <w:pPr>
        <w:pStyle w:val="Heading1"/>
        <w:rPr>
          <w:rFonts w:cs="Times New Roman"/>
        </w:rPr>
      </w:pPr>
      <w:r w:rsidRPr="00256197">
        <w:rPr>
          <w:rFonts w:cs="Times New Roman"/>
        </w:rPr>
        <w:lastRenderedPageBreak/>
        <w:t xml:space="preserve">References </w:t>
      </w:r>
    </w:p>
    <w:p w14:paraId="6E5CBB6E" w14:textId="77777777" w:rsidR="00CA4A9B" w:rsidRPr="00256197" w:rsidRDefault="00653C74" w:rsidP="00CA4A9B">
      <w:pPr>
        <w:ind w:left="630" w:hanging="630"/>
        <w:rPr>
          <w:rFonts w:cs="Times New Roman"/>
          <w:rPrChange w:id="2846" w:author="Urfels, Anton (IRRI)" w:date="2023-10-06T20:02:00Z">
            <w:rPr>
              <w:rFonts w:ascii="Gill Sans MT" w:hAnsi="Gill Sans MT"/>
            </w:rPr>
          </w:rPrChange>
        </w:rPr>
      </w:pPr>
      <w:r w:rsidRPr="00256197">
        <w:rPr>
          <w:rFonts w:cs="Times New Roman"/>
          <w:rPrChange w:id="2847" w:author="Urfels, Anton (IRRI)" w:date="2023-10-06T20:02:00Z">
            <w:rPr>
              <w:rFonts w:ascii="Gill Sans MT" w:hAnsi="Gill Sans MT"/>
            </w:rPr>
          </w:rPrChange>
        </w:rPr>
        <w:t xml:space="preserve">Hurley, T., Koo, J., and Tesfaye, K. 2018. “Weather risk: how does it change the yield benefits of nitrogen fertilizer and improved maize varieties in sub-Saharan Africa?” </w:t>
      </w:r>
      <w:r w:rsidRPr="00256197">
        <w:rPr>
          <w:rFonts w:cs="Times New Roman"/>
          <w:i/>
          <w:iCs/>
          <w:rPrChange w:id="2848" w:author="Urfels, Anton (IRRI)" w:date="2023-10-06T20:02:00Z">
            <w:rPr>
              <w:rFonts w:ascii="Gill Sans MT" w:hAnsi="Gill Sans MT"/>
              <w:i/>
              <w:iCs/>
            </w:rPr>
          </w:rPrChange>
        </w:rPr>
        <w:t>Agricultural Economics</w:t>
      </w:r>
      <w:r w:rsidRPr="00256197">
        <w:rPr>
          <w:rFonts w:cs="Times New Roman"/>
          <w:rPrChange w:id="2849" w:author="Urfels, Anton (IRRI)" w:date="2023-10-06T20:02:00Z">
            <w:rPr>
              <w:rFonts w:ascii="Gill Sans MT" w:hAnsi="Gill Sans MT"/>
            </w:rPr>
          </w:rPrChange>
        </w:rPr>
        <w:t xml:space="preserve"> 49: 711-723. Doi: 10.1111/agec.12454. </w:t>
      </w:r>
    </w:p>
    <w:p w14:paraId="69CAC12F" w14:textId="77777777" w:rsidR="00CA4A9B" w:rsidRPr="00256197" w:rsidRDefault="00CA4A9B" w:rsidP="00CA4A9B">
      <w:pPr>
        <w:ind w:left="630" w:hanging="630"/>
        <w:rPr>
          <w:rFonts w:cs="Times New Roman"/>
          <w:rPrChange w:id="2850" w:author="Urfels, Anton (IRRI)" w:date="2023-10-06T20:02:00Z">
            <w:rPr>
              <w:rFonts w:ascii="Gill Sans MT" w:hAnsi="Gill Sans MT"/>
            </w:rPr>
          </w:rPrChange>
        </w:rPr>
      </w:pPr>
      <w:proofErr w:type="spellStart"/>
      <w:r w:rsidRPr="00256197">
        <w:rPr>
          <w:rFonts w:cs="Times New Roman"/>
          <w:rPrChange w:id="2851" w:author="Urfels, Anton (IRRI)" w:date="2023-10-06T20:02:00Z">
            <w:rPr>
              <w:rFonts w:ascii="Gill Sans MT" w:hAnsi="Gill Sans MT"/>
            </w:rPr>
          </w:rPrChange>
        </w:rPr>
        <w:t>Ishtiaque</w:t>
      </w:r>
      <w:proofErr w:type="spellEnd"/>
      <w:r w:rsidRPr="00256197">
        <w:rPr>
          <w:rFonts w:cs="Times New Roman"/>
          <w:rPrChange w:id="2852" w:author="Urfels, Anton (IRRI)" w:date="2023-10-06T20:02:00Z">
            <w:rPr>
              <w:rFonts w:ascii="Gill Sans MT" w:hAnsi="Gill Sans MT"/>
            </w:rPr>
          </w:rPrChange>
        </w:rPr>
        <w:t xml:space="preserve">, A., Singh, S., Lobell, D., Singh, B., Fishman, R., and Jain, M. 2022. “Prior crop season management constrains farmer adaptation to warming temperatures: Evidence from the Indo-Gangetic Plains.” </w:t>
      </w:r>
      <w:r w:rsidRPr="00256197">
        <w:rPr>
          <w:rFonts w:cs="Times New Roman"/>
          <w:i/>
          <w:iCs/>
          <w:rPrChange w:id="2853" w:author="Urfels, Anton (IRRI)" w:date="2023-10-06T20:02:00Z">
            <w:rPr>
              <w:rFonts w:ascii="Gill Sans MT" w:hAnsi="Gill Sans MT"/>
              <w:i/>
              <w:iCs/>
            </w:rPr>
          </w:rPrChange>
        </w:rPr>
        <w:t xml:space="preserve">Science of the Total Environment </w:t>
      </w:r>
      <w:r w:rsidRPr="00256197">
        <w:rPr>
          <w:rFonts w:cs="Times New Roman"/>
          <w:rPrChange w:id="2854" w:author="Urfels, Anton (IRRI)" w:date="2023-10-06T20:02:00Z">
            <w:rPr>
              <w:rFonts w:ascii="Gill Sans MT" w:hAnsi="Gill Sans MT"/>
            </w:rPr>
          </w:rPrChange>
        </w:rPr>
        <w:t xml:space="preserve">807 (2). Doi: </w:t>
      </w:r>
      <w:r w:rsidR="00000000" w:rsidRPr="00256197">
        <w:rPr>
          <w:rFonts w:cs="Times New Roman"/>
        </w:rPr>
        <w:fldChar w:fldCharType="begin"/>
      </w:r>
      <w:r w:rsidR="00000000" w:rsidRPr="00256197">
        <w:rPr>
          <w:rFonts w:cs="Times New Roman"/>
        </w:rPr>
        <w:instrText>HYPERLINK "https://doi.org/10.1016/j.scitotenv.2021.151671" \t "_blank" \o "Persistent link using digital object identifier"</w:instrText>
      </w:r>
      <w:r w:rsidR="00000000" w:rsidRPr="00256197">
        <w:rPr>
          <w:rFonts w:cs="Times New Roman"/>
        </w:rPr>
      </w:r>
      <w:r w:rsidR="00000000" w:rsidRPr="00256197">
        <w:rPr>
          <w:rFonts w:cs="Times New Roman"/>
        </w:rPr>
        <w:fldChar w:fldCharType="separate"/>
      </w:r>
      <w:r w:rsidRPr="00256197">
        <w:rPr>
          <w:rFonts w:cs="Times New Roman"/>
          <w:rPrChange w:id="2855" w:author="Urfels, Anton (IRRI)" w:date="2023-10-06T20:02:00Z">
            <w:rPr>
              <w:rFonts w:ascii="Gill Sans MT" w:hAnsi="Gill Sans MT"/>
            </w:rPr>
          </w:rPrChange>
        </w:rPr>
        <w:t>https://doi.org/10.1016/j.scitotenv.2021.151671</w:t>
      </w:r>
      <w:r w:rsidR="00000000" w:rsidRPr="00256197">
        <w:rPr>
          <w:rFonts w:cs="Times New Roman"/>
          <w:rPrChange w:id="2856" w:author="Urfels, Anton (IRRI)" w:date="2023-10-06T20:02:00Z">
            <w:rPr>
              <w:rFonts w:ascii="Gill Sans MT" w:hAnsi="Gill Sans MT"/>
            </w:rPr>
          </w:rPrChange>
        </w:rPr>
        <w:fldChar w:fldCharType="end"/>
      </w:r>
      <w:r w:rsidRPr="00256197">
        <w:rPr>
          <w:rFonts w:cs="Times New Roman"/>
          <w:rPrChange w:id="2857" w:author="Urfels, Anton (IRRI)" w:date="2023-10-06T20:02:00Z">
            <w:rPr>
              <w:rFonts w:ascii="Gill Sans MT" w:hAnsi="Gill Sans MT"/>
            </w:rPr>
          </w:rPrChange>
        </w:rPr>
        <w:t xml:space="preserve">. </w:t>
      </w:r>
    </w:p>
    <w:p w14:paraId="2C5B58CF" w14:textId="77777777" w:rsidR="007575F7" w:rsidRPr="00256197" w:rsidRDefault="007575F7" w:rsidP="007575F7">
      <w:pPr>
        <w:ind w:left="630" w:hanging="630"/>
        <w:rPr>
          <w:rFonts w:cs="Times New Roman"/>
          <w:shd w:val="clear" w:color="auto" w:fill="FFFFFF"/>
          <w:rPrChange w:id="2858" w:author="Urfels, Anton (IRRI)" w:date="2023-10-06T20:02:00Z">
            <w:rPr>
              <w:rFonts w:ascii="Gill Sans MT" w:hAnsi="Gill Sans MT"/>
              <w:shd w:val="clear" w:color="auto" w:fill="FFFFFF"/>
            </w:rPr>
          </w:rPrChange>
        </w:rPr>
      </w:pPr>
      <w:r w:rsidRPr="00256197">
        <w:rPr>
          <w:rFonts w:cs="Times New Roman"/>
          <w:shd w:val="clear" w:color="auto" w:fill="FFFFFF"/>
          <w:rPrChange w:id="2859" w:author="Urfels, Anton (IRRI)" w:date="2023-10-06T20:02:00Z">
            <w:rPr>
              <w:rFonts w:ascii="Gill Sans MT" w:hAnsi="Gill Sans MT"/>
              <w:shd w:val="clear" w:color="auto" w:fill="FFFFFF"/>
            </w:rPr>
          </w:rPrChange>
        </w:rPr>
        <w:t xml:space="preserve">Levy, H. 2016. “Stochastic Dominance: Investment Decision Making under Uncertainty.” Third Edition. Springer. </w:t>
      </w:r>
    </w:p>
    <w:p w14:paraId="61805DEE" w14:textId="7CAA6A53" w:rsidR="007813EC" w:rsidRPr="00256197" w:rsidRDefault="007813EC" w:rsidP="00694300">
      <w:pPr>
        <w:ind w:left="630" w:hanging="630"/>
        <w:rPr>
          <w:rFonts w:cs="Times New Roman"/>
          <w:color w:val="990000"/>
          <w:spacing w:val="-5"/>
          <w:sz w:val="21"/>
          <w:szCs w:val="21"/>
          <w:u w:val="single"/>
          <w:rPrChange w:id="2860" w:author="Urfels, Anton (IRRI)" w:date="2023-10-06T20:02:00Z">
            <w:rPr>
              <w:rFonts w:ascii="Gill Sans MT" w:hAnsi="Gill Sans MT" w:cs="Helvetica"/>
              <w:color w:val="990000"/>
              <w:spacing w:val="-5"/>
              <w:sz w:val="21"/>
              <w:szCs w:val="21"/>
              <w:u w:val="single"/>
            </w:rPr>
          </w:rPrChange>
        </w:rPr>
      </w:pPr>
      <w:r w:rsidRPr="00256197">
        <w:rPr>
          <w:rFonts w:cs="Times New Roman"/>
          <w:rPrChange w:id="2861" w:author="Urfels, Anton (IRRI)" w:date="2023-10-06T20:02:00Z">
            <w:rPr>
              <w:rFonts w:ascii="Gill Sans MT" w:hAnsi="Gill Sans MT"/>
            </w:rPr>
          </w:rPrChange>
        </w:rPr>
        <w:t>Meyer</w:t>
      </w:r>
      <w:r w:rsidR="00C82606" w:rsidRPr="00256197">
        <w:rPr>
          <w:rFonts w:cs="Times New Roman"/>
          <w:rPrChange w:id="2862" w:author="Urfels, Anton (IRRI)" w:date="2023-10-06T20:02:00Z">
            <w:rPr>
              <w:rFonts w:ascii="Gill Sans MT" w:hAnsi="Gill Sans MT"/>
            </w:rPr>
          </w:rPrChange>
        </w:rPr>
        <w:t xml:space="preserve">, </w:t>
      </w:r>
      <w:r w:rsidR="00D470D3" w:rsidRPr="00256197">
        <w:rPr>
          <w:rFonts w:cs="Times New Roman"/>
          <w:rPrChange w:id="2863" w:author="Urfels, Anton (IRRI)" w:date="2023-10-06T20:02:00Z">
            <w:rPr>
              <w:rFonts w:ascii="Gill Sans MT" w:hAnsi="Gill Sans MT"/>
            </w:rPr>
          </w:rPrChange>
        </w:rPr>
        <w:t>J.</w:t>
      </w:r>
      <w:r w:rsidR="00FE2454" w:rsidRPr="00256197">
        <w:rPr>
          <w:rFonts w:cs="Times New Roman"/>
          <w:rPrChange w:id="2864" w:author="Urfels, Anton (IRRI)" w:date="2023-10-06T20:02:00Z">
            <w:rPr>
              <w:rFonts w:ascii="Gill Sans MT" w:hAnsi="Gill Sans MT"/>
            </w:rPr>
          </w:rPrChange>
        </w:rPr>
        <w:t>1977</w:t>
      </w:r>
      <w:r w:rsidR="00D470D3" w:rsidRPr="00256197">
        <w:rPr>
          <w:rFonts w:cs="Times New Roman"/>
          <w:rPrChange w:id="2865" w:author="Urfels, Anton (IRRI)" w:date="2023-10-06T20:02:00Z">
            <w:rPr>
              <w:rFonts w:ascii="Gill Sans MT" w:hAnsi="Gill Sans MT"/>
            </w:rPr>
          </w:rPrChange>
        </w:rPr>
        <w:t xml:space="preserve">. “Second degree stochastic dominance with respect to a function.” </w:t>
      </w:r>
      <w:r w:rsidR="00D470D3" w:rsidRPr="00256197">
        <w:rPr>
          <w:rFonts w:cs="Times New Roman"/>
          <w:i/>
          <w:iCs/>
          <w:rPrChange w:id="2866" w:author="Urfels, Anton (IRRI)" w:date="2023-10-06T20:02:00Z">
            <w:rPr>
              <w:rFonts w:ascii="Gill Sans MT" w:hAnsi="Gill Sans MT"/>
              <w:i/>
              <w:iCs/>
            </w:rPr>
          </w:rPrChange>
        </w:rPr>
        <w:t xml:space="preserve">International Economic Review </w:t>
      </w:r>
      <w:r w:rsidR="00D470D3" w:rsidRPr="00256197">
        <w:rPr>
          <w:rFonts w:cs="Times New Roman"/>
          <w:rPrChange w:id="2867" w:author="Urfels, Anton (IRRI)" w:date="2023-10-06T20:02:00Z">
            <w:rPr>
              <w:rFonts w:ascii="Gill Sans MT" w:hAnsi="Gill Sans MT"/>
            </w:rPr>
          </w:rPrChange>
        </w:rPr>
        <w:t xml:space="preserve">18(2): 477-487. Doi: </w:t>
      </w:r>
      <w:r w:rsidR="00000000" w:rsidRPr="00256197">
        <w:rPr>
          <w:rFonts w:cs="Times New Roman"/>
        </w:rPr>
        <w:fldChar w:fldCharType="begin"/>
      </w:r>
      <w:r w:rsidR="00000000" w:rsidRPr="00256197">
        <w:rPr>
          <w:rFonts w:cs="Times New Roman"/>
        </w:rPr>
        <w:instrText>HYPERLINK "https://doi.org/10.2307/2525760"</w:instrText>
      </w:r>
      <w:r w:rsidR="00000000" w:rsidRPr="00256197">
        <w:rPr>
          <w:rFonts w:cs="Times New Roman"/>
        </w:rPr>
      </w:r>
      <w:r w:rsidR="00000000" w:rsidRPr="00256197">
        <w:rPr>
          <w:rFonts w:cs="Times New Roman"/>
        </w:rPr>
        <w:fldChar w:fldCharType="separate"/>
      </w:r>
      <w:r w:rsidR="00212864" w:rsidRPr="00256197">
        <w:rPr>
          <w:rFonts w:cs="Times New Roman"/>
          <w:rPrChange w:id="2868" w:author="Urfels, Anton (IRRI)" w:date="2023-10-06T20:02:00Z">
            <w:rPr>
              <w:rFonts w:ascii="Gill Sans MT" w:hAnsi="Gill Sans MT"/>
            </w:rPr>
          </w:rPrChange>
        </w:rPr>
        <w:t>https://doi.org/10.2307/2525760</w:t>
      </w:r>
      <w:r w:rsidR="00000000" w:rsidRPr="00256197">
        <w:rPr>
          <w:rFonts w:cs="Times New Roman"/>
          <w:rPrChange w:id="2869" w:author="Urfels, Anton (IRRI)" w:date="2023-10-06T20:02:00Z">
            <w:rPr>
              <w:rFonts w:ascii="Gill Sans MT" w:hAnsi="Gill Sans MT"/>
            </w:rPr>
          </w:rPrChange>
        </w:rPr>
        <w:fldChar w:fldCharType="end"/>
      </w:r>
      <w:r w:rsidR="00212864" w:rsidRPr="00256197">
        <w:rPr>
          <w:rFonts w:cs="Times New Roman"/>
          <w:rPrChange w:id="2870" w:author="Urfels, Anton (IRRI)" w:date="2023-10-06T20:02:00Z">
            <w:rPr>
              <w:rFonts w:ascii="Gill Sans MT" w:hAnsi="Gill Sans MT"/>
            </w:rPr>
          </w:rPrChange>
        </w:rPr>
        <w:t>.</w:t>
      </w:r>
      <w:r w:rsidR="00212864" w:rsidRPr="00256197">
        <w:rPr>
          <w:rFonts w:cs="Times New Roman"/>
          <w:color w:val="990000"/>
          <w:spacing w:val="-5"/>
          <w:sz w:val="21"/>
          <w:szCs w:val="21"/>
          <w:u w:val="single"/>
          <w:rPrChange w:id="2871" w:author="Urfels, Anton (IRRI)" w:date="2023-10-06T20:02:00Z">
            <w:rPr>
              <w:rFonts w:ascii="Gill Sans MT" w:hAnsi="Gill Sans MT" w:cs="Helvetica"/>
              <w:color w:val="990000"/>
              <w:spacing w:val="-5"/>
              <w:sz w:val="21"/>
              <w:szCs w:val="21"/>
              <w:u w:val="single"/>
            </w:rPr>
          </w:rPrChange>
        </w:rPr>
        <w:t xml:space="preserve"> </w:t>
      </w:r>
    </w:p>
    <w:p w14:paraId="30BDEF22" w14:textId="668219C0" w:rsidR="000645A5" w:rsidRPr="00256197" w:rsidRDefault="000645A5" w:rsidP="00694300">
      <w:pPr>
        <w:ind w:left="630" w:hanging="630"/>
        <w:rPr>
          <w:rFonts w:cs="Times New Roman"/>
          <w:color w:val="990000"/>
          <w:spacing w:val="-5"/>
          <w:sz w:val="21"/>
          <w:szCs w:val="21"/>
          <w:u w:val="single"/>
          <w:rPrChange w:id="2872" w:author="Urfels, Anton (IRRI)" w:date="2023-10-06T20:02:00Z">
            <w:rPr>
              <w:rFonts w:ascii="Gill Sans MT" w:hAnsi="Gill Sans MT" w:cs="Helvetica"/>
              <w:color w:val="990000"/>
              <w:spacing w:val="-5"/>
              <w:sz w:val="21"/>
              <w:szCs w:val="21"/>
              <w:u w:val="single"/>
            </w:rPr>
          </w:rPrChange>
        </w:rPr>
      </w:pPr>
      <w:r w:rsidRPr="00256197">
        <w:rPr>
          <w:rFonts w:cs="Times New Roman"/>
          <w:rPrChange w:id="2873" w:author="Urfels, Anton (IRRI)" w:date="2023-10-06T20:02:00Z">
            <w:rPr>
              <w:rFonts w:ascii="Gill Sans MT" w:hAnsi="Gill Sans MT"/>
            </w:rPr>
          </w:rPrChange>
        </w:rPr>
        <w:t xml:space="preserve">Montes, </w:t>
      </w:r>
      <w:r w:rsidR="009320C7" w:rsidRPr="00256197">
        <w:rPr>
          <w:rFonts w:cs="Times New Roman"/>
          <w:rPrChange w:id="2874" w:author="Urfels, Anton (IRRI)" w:date="2023-10-06T20:02:00Z">
            <w:rPr>
              <w:rFonts w:ascii="Gill Sans MT" w:hAnsi="Gill Sans MT"/>
            </w:rPr>
          </w:rPrChange>
        </w:rPr>
        <w:t xml:space="preserve">C., </w:t>
      </w:r>
      <w:proofErr w:type="spellStart"/>
      <w:r w:rsidR="009320C7" w:rsidRPr="00256197">
        <w:rPr>
          <w:rFonts w:cs="Times New Roman"/>
          <w:rPrChange w:id="2875" w:author="Urfels, Anton (IRRI)" w:date="2023-10-06T20:02:00Z">
            <w:rPr>
              <w:rFonts w:ascii="Gill Sans MT" w:hAnsi="Gill Sans MT"/>
            </w:rPr>
          </w:rPrChange>
        </w:rPr>
        <w:t>Urfels</w:t>
      </w:r>
      <w:proofErr w:type="spellEnd"/>
      <w:r w:rsidR="009320C7" w:rsidRPr="00256197">
        <w:rPr>
          <w:rFonts w:cs="Times New Roman"/>
          <w:rPrChange w:id="2876" w:author="Urfels, Anton (IRRI)" w:date="2023-10-06T20:02:00Z">
            <w:rPr>
              <w:rFonts w:ascii="Gill Sans MT" w:hAnsi="Gill Sans MT"/>
            </w:rPr>
          </w:rPrChange>
        </w:rPr>
        <w:t xml:space="preserve">, A., Han, E., and </w:t>
      </w:r>
      <w:proofErr w:type="spellStart"/>
      <w:r w:rsidR="009320C7" w:rsidRPr="00256197">
        <w:rPr>
          <w:rFonts w:cs="Times New Roman"/>
          <w:rPrChange w:id="2877" w:author="Urfels, Anton (IRRI)" w:date="2023-10-06T20:02:00Z">
            <w:rPr>
              <w:rFonts w:ascii="Gill Sans MT" w:hAnsi="Gill Sans MT"/>
            </w:rPr>
          </w:rPrChange>
        </w:rPr>
        <w:t>Balwinder</w:t>
      </w:r>
      <w:proofErr w:type="spellEnd"/>
      <w:r w:rsidR="009320C7" w:rsidRPr="00256197">
        <w:rPr>
          <w:rFonts w:cs="Times New Roman"/>
          <w:rPrChange w:id="2878" w:author="Urfels, Anton (IRRI)" w:date="2023-10-06T20:02:00Z">
            <w:rPr>
              <w:rFonts w:ascii="Gill Sans MT" w:hAnsi="Gill Sans MT"/>
            </w:rPr>
          </w:rPrChange>
        </w:rPr>
        <w:t>-Sing</w:t>
      </w:r>
      <w:r w:rsidR="00731B3E" w:rsidRPr="00256197">
        <w:rPr>
          <w:rFonts w:cs="Times New Roman"/>
          <w:rPrChange w:id="2879" w:author="Urfels, Anton (IRRI)" w:date="2023-10-06T20:02:00Z">
            <w:rPr>
              <w:rFonts w:ascii="Gill Sans MT" w:hAnsi="Gill Sans MT"/>
            </w:rPr>
          </w:rPrChange>
        </w:rPr>
        <w:t xml:space="preserve">h. 2022. “Planting rice at monsoon onset could mitigate the impact of temperature stress on rice-wheat systems of Bihar, India.” </w:t>
      </w:r>
      <w:r w:rsidR="009807EA" w:rsidRPr="00256197">
        <w:rPr>
          <w:rFonts w:cs="Times New Roman"/>
          <w:i/>
          <w:iCs/>
          <w:rPrChange w:id="2880" w:author="Urfels, Anton (IRRI)" w:date="2023-10-06T20:02:00Z">
            <w:rPr>
              <w:rFonts w:ascii="Gill Sans MT" w:hAnsi="Gill Sans MT"/>
              <w:i/>
              <w:iCs/>
            </w:rPr>
          </w:rPrChange>
        </w:rPr>
        <w:t xml:space="preserve">Atmosphere </w:t>
      </w:r>
      <w:r w:rsidR="009807EA" w:rsidRPr="00256197">
        <w:rPr>
          <w:rFonts w:cs="Times New Roman"/>
          <w:rPrChange w:id="2881" w:author="Urfels, Anton (IRRI)" w:date="2023-10-06T20:02:00Z">
            <w:rPr>
              <w:rFonts w:ascii="Gill Sans MT" w:hAnsi="Gill Sans MT"/>
            </w:rPr>
          </w:rPrChange>
        </w:rPr>
        <w:t>14(1)</w:t>
      </w:r>
      <w:r w:rsidR="00A1331B" w:rsidRPr="00256197">
        <w:rPr>
          <w:rFonts w:cs="Times New Roman"/>
          <w:rPrChange w:id="2882" w:author="Urfels, Anton (IRRI)" w:date="2023-10-06T20:02:00Z">
            <w:rPr>
              <w:rFonts w:ascii="Gill Sans MT" w:hAnsi="Gill Sans MT"/>
            </w:rPr>
          </w:rPrChange>
        </w:rPr>
        <w:t>, 40. Doi:  </w:t>
      </w:r>
      <w:r w:rsidR="00000000" w:rsidRPr="00256197">
        <w:rPr>
          <w:rFonts w:cs="Times New Roman"/>
        </w:rPr>
        <w:fldChar w:fldCharType="begin"/>
      </w:r>
      <w:r w:rsidR="00000000" w:rsidRPr="00256197">
        <w:rPr>
          <w:rFonts w:cs="Times New Roman"/>
        </w:rPr>
        <w:instrText>HYPERLINK "https://doi.org/10.3390/atmos14010040"</w:instrText>
      </w:r>
      <w:r w:rsidR="00000000" w:rsidRPr="00256197">
        <w:rPr>
          <w:rFonts w:cs="Times New Roman"/>
        </w:rPr>
      </w:r>
      <w:r w:rsidR="00000000" w:rsidRPr="00256197">
        <w:rPr>
          <w:rFonts w:cs="Times New Roman"/>
        </w:rPr>
        <w:fldChar w:fldCharType="separate"/>
      </w:r>
      <w:r w:rsidR="00A1331B" w:rsidRPr="00256197">
        <w:rPr>
          <w:rFonts w:cs="Times New Roman"/>
          <w:rPrChange w:id="2883" w:author="Urfels, Anton (IRRI)" w:date="2023-10-06T20:02:00Z">
            <w:rPr>
              <w:rFonts w:ascii="Gill Sans MT" w:hAnsi="Gill Sans MT"/>
            </w:rPr>
          </w:rPrChange>
        </w:rPr>
        <w:t>https://doi.org/10.3390/atmos14010040</w:t>
      </w:r>
      <w:r w:rsidR="00000000" w:rsidRPr="00256197">
        <w:rPr>
          <w:rFonts w:cs="Times New Roman"/>
          <w:rPrChange w:id="2884" w:author="Urfels, Anton (IRRI)" w:date="2023-10-06T20:02:00Z">
            <w:rPr>
              <w:rFonts w:ascii="Gill Sans MT" w:hAnsi="Gill Sans MT"/>
            </w:rPr>
          </w:rPrChange>
        </w:rPr>
        <w:fldChar w:fldCharType="end"/>
      </w:r>
      <w:r w:rsidR="00A1331B" w:rsidRPr="00256197">
        <w:rPr>
          <w:rFonts w:cs="Times New Roman"/>
          <w:rPrChange w:id="2885" w:author="Urfels, Anton (IRRI)" w:date="2023-10-06T20:02:00Z">
            <w:rPr>
              <w:rFonts w:ascii="Gill Sans MT" w:hAnsi="Gill Sans MT"/>
            </w:rPr>
          </w:rPrChange>
        </w:rPr>
        <w:t>.</w:t>
      </w:r>
      <w:r w:rsidR="00A1331B" w:rsidRPr="00256197">
        <w:rPr>
          <w:rFonts w:cs="Times New Roman"/>
        </w:rPr>
        <w:t xml:space="preserve"> </w:t>
      </w:r>
    </w:p>
    <w:p w14:paraId="6F27C2AE" w14:textId="1767BF5B" w:rsidR="00042D3B" w:rsidRPr="00256197" w:rsidRDefault="00042D3B" w:rsidP="00694300">
      <w:pPr>
        <w:ind w:left="630" w:hanging="630"/>
        <w:rPr>
          <w:rFonts w:cs="Times New Roman"/>
          <w:color w:val="222222"/>
          <w:shd w:val="clear" w:color="auto" w:fill="FFFFFF"/>
          <w:rPrChange w:id="2886" w:author="Urfels, Anton (IRRI)" w:date="2023-10-06T20:02:00Z">
            <w:rPr>
              <w:rFonts w:ascii="Segoe UI" w:hAnsi="Segoe UI" w:cs="Segoe UI"/>
              <w:color w:val="222222"/>
              <w:shd w:val="clear" w:color="auto" w:fill="FFFFFF"/>
            </w:rPr>
          </w:rPrChange>
        </w:rPr>
      </w:pPr>
      <w:r w:rsidRPr="00256197">
        <w:rPr>
          <w:rFonts w:cs="Times New Roman"/>
          <w:rPrChange w:id="2887" w:author="Urfels, Anton (IRRI)" w:date="2023-10-06T20:02:00Z">
            <w:rPr>
              <w:rFonts w:ascii="Gill Sans MT" w:hAnsi="Gill Sans MT"/>
            </w:rPr>
          </w:rPrChange>
        </w:rPr>
        <w:t>McDonald</w:t>
      </w:r>
      <w:r w:rsidR="007724DE" w:rsidRPr="00256197">
        <w:rPr>
          <w:rFonts w:cs="Times New Roman"/>
          <w:rPrChange w:id="2888" w:author="Urfels, Anton (IRRI)" w:date="2023-10-06T20:02:00Z">
            <w:rPr>
              <w:rFonts w:ascii="Gill Sans MT" w:hAnsi="Gill Sans MT"/>
            </w:rPr>
          </w:rPrChange>
        </w:rPr>
        <w:t xml:space="preserve">, A.J., </w:t>
      </w:r>
      <w:proofErr w:type="spellStart"/>
      <w:r w:rsidR="00E01981" w:rsidRPr="00256197">
        <w:rPr>
          <w:rFonts w:cs="Times New Roman"/>
          <w:rPrChange w:id="2889" w:author="Urfels, Anton (IRRI)" w:date="2023-10-06T20:02:00Z">
            <w:rPr>
              <w:rFonts w:ascii="Gill Sans MT" w:hAnsi="Gill Sans MT"/>
            </w:rPr>
          </w:rPrChange>
        </w:rPr>
        <w:t>Balwinder</w:t>
      </w:r>
      <w:proofErr w:type="spellEnd"/>
      <w:r w:rsidR="00E01981" w:rsidRPr="00256197">
        <w:rPr>
          <w:rFonts w:cs="Times New Roman"/>
          <w:rPrChange w:id="2890" w:author="Urfels, Anton (IRRI)" w:date="2023-10-06T20:02:00Z">
            <w:rPr>
              <w:rFonts w:ascii="Gill Sans MT" w:hAnsi="Gill Sans MT"/>
            </w:rPr>
          </w:rPrChange>
        </w:rPr>
        <w:t xml:space="preserve">-Singh., Keil, A., Srivastava, A., </w:t>
      </w:r>
      <w:proofErr w:type="spellStart"/>
      <w:r w:rsidR="00E01981" w:rsidRPr="00256197">
        <w:rPr>
          <w:rFonts w:cs="Times New Roman"/>
          <w:rPrChange w:id="2891" w:author="Urfels, Anton (IRRI)" w:date="2023-10-06T20:02:00Z">
            <w:rPr>
              <w:rFonts w:ascii="Gill Sans MT" w:hAnsi="Gill Sans MT"/>
            </w:rPr>
          </w:rPrChange>
        </w:rPr>
        <w:t>Craufurd</w:t>
      </w:r>
      <w:proofErr w:type="spellEnd"/>
      <w:r w:rsidR="00E01981" w:rsidRPr="00256197">
        <w:rPr>
          <w:rFonts w:cs="Times New Roman"/>
          <w:rPrChange w:id="2892" w:author="Urfels, Anton (IRRI)" w:date="2023-10-06T20:02:00Z">
            <w:rPr>
              <w:rFonts w:ascii="Gill Sans MT" w:hAnsi="Gill Sans MT"/>
            </w:rPr>
          </w:rPrChange>
        </w:rPr>
        <w:t>, P., Kishore, A</w:t>
      </w:r>
      <w:r w:rsidR="00923458" w:rsidRPr="00256197">
        <w:rPr>
          <w:rFonts w:cs="Times New Roman"/>
          <w:rPrChange w:id="2893" w:author="Urfels, Anton (IRRI)" w:date="2023-10-06T20:02:00Z">
            <w:rPr>
              <w:rFonts w:ascii="Gill Sans MT" w:hAnsi="Gill Sans MT"/>
            </w:rPr>
          </w:rPrChange>
        </w:rPr>
        <w:t xml:space="preserve">., Kumar, V., </w:t>
      </w:r>
      <w:proofErr w:type="spellStart"/>
      <w:r w:rsidR="00923458" w:rsidRPr="00256197">
        <w:rPr>
          <w:rFonts w:cs="Times New Roman"/>
          <w:rPrChange w:id="2894" w:author="Urfels, Anton (IRRI)" w:date="2023-10-06T20:02:00Z">
            <w:rPr>
              <w:rFonts w:ascii="Gill Sans MT" w:hAnsi="Gill Sans MT"/>
            </w:rPr>
          </w:rPrChange>
        </w:rPr>
        <w:t>Paudel</w:t>
      </w:r>
      <w:proofErr w:type="spellEnd"/>
      <w:r w:rsidR="00923458" w:rsidRPr="00256197">
        <w:rPr>
          <w:rFonts w:cs="Times New Roman"/>
          <w:rPrChange w:id="2895" w:author="Urfels, Anton (IRRI)" w:date="2023-10-06T20:02:00Z">
            <w:rPr>
              <w:rFonts w:ascii="Gill Sans MT" w:hAnsi="Gill Sans MT"/>
            </w:rPr>
          </w:rPrChange>
        </w:rPr>
        <w:t xml:space="preserve">, G., Singh, S., Singh, A.K., </w:t>
      </w:r>
      <w:proofErr w:type="spellStart"/>
      <w:r w:rsidR="00923458" w:rsidRPr="00256197">
        <w:rPr>
          <w:rFonts w:cs="Times New Roman"/>
          <w:rPrChange w:id="2896" w:author="Urfels, Anton (IRRI)" w:date="2023-10-06T20:02:00Z">
            <w:rPr>
              <w:rFonts w:ascii="Gill Sans MT" w:hAnsi="Gill Sans MT"/>
            </w:rPr>
          </w:rPrChange>
        </w:rPr>
        <w:t>Sohane</w:t>
      </w:r>
      <w:proofErr w:type="spellEnd"/>
      <w:r w:rsidR="00923458" w:rsidRPr="00256197">
        <w:rPr>
          <w:rFonts w:cs="Times New Roman"/>
          <w:rPrChange w:id="2897" w:author="Urfels, Anton (IRRI)" w:date="2023-10-06T20:02:00Z">
            <w:rPr>
              <w:rFonts w:ascii="Gill Sans MT" w:hAnsi="Gill Sans MT"/>
            </w:rPr>
          </w:rPrChange>
        </w:rPr>
        <w:t xml:space="preserve">, R.K., and Malik, R.K. </w:t>
      </w:r>
      <w:r w:rsidR="00027247" w:rsidRPr="00256197">
        <w:rPr>
          <w:rFonts w:cs="Times New Roman"/>
          <w:rPrChange w:id="2898" w:author="Urfels, Anton (IRRI)" w:date="2023-10-06T20:02:00Z">
            <w:rPr>
              <w:rFonts w:ascii="Gill Sans MT" w:hAnsi="Gill Sans MT"/>
            </w:rPr>
          </w:rPrChange>
        </w:rPr>
        <w:t xml:space="preserve">2022. “Time management governs climate resilience and productivity in the coupled rice-wheat cropping systems of eastern India.” </w:t>
      </w:r>
      <w:r w:rsidR="00827B94" w:rsidRPr="00256197">
        <w:rPr>
          <w:rFonts w:cs="Times New Roman"/>
          <w:rPrChange w:id="2899" w:author="Urfels, Anton (IRRI)" w:date="2023-10-06T20:02:00Z">
            <w:rPr>
              <w:rFonts w:ascii="Gill Sans MT" w:hAnsi="Gill Sans MT"/>
            </w:rPr>
          </w:rPrChange>
        </w:rPr>
        <w:t xml:space="preserve">Nature Food. Doi: </w:t>
      </w:r>
      <w:r w:rsidR="00000000" w:rsidRPr="00256197">
        <w:rPr>
          <w:rFonts w:cs="Times New Roman"/>
        </w:rPr>
        <w:fldChar w:fldCharType="begin"/>
      </w:r>
      <w:r w:rsidR="00000000" w:rsidRPr="00256197">
        <w:rPr>
          <w:rFonts w:cs="Times New Roman"/>
        </w:rPr>
        <w:instrText>HYPERLINK "https://doi.org/10.1038/s43016-022-00549-0"</w:instrText>
      </w:r>
      <w:r w:rsidR="00000000" w:rsidRPr="00256197">
        <w:rPr>
          <w:rFonts w:cs="Times New Roman"/>
        </w:rPr>
      </w:r>
      <w:r w:rsidR="00000000" w:rsidRPr="00256197">
        <w:rPr>
          <w:rFonts w:cs="Times New Roman"/>
        </w:rPr>
        <w:fldChar w:fldCharType="separate"/>
      </w:r>
      <w:r w:rsidR="009320C7" w:rsidRPr="00256197">
        <w:rPr>
          <w:rFonts w:cs="Times New Roman"/>
          <w:rPrChange w:id="2900" w:author="Urfels, Anton (IRRI)" w:date="2023-10-06T20:02:00Z">
            <w:rPr>
              <w:rFonts w:ascii="Gill Sans MT" w:hAnsi="Gill Sans MT"/>
            </w:rPr>
          </w:rPrChange>
        </w:rPr>
        <w:t>https://doi.org/10.1038/s43016-022-00549-0</w:t>
      </w:r>
      <w:r w:rsidR="00000000" w:rsidRPr="00256197">
        <w:rPr>
          <w:rFonts w:cs="Times New Roman"/>
          <w:rPrChange w:id="2901" w:author="Urfels, Anton (IRRI)" w:date="2023-10-06T20:02:00Z">
            <w:rPr>
              <w:rFonts w:ascii="Gill Sans MT" w:hAnsi="Gill Sans MT"/>
            </w:rPr>
          </w:rPrChange>
        </w:rPr>
        <w:fldChar w:fldCharType="end"/>
      </w:r>
      <w:r w:rsidR="009320C7" w:rsidRPr="00256197">
        <w:rPr>
          <w:rFonts w:cs="Times New Roman"/>
          <w:rPrChange w:id="2902" w:author="Urfels, Anton (IRRI)" w:date="2023-10-06T20:02:00Z">
            <w:rPr>
              <w:rFonts w:ascii="Gill Sans MT" w:hAnsi="Gill Sans MT"/>
            </w:rPr>
          </w:rPrChange>
        </w:rPr>
        <w:t>.</w:t>
      </w:r>
      <w:r w:rsidR="009320C7" w:rsidRPr="00256197">
        <w:rPr>
          <w:rFonts w:cs="Times New Roman"/>
          <w:color w:val="222222"/>
          <w:shd w:val="clear" w:color="auto" w:fill="FFFFFF"/>
          <w:rPrChange w:id="2903" w:author="Urfels, Anton (IRRI)" w:date="2023-10-06T20:02:00Z">
            <w:rPr>
              <w:rFonts w:ascii="Segoe UI" w:hAnsi="Segoe UI" w:cs="Segoe UI"/>
              <w:color w:val="222222"/>
              <w:shd w:val="clear" w:color="auto" w:fill="FFFFFF"/>
            </w:rPr>
          </w:rPrChange>
        </w:rPr>
        <w:t xml:space="preserve"> </w:t>
      </w:r>
    </w:p>
    <w:p w14:paraId="766FF4D3" w14:textId="596092E7" w:rsidR="004F589E" w:rsidRPr="00256197" w:rsidRDefault="004F589E" w:rsidP="00694300">
      <w:pPr>
        <w:ind w:left="630" w:hanging="630"/>
        <w:rPr>
          <w:rFonts w:cs="Times New Roman"/>
          <w:rPrChange w:id="2904" w:author="Urfels, Anton (IRRI)" w:date="2023-10-06T20:02:00Z">
            <w:rPr>
              <w:rFonts w:ascii="Gill Sans MT" w:hAnsi="Gill Sans MT"/>
            </w:rPr>
          </w:rPrChange>
        </w:rPr>
      </w:pPr>
      <w:r w:rsidRPr="00256197">
        <w:rPr>
          <w:rFonts w:cs="Times New Roman"/>
          <w:rPrChange w:id="2905" w:author="Urfels, Anton (IRRI)" w:date="2023-10-06T20:02:00Z">
            <w:rPr>
              <w:rFonts w:ascii="Gill Sans MT" w:hAnsi="Gill Sans MT"/>
            </w:rPr>
          </w:rPrChange>
        </w:rPr>
        <w:t>Markowitz</w:t>
      </w:r>
      <w:r w:rsidR="004509F9" w:rsidRPr="00256197">
        <w:rPr>
          <w:rFonts w:cs="Times New Roman"/>
          <w:rPrChange w:id="2906" w:author="Urfels, Anton (IRRI)" w:date="2023-10-06T20:02:00Z">
            <w:rPr>
              <w:rFonts w:ascii="Gill Sans MT" w:hAnsi="Gill Sans MT"/>
            </w:rPr>
          </w:rPrChange>
        </w:rPr>
        <w:t xml:space="preserve">, H.M. 1959. “Portfolio selection: Efficient </w:t>
      </w:r>
      <w:r w:rsidR="00035417" w:rsidRPr="00256197">
        <w:rPr>
          <w:rFonts w:cs="Times New Roman"/>
          <w:rPrChange w:id="2907" w:author="Urfels, Anton (IRRI)" w:date="2023-10-06T20:02:00Z">
            <w:rPr>
              <w:rFonts w:ascii="Gill Sans MT" w:hAnsi="Gill Sans MT"/>
            </w:rPr>
          </w:rPrChange>
        </w:rPr>
        <w:t>diversification of investments</w:t>
      </w:r>
      <w:r w:rsidR="004509F9" w:rsidRPr="00256197">
        <w:rPr>
          <w:rFonts w:cs="Times New Roman"/>
          <w:rPrChange w:id="2908" w:author="Urfels, Anton (IRRI)" w:date="2023-10-06T20:02:00Z">
            <w:rPr>
              <w:rFonts w:ascii="Gill Sans MT" w:hAnsi="Gill Sans MT"/>
            </w:rPr>
          </w:rPrChange>
        </w:rPr>
        <w:t>”</w:t>
      </w:r>
      <w:r w:rsidR="00035417" w:rsidRPr="00256197">
        <w:rPr>
          <w:rFonts w:cs="Times New Roman"/>
          <w:rPrChange w:id="2909" w:author="Urfels, Anton (IRRI)" w:date="2023-10-06T20:02:00Z">
            <w:rPr>
              <w:rFonts w:ascii="Gill Sans MT" w:hAnsi="Gill Sans MT"/>
            </w:rPr>
          </w:rPrChange>
        </w:rPr>
        <w:t xml:space="preserve">. Cowles Foundation for Research in Economics. Yale University. Url: </w:t>
      </w:r>
      <w:r w:rsidR="00000000" w:rsidRPr="00256197">
        <w:rPr>
          <w:rFonts w:cs="Times New Roman"/>
        </w:rPr>
        <w:fldChar w:fldCharType="begin"/>
      </w:r>
      <w:r w:rsidR="00000000" w:rsidRPr="00256197">
        <w:rPr>
          <w:rFonts w:cs="Times New Roman"/>
        </w:rPr>
        <w:instrText>HYPERLINK "https://cowles.yale.edu/sites/default/files/2022-09/m16-all.pdf"</w:instrText>
      </w:r>
      <w:r w:rsidR="00000000" w:rsidRPr="00256197">
        <w:rPr>
          <w:rFonts w:cs="Times New Roman"/>
        </w:rPr>
      </w:r>
      <w:r w:rsidR="00000000" w:rsidRPr="00256197">
        <w:rPr>
          <w:rFonts w:cs="Times New Roman"/>
        </w:rPr>
        <w:fldChar w:fldCharType="separate"/>
      </w:r>
      <w:r w:rsidR="004D67F3" w:rsidRPr="00256197">
        <w:rPr>
          <w:rStyle w:val="Hyperlink"/>
          <w:rFonts w:cs="Times New Roman"/>
          <w:rPrChange w:id="2910" w:author="Urfels, Anton (IRRI)" w:date="2023-10-06T20:02:00Z">
            <w:rPr>
              <w:rStyle w:val="Hyperlink"/>
              <w:rFonts w:ascii="Gill Sans MT" w:hAnsi="Gill Sans MT"/>
            </w:rPr>
          </w:rPrChange>
        </w:rPr>
        <w:t>https://cowles.yale.edu/sites/default/files/2022-09/m16-all.pdf</w:t>
      </w:r>
      <w:r w:rsidR="00000000" w:rsidRPr="00256197">
        <w:rPr>
          <w:rStyle w:val="Hyperlink"/>
          <w:rFonts w:cs="Times New Roman"/>
          <w:rPrChange w:id="2911" w:author="Urfels, Anton (IRRI)" w:date="2023-10-06T20:02:00Z">
            <w:rPr>
              <w:rStyle w:val="Hyperlink"/>
              <w:rFonts w:ascii="Gill Sans MT" w:hAnsi="Gill Sans MT"/>
            </w:rPr>
          </w:rPrChange>
        </w:rPr>
        <w:fldChar w:fldCharType="end"/>
      </w:r>
      <w:r w:rsidR="004D67F3" w:rsidRPr="00256197">
        <w:rPr>
          <w:rFonts w:cs="Times New Roman"/>
          <w:rPrChange w:id="2912" w:author="Urfels, Anton (IRRI)" w:date="2023-10-06T20:02:00Z">
            <w:rPr>
              <w:rFonts w:ascii="Gill Sans MT" w:hAnsi="Gill Sans MT"/>
            </w:rPr>
          </w:rPrChange>
        </w:rPr>
        <w:t xml:space="preserve">. </w:t>
      </w:r>
    </w:p>
    <w:p w14:paraId="5AA1DD62" w14:textId="289566A9" w:rsidR="0055360E" w:rsidRPr="00256197" w:rsidRDefault="00D56F81" w:rsidP="00694300">
      <w:pPr>
        <w:ind w:left="630" w:hanging="630"/>
        <w:rPr>
          <w:rFonts w:cs="Times New Roman"/>
          <w:rPrChange w:id="2913" w:author="Urfels, Anton (IRRI)" w:date="2023-10-06T20:02:00Z">
            <w:rPr>
              <w:rFonts w:ascii="Gill Sans MT" w:hAnsi="Gill Sans MT"/>
            </w:rPr>
          </w:rPrChange>
        </w:rPr>
      </w:pPr>
      <w:proofErr w:type="spellStart"/>
      <w:r w:rsidRPr="00256197">
        <w:rPr>
          <w:rFonts w:cs="Times New Roman"/>
          <w:rPrChange w:id="2914" w:author="Urfels, Anton (IRRI)" w:date="2023-10-06T20:02:00Z">
            <w:rPr>
              <w:rFonts w:ascii="Gill Sans MT" w:hAnsi="Gill Sans MT"/>
            </w:rPr>
          </w:rPrChange>
        </w:rPr>
        <w:t>Nalley</w:t>
      </w:r>
      <w:proofErr w:type="spellEnd"/>
      <w:r w:rsidRPr="00256197">
        <w:rPr>
          <w:rFonts w:cs="Times New Roman"/>
          <w:rPrChange w:id="2915" w:author="Urfels, Anton (IRRI)" w:date="2023-10-06T20:02:00Z">
            <w:rPr>
              <w:rFonts w:ascii="Gill Sans MT" w:hAnsi="Gill Sans MT"/>
            </w:rPr>
          </w:rPrChange>
        </w:rPr>
        <w:t xml:space="preserve">, L.L., and Barkley, A.P. 2010. “Using </w:t>
      </w:r>
      <w:r w:rsidR="00FF4655" w:rsidRPr="00256197">
        <w:rPr>
          <w:rFonts w:cs="Times New Roman"/>
          <w:rPrChange w:id="2916" w:author="Urfels, Anton (IRRI)" w:date="2023-10-06T20:02:00Z">
            <w:rPr>
              <w:rFonts w:ascii="Gill Sans MT" w:hAnsi="Gill Sans MT"/>
            </w:rPr>
          </w:rPrChange>
        </w:rPr>
        <w:t xml:space="preserve">Portfolio Theory to Enhance Wheat Yield Stability in Low-Income Nations: An Application in the Yaqui Valley of </w:t>
      </w:r>
      <w:proofErr w:type="spellStart"/>
      <w:r w:rsidR="00FF4655" w:rsidRPr="00256197">
        <w:rPr>
          <w:rFonts w:cs="Times New Roman"/>
          <w:rPrChange w:id="2917" w:author="Urfels, Anton (IRRI)" w:date="2023-10-06T20:02:00Z">
            <w:rPr>
              <w:rFonts w:ascii="Gill Sans MT" w:hAnsi="Gill Sans MT"/>
            </w:rPr>
          </w:rPrChange>
        </w:rPr>
        <w:t>Northwestern</w:t>
      </w:r>
      <w:proofErr w:type="spellEnd"/>
      <w:r w:rsidR="00FF4655" w:rsidRPr="00256197">
        <w:rPr>
          <w:rFonts w:cs="Times New Roman"/>
          <w:rPrChange w:id="2918" w:author="Urfels, Anton (IRRI)" w:date="2023-10-06T20:02:00Z">
            <w:rPr>
              <w:rFonts w:ascii="Gill Sans MT" w:hAnsi="Gill Sans MT"/>
            </w:rPr>
          </w:rPrChange>
        </w:rPr>
        <w:t xml:space="preserve"> Mexico.” </w:t>
      </w:r>
      <w:r w:rsidR="00F94FCD" w:rsidRPr="00256197">
        <w:rPr>
          <w:rFonts w:cs="Times New Roman"/>
          <w:i/>
          <w:iCs/>
          <w:rPrChange w:id="2919" w:author="Urfels, Anton (IRRI)" w:date="2023-10-06T20:02:00Z">
            <w:rPr>
              <w:rFonts w:ascii="Gill Sans MT" w:hAnsi="Gill Sans MT"/>
              <w:i/>
              <w:iCs/>
            </w:rPr>
          </w:rPrChange>
        </w:rPr>
        <w:t>Journal of Agricultural and Resource Economics</w:t>
      </w:r>
      <w:r w:rsidR="00F94FCD" w:rsidRPr="00256197">
        <w:rPr>
          <w:rFonts w:cs="Times New Roman"/>
          <w:rPrChange w:id="2920" w:author="Urfels, Anton (IRRI)" w:date="2023-10-06T20:02:00Z">
            <w:rPr>
              <w:rFonts w:ascii="Gill Sans MT" w:hAnsi="Gill Sans MT"/>
            </w:rPr>
          </w:rPrChange>
        </w:rPr>
        <w:t xml:space="preserve"> 35(2): 334-347. </w:t>
      </w:r>
      <w:r w:rsidR="003D4B1B" w:rsidRPr="00256197">
        <w:rPr>
          <w:rFonts w:cs="Times New Roman"/>
          <w:rPrChange w:id="2921" w:author="Urfels, Anton (IRRI)" w:date="2023-10-06T20:02:00Z">
            <w:rPr>
              <w:rFonts w:ascii="Gill Sans MT" w:hAnsi="Gill Sans MT"/>
            </w:rPr>
          </w:rPrChange>
        </w:rPr>
        <w:t xml:space="preserve">Url: </w:t>
      </w:r>
      <w:r w:rsidR="00000000" w:rsidRPr="00256197">
        <w:rPr>
          <w:rFonts w:cs="Times New Roman"/>
        </w:rPr>
        <w:fldChar w:fldCharType="begin"/>
      </w:r>
      <w:r w:rsidR="00000000" w:rsidRPr="00256197">
        <w:rPr>
          <w:rFonts w:cs="Times New Roman"/>
        </w:rPr>
        <w:instrText>HYPERLINK "https://www.jstor.org/stable/41960521"</w:instrText>
      </w:r>
      <w:r w:rsidR="00000000" w:rsidRPr="00256197">
        <w:rPr>
          <w:rFonts w:cs="Times New Roman"/>
        </w:rPr>
      </w:r>
      <w:r w:rsidR="00000000" w:rsidRPr="00256197">
        <w:rPr>
          <w:rFonts w:cs="Times New Roman"/>
        </w:rPr>
        <w:fldChar w:fldCharType="separate"/>
      </w:r>
      <w:r w:rsidR="003D4B1B" w:rsidRPr="00256197">
        <w:rPr>
          <w:rFonts w:cs="Times New Roman"/>
          <w:rPrChange w:id="2922" w:author="Urfels, Anton (IRRI)" w:date="2023-10-06T20:02:00Z">
            <w:rPr>
              <w:rFonts w:ascii="Gill Sans MT" w:hAnsi="Gill Sans MT"/>
            </w:rPr>
          </w:rPrChange>
        </w:rPr>
        <w:t>https://www.jstor.org/stable/41960521</w:t>
      </w:r>
      <w:r w:rsidR="00000000" w:rsidRPr="00256197">
        <w:rPr>
          <w:rFonts w:cs="Times New Roman"/>
          <w:rPrChange w:id="2923" w:author="Urfels, Anton (IRRI)" w:date="2023-10-06T20:02:00Z">
            <w:rPr>
              <w:rFonts w:ascii="Gill Sans MT" w:hAnsi="Gill Sans MT"/>
            </w:rPr>
          </w:rPrChange>
        </w:rPr>
        <w:fldChar w:fldCharType="end"/>
      </w:r>
      <w:r w:rsidR="003D4B1B" w:rsidRPr="00256197">
        <w:rPr>
          <w:rFonts w:cs="Times New Roman"/>
          <w:rPrChange w:id="2924" w:author="Urfels, Anton (IRRI)" w:date="2023-10-06T20:02:00Z">
            <w:rPr>
              <w:rFonts w:ascii="Gill Sans MT" w:hAnsi="Gill Sans MT"/>
            </w:rPr>
          </w:rPrChange>
        </w:rPr>
        <w:t>.</w:t>
      </w:r>
      <w:r w:rsidR="003D4B1B" w:rsidRPr="00256197">
        <w:rPr>
          <w:rFonts w:cs="Times New Roman"/>
          <w:color w:val="343332"/>
          <w:spacing w:val="-5"/>
          <w:sz w:val="21"/>
          <w:szCs w:val="21"/>
          <w:rPrChange w:id="2925" w:author="Urfels, Anton (IRRI)" w:date="2023-10-06T20:02:00Z">
            <w:rPr>
              <w:rFonts w:ascii="Helvetica" w:hAnsi="Helvetica" w:cs="Helvetica"/>
              <w:color w:val="343332"/>
              <w:spacing w:val="-5"/>
              <w:sz w:val="21"/>
              <w:szCs w:val="21"/>
            </w:rPr>
          </w:rPrChange>
        </w:rPr>
        <w:t xml:space="preserve"> </w:t>
      </w:r>
    </w:p>
    <w:p w14:paraId="39E350BF" w14:textId="77777777" w:rsidR="0055360E" w:rsidRPr="00256197" w:rsidRDefault="0055360E" w:rsidP="0055360E">
      <w:pPr>
        <w:ind w:left="630" w:hanging="630"/>
        <w:rPr>
          <w:rFonts w:cs="Times New Roman"/>
          <w:rPrChange w:id="2926" w:author="Urfels, Anton (IRRI)" w:date="2023-10-06T20:02:00Z">
            <w:rPr>
              <w:rFonts w:ascii="Gill Sans MT" w:hAnsi="Gill Sans MT"/>
            </w:rPr>
          </w:rPrChange>
        </w:rPr>
      </w:pPr>
      <w:r w:rsidRPr="00256197">
        <w:rPr>
          <w:rFonts w:cs="Times New Roman"/>
          <w:rPrChange w:id="2927" w:author="Urfels, Anton (IRRI)" w:date="2023-10-06T20:02:00Z">
            <w:rPr>
              <w:rFonts w:ascii="Gill Sans MT" w:hAnsi="Gill Sans MT"/>
            </w:rPr>
          </w:rPrChange>
        </w:rPr>
        <w:t xml:space="preserve">Newport, D., Lobell, D.B., Singh, B., </w:t>
      </w:r>
      <w:proofErr w:type="spellStart"/>
      <w:r w:rsidRPr="00256197">
        <w:rPr>
          <w:rFonts w:cs="Times New Roman"/>
          <w:rPrChange w:id="2928" w:author="Urfels, Anton (IRRI)" w:date="2023-10-06T20:02:00Z">
            <w:rPr>
              <w:rFonts w:ascii="Gill Sans MT" w:hAnsi="Gill Sans MT"/>
            </w:rPr>
          </w:rPrChange>
        </w:rPr>
        <w:t>Srivastiva</w:t>
      </w:r>
      <w:proofErr w:type="spellEnd"/>
      <w:r w:rsidRPr="00256197">
        <w:rPr>
          <w:rFonts w:cs="Times New Roman"/>
          <w:rPrChange w:id="2929" w:author="Urfels, Anton (IRRI)" w:date="2023-10-06T20:02:00Z">
            <w:rPr>
              <w:rFonts w:ascii="Gill Sans MT" w:hAnsi="Gill Sans MT"/>
            </w:rPr>
          </w:rPrChange>
        </w:rPr>
        <w:t xml:space="preserve">, A., Rao, P., </w:t>
      </w:r>
      <w:proofErr w:type="spellStart"/>
      <w:r w:rsidRPr="00256197">
        <w:rPr>
          <w:rFonts w:cs="Times New Roman"/>
          <w:rPrChange w:id="2930" w:author="Urfels, Anton (IRRI)" w:date="2023-10-06T20:02:00Z">
            <w:rPr>
              <w:rFonts w:ascii="Gill Sans MT" w:hAnsi="Gill Sans MT"/>
            </w:rPr>
          </w:rPrChange>
        </w:rPr>
        <w:t>Umashaanker</w:t>
      </w:r>
      <w:proofErr w:type="spellEnd"/>
      <w:r w:rsidRPr="00256197">
        <w:rPr>
          <w:rFonts w:cs="Times New Roman"/>
          <w:rPrChange w:id="2931" w:author="Urfels, Anton (IRRI)" w:date="2023-10-06T20:02:00Z">
            <w:rPr>
              <w:rFonts w:ascii="Gill Sans MT" w:hAnsi="Gill Sans MT"/>
            </w:rPr>
          </w:rPrChange>
        </w:rPr>
        <w:t xml:space="preserve">, M., Malik, R.K., McDonald, A., and Jain, M. 2020. “Factors Constraining Timely Sowing of Wheat as an Adaptation to Climate Change in Eastern India.” </w:t>
      </w:r>
      <w:r w:rsidRPr="00256197">
        <w:rPr>
          <w:rFonts w:cs="Times New Roman"/>
          <w:i/>
          <w:iCs/>
          <w:rPrChange w:id="2932" w:author="Urfels, Anton (IRRI)" w:date="2023-10-06T20:02:00Z">
            <w:rPr>
              <w:rFonts w:ascii="Gill Sans MT" w:hAnsi="Gill Sans MT"/>
              <w:i/>
              <w:iCs/>
            </w:rPr>
          </w:rPrChange>
        </w:rPr>
        <w:t>Weather, Climate and Society</w:t>
      </w:r>
      <w:r w:rsidRPr="00256197">
        <w:rPr>
          <w:rFonts w:cs="Times New Roman"/>
          <w:rPrChange w:id="2933" w:author="Urfels, Anton (IRRI)" w:date="2023-10-06T20:02:00Z">
            <w:rPr>
              <w:rFonts w:ascii="Gill Sans MT" w:hAnsi="Gill Sans MT"/>
            </w:rPr>
          </w:rPrChange>
        </w:rPr>
        <w:t xml:space="preserve"> 515-528. Doi: </w:t>
      </w:r>
      <w:r w:rsidR="00000000" w:rsidRPr="00256197">
        <w:rPr>
          <w:rFonts w:cs="Times New Roman"/>
        </w:rPr>
        <w:fldChar w:fldCharType="begin"/>
      </w:r>
      <w:r w:rsidR="00000000" w:rsidRPr="00256197">
        <w:rPr>
          <w:rFonts w:cs="Times New Roman"/>
        </w:rPr>
        <w:instrText>HYPERLINK "https://doi.org/10.1175/WCAS-D-19-0122.1" \t "_blank"</w:instrText>
      </w:r>
      <w:r w:rsidR="00000000" w:rsidRPr="00256197">
        <w:rPr>
          <w:rFonts w:cs="Times New Roman"/>
        </w:rPr>
      </w:r>
      <w:r w:rsidR="00000000" w:rsidRPr="00256197">
        <w:rPr>
          <w:rFonts w:cs="Times New Roman"/>
        </w:rPr>
        <w:fldChar w:fldCharType="separate"/>
      </w:r>
      <w:r w:rsidRPr="00256197">
        <w:rPr>
          <w:rFonts w:cs="Times New Roman"/>
          <w:rPrChange w:id="2934" w:author="Urfels, Anton (IRRI)" w:date="2023-10-06T20:02:00Z">
            <w:rPr>
              <w:rFonts w:ascii="Gill Sans MT" w:hAnsi="Gill Sans MT"/>
            </w:rPr>
          </w:rPrChange>
        </w:rPr>
        <w:t>https://doi.org/10.1175/WCAS-D-19-0122.1</w:t>
      </w:r>
      <w:r w:rsidR="00000000" w:rsidRPr="00256197">
        <w:rPr>
          <w:rFonts w:cs="Times New Roman"/>
          <w:rPrChange w:id="2935" w:author="Urfels, Anton (IRRI)" w:date="2023-10-06T20:02:00Z">
            <w:rPr>
              <w:rFonts w:ascii="Gill Sans MT" w:hAnsi="Gill Sans MT"/>
            </w:rPr>
          </w:rPrChange>
        </w:rPr>
        <w:fldChar w:fldCharType="end"/>
      </w:r>
      <w:r w:rsidRPr="00256197">
        <w:rPr>
          <w:rFonts w:cs="Times New Roman"/>
          <w:rPrChange w:id="2936" w:author="Urfels, Anton (IRRI)" w:date="2023-10-06T20:02:00Z">
            <w:rPr>
              <w:rFonts w:ascii="Gill Sans MT" w:hAnsi="Gill Sans MT"/>
            </w:rPr>
          </w:rPrChange>
        </w:rPr>
        <w:t xml:space="preserve">. </w:t>
      </w:r>
    </w:p>
    <w:p w14:paraId="60ECDB24" w14:textId="3F7C4855" w:rsidR="00122AA6" w:rsidRPr="00256197" w:rsidRDefault="00122AA6" w:rsidP="00122AA6">
      <w:pPr>
        <w:ind w:left="630" w:hanging="630"/>
        <w:rPr>
          <w:rFonts w:cs="Times New Roman"/>
          <w:rPrChange w:id="2937" w:author="Urfels, Anton (IRRI)" w:date="2023-10-06T20:02:00Z">
            <w:rPr>
              <w:rFonts w:ascii="Gill Sans MT" w:hAnsi="Gill Sans MT"/>
            </w:rPr>
          </w:rPrChange>
        </w:rPr>
      </w:pPr>
      <w:r w:rsidRPr="00256197">
        <w:rPr>
          <w:rFonts w:cs="Times New Roman"/>
          <w:rPrChange w:id="2938" w:author="Urfels, Anton (IRRI)" w:date="2023-10-06T20:02:00Z">
            <w:rPr>
              <w:rFonts w:ascii="Gill Sans MT" w:hAnsi="Gill Sans MT"/>
            </w:rPr>
          </w:rPrChange>
        </w:rPr>
        <w:t xml:space="preserve">Suri, T. 2011. “Selection and Comparative Advantage in Technology Adoption.” </w:t>
      </w:r>
      <w:proofErr w:type="spellStart"/>
      <w:r w:rsidRPr="00256197">
        <w:rPr>
          <w:rFonts w:cs="Times New Roman"/>
          <w:i/>
          <w:iCs/>
          <w:rPrChange w:id="2939" w:author="Urfels, Anton (IRRI)" w:date="2023-10-06T20:02:00Z">
            <w:rPr>
              <w:rFonts w:ascii="Gill Sans MT" w:hAnsi="Gill Sans MT"/>
              <w:i/>
              <w:iCs/>
            </w:rPr>
          </w:rPrChange>
        </w:rPr>
        <w:t>Econometrica</w:t>
      </w:r>
      <w:proofErr w:type="spellEnd"/>
      <w:r w:rsidRPr="00256197">
        <w:rPr>
          <w:rFonts w:cs="Times New Roman"/>
          <w:rPrChange w:id="2940" w:author="Urfels, Anton (IRRI)" w:date="2023-10-06T20:02:00Z">
            <w:rPr>
              <w:rFonts w:ascii="Gill Sans MT" w:hAnsi="Gill Sans MT"/>
            </w:rPr>
          </w:rPrChange>
        </w:rPr>
        <w:t xml:space="preserve"> 79(1): 159-209. Doi:10.3982/ECTA7749. </w:t>
      </w:r>
    </w:p>
    <w:p w14:paraId="1DEFC517" w14:textId="5037BD9E" w:rsidR="003C2D8D" w:rsidRPr="00256197" w:rsidRDefault="003C2D8D" w:rsidP="003C2D8D">
      <w:pPr>
        <w:ind w:left="630" w:hanging="630"/>
        <w:rPr>
          <w:rFonts w:cs="Times New Roman"/>
          <w:rPrChange w:id="2941" w:author="Urfels, Anton (IRRI)" w:date="2023-10-06T20:02:00Z">
            <w:rPr>
              <w:rFonts w:ascii="Gill Sans MT" w:hAnsi="Gill Sans MT"/>
            </w:rPr>
          </w:rPrChange>
        </w:rPr>
      </w:pPr>
      <w:proofErr w:type="spellStart"/>
      <w:r w:rsidRPr="00256197">
        <w:rPr>
          <w:rFonts w:cs="Times New Roman"/>
          <w:rPrChange w:id="2942" w:author="Urfels, Anton (IRRI)" w:date="2023-10-06T20:02:00Z">
            <w:rPr>
              <w:rFonts w:ascii="Gill Sans MT" w:hAnsi="Gill Sans MT"/>
            </w:rPr>
          </w:rPrChange>
        </w:rPr>
        <w:lastRenderedPageBreak/>
        <w:t>Urfels</w:t>
      </w:r>
      <w:proofErr w:type="spellEnd"/>
      <w:r w:rsidRPr="00256197">
        <w:rPr>
          <w:rFonts w:cs="Times New Roman"/>
          <w:rPrChange w:id="2943" w:author="Urfels, Anton (IRRI)" w:date="2023-10-06T20:02:00Z">
            <w:rPr>
              <w:rFonts w:ascii="Gill Sans MT" w:hAnsi="Gill Sans MT"/>
            </w:rPr>
          </w:rPrChange>
        </w:rPr>
        <w:t xml:space="preserve">, A., McDonald, A.J., </w:t>
      </w:r>
      <w:proofErr w:type="spellStart"/>
      <w:r w:rsidRPr="00256197">
        <w:rPr>
          <w:rFonts w:cs="Times New Roman"/>
          <w:rPrChange w:id="2944" w:author="Urfels, Anton (IRRI)" w:date="2023-10-06T20:02:00Z">
            <w:rPr>
              <w:rFonts w:ascii="Gill Sans MT" w:hAnsi="Gill Sans MT"/>
            </w:rPr>
          </w:rPrChange>
        </w:rPr>
        <w:t>Halsema</w:t>
      </w:r>
      <w:proofErr w:type="spellEnd"/>
      <w:r w:rsidRPr="00256197">
        <w:rPr>
          <w:rFonts w:cs="Times New Roman"/>
          <w:rPrChange w:id="2945" w:author="Urfels, Anton (IRRI)" w:date="2023-10-06T20:02:00Z">
            <w:rPr>
              <w:rFonts w:ascii="Gill Sans MT" w:hAnsi="Gill Sans MT"/>
            </w:rPr>
          </w:rPrChange>
        </w:rPr>
        <w:t xml:space="preserve">, G., </w:t>
      </w:r>
      <w:proofErr w:type="spellStart"/>
      <w:r w:rsidRPr="00256197">
        <w:rPr>
          <w:rFonts w:cs="Times New Roman"/>
          <w:rPrChange w:id="2946" w:author="Urfels, Anton (IRRI)" w:date="2023-10-06T20:02:00Z">
            <w:rPr>
              <w:rFonts w:ascii="Gill Sans MT" w:hAnsi="Gill Sans MT"/>
            </w:rPr>
          </w:rPrChange>
        </w:rPr>
        <w:t>Struik</w:t>
      </w:r>
      <w:proofErr w:type="spellEnd"/>
      <w:r w:rsidRPr="00256197">
        <w:rPr>
          <w:rFonts w:cs="Times New Roman"/>
          <w:rPrChange w:id="2947" w:author="Urfels, Anton (IRRI)" w:date="2023-10-06T20:02:00Z">
            <w:rPr>
              <w:rFonts w:ascii="Gill Sans MT" w:hAnsi="Gill Sans MT"/>
            </w:rPr>
          </w:rPrChange>
        </w:rPr>
        <w:t xml:space="preserve">, P.C., Kumar, P., Malik, R.K., </w:t>
      </w:r>
      <w:proofErr w:type="spellStart"/>
      <w:r w:rsidRPr="00256197">
        <w:rPr>
          <w:rFonts w:cs="Times New Roman"/>
          <w:rPrChange w:id="2948" w:author="Urfels, Anton (IRRI)" w:date="2023-10-06T20:02:00Z">
            <w:rPr>
              <w:rFonts w:ascii="Gill Sans MT" w:hAnsi="Gill Sans MT"/>
            </w:rPr>
          </w:rPrChange>
        </w:rPr>
        <w:t>Poonia</w:t>
      </w:r>
      <w:proofErr w:type="spellEnd"/>
      <w:r w:rsidRPr="00256197">
        <w:rPr>
          <w:rFonts w:cs="Times New Roman"/>
          <w:rPrChange w:id="2949" w:author="Urfels, Anton (IRRI)" w:date="2023-10-06T20:02:00Z">
            <w:rPr>
              <w:rFonts w:ascii="Gill Sans MT" w:hAnsi="Gill Sans MT"/>
            </w:rPr>
          </w:rPrChange>
        </w:rPr>
        <w:t xml:space="preserve">, S.P., Singh, B., Singh, D.K., Singh, M., </w:t>
      </w:r>
      <w:proofErr w:type="spellStart"/>
      <w:r w:rsidRPr="00256197">
        <w:rPr>
          <w:rFonts w:cs="Times New Roman"/>
          <w:rPrChange w:id="2950" w:author="Urfels, Anton (IRRI)" w:date="2023-10-06T20:02:00Z">
            <w:rPr>
              <w:rFonts w:ascii="Gill Sans MT" w:hAnsi="Gill Sans MT"/>
            </w:rPr>
          </w:rPrChange>
        </w:rPr>
        <w:t>Krupnik</w:t>
      </w:r>
      <w:proofErr w:type="spellEnd"/>
      <w:r w:rsidRPr="00256197">
        <w:rPr>
          <w:rFonts w:cs="Times New Roman"/>
          <w:rPrChange w:id="2951" w:author="Urfels, Anton (IRRI)" w:date="2023-10-06T20:02:00Z">
            <w:rPr>
              <w:rFonts w:ascii="Gill Sans MT" w:hAnsi="Gill Sans MT"/>
            </w:rPr>
          </w:rPrChange>
        </w:rPr>
        <w:t xml:space="preserve">, T.J. 2021. “Socio-ecological analysis of timely rice planting in Eastern India.” </w:t>
      </w:r>
      <w:r w:rsidRPr="00256197">
        <w:rPr>
          <w:rFonts w:cs="Times New Roman"/>
          <w:i/>
          <w:iCs/>
          <w:rPrChange w:id="2952" w:author="Urfels, Anton (IRRI)" w:date="2023-10-06T20:02:00Z">
            <w:rPr>
              <w:rFonts w:ascii="Gill Sans MT" w:hAnsi="Gill Sans MT"/>
              <w:i/>
              <w:iCs/>
            </w:rPr>
          </w:rPrChange>
        </w:rPr>
        <w:t>Agronomy for Sustainable Development</w:t>
      </w:r>
      <w:r w:rsidRPr="00256197">
        <w:rPr>
          <w:rFonts w:cs="Times New Roman"/>
          <w:rPrChange w:id="2953" w:author="Urfels, Anton (IRRI)" w:date="2023-10-06T20:02:00Z">
            <w:rPr>
              <w:rFonts w:ascii="Gill Sans MT" w:hAnsi="Gill Sans MT"/>
            </w:rPr>
          </w:rPrChange>
        </w:rPr>
        <w:t xml:space="preserve"> 41: 14. Doi: </w:t>
      </w:r>
      <w:r w:rsidR="00000000" w:rsidRPr="00256197">
        <w:rPr>
          <w:rFonts w:cs="Times New Roman"/>
        </w:rPr>
        <w:fldChar w:fldCharType="begin"/>
      </w:r>
      <w:r w:rsidR="00000000" w:rsidRPr="00256197">
        <w:rPr>
          <w:rFonts w:cs="Times New Roman"/>
        </w:rPr>
        <w:instrText>HYPERLINK "https://doi.org/10.1007/s13593-021-00668-1"</w:instrText>
      </w:r>
      <w:r w:rsidR="00000000" w:rsidRPr="00256197">
        <w:rPr>
          <w:rFonts w:cs="Times New Roman"/>
        </w:rPr>
      </w:r>
      <w:r w:rsidR="00000000" w:rsidRPr="00256197">
        <w:rPr>
          <w:rFonts w:cs="Times New Roman"/>
        </w:rPr>
        <w:fldChar w:fldCharType="separate"/>
      </w:r>
      <w:r w:rsidRPr="00256197">
        <w:rPr>
          <w:rFonts w:cs="Times New Roman"/>
          <w:rPrChange w:id="2954" w:author="Urfels, Anton (IRRI)" w:date="2023-10-06T20:02:00Z">
            <w:rPr>
              <w:rFonts w:ascii="Gill Sans MT" w:hAnsi="Gill Sans MT"/>
            </w:rPr>
          </w:rPrChange>
        </w:rPr>
        <w:t>https://doi.org/10.1007/s13593-021-00668-1</w:t>
      </w:r>
      <w:r w:rsidR="00000000" w:rsidRPr="00256197">
        <w:rPr>
          <w:rFonts w:cs="Times New Roman"/>
          <w:rPrChange w:id="2955" w:author="Urfels, Anton (IRRI)" w:date="2023-10-06T20:02:00Z">
            <w:rPr>
              <w:rFonts w:ascii="Gill Sans MT" w:hAnsi="Gill Sans MT"/>
            </w:rPr>
          </w:rPrChange>
        </w:rPr>
        <w:fldChar w:fldCharType="end"/>
      </w:r>
      <w:r w:rsidRPr="00256197">
        <w:rPr>
          <w:rFonts w:cs="Times New Roman"/>
          <w:rPrChange w:id="2956" w:author="Urfels, Anton (IRRI)" w:date="2023-10-06T20:02:00Z">
            <w:rPr>
              <w:rFonts w:ascii="Gill Sans MT" w:hAnsi="Gill Sans MT"/>
            </w:rPr>
          </w:rPrChange>
        </w:rPr>
        <w:t xml:space="preserve">. </w:t>
      </w:r>
    </w:p>
    <w:p w14:paraId="0E4CE925" w14:textId="1D1ED804" w:rsidR="00D4148F" w:rsidRPr="00256197" w:rsidRDefault="00D4148F" w:rsidP="00122AA6">
      <w:pPr>
        <w:ind w:left="630" w:hanging="630"/>
        <w:rPr>
          <w:rFonts w:cs="Times New Roman"/>
          <w:color w:val="333333"/>
          <w:sz w:val="21"/>
          <w:szCs w:val="21"/>
          <w:rPrChange w:id="2957" w:author="Urfels, Anton (IRRI)" w:date="2023-10-06T20:02:00Z">
            <w:rPr>
              <w:rFonts w:ascii="Gill Sans MT" w:hAnsi="Gill Sans MT" w:cs="Segoe UI"/>
              <w:color w:val="333333"/>
              <w:sz w:val="21"/>
              <w:szCs w:val="21"/>
            </w:rPr>
          </w:rPrChange>
        </w:rPr>
      </w:pPr>
      <w:proofErr w:type="spellStart"/>
      <w:r w:rsidRPr="00256197">
        <w:rPr>
          <w:rFonts w:cs="Times New Roman"/>
          <w:rPrChange w:id="2958" w:author="Urfels, Anton (IRRI)" w:date="2023-10-06T20:02:00Z">
            <w:rPr>
              <w:rFonts w:ascii="Gill Sans MT" w:hAnsi="Gill Sans MT"/>
            </w:rPr>
          </w:rPrChange>
        </w:rPr>
        <w:t>Urfels</w:t>
      </w:r>
      <w:proofErr w:type="spellEnd"/>
      <w:r w:rsidR="008915CD" w:rsidRPr="00256197">
        <w:rPr>
          <w:rFonts w:cs="Times New Roman"/>
          <w:rPrChange w:id="2959" w:author="Urfels, Anton (IRRI)" w:date="2023-10-06T20:02:00Z">
            <w:rPr>
              <w:rFonts w:ascii="Gill Sans MT" w:hAnsi="Gill Sans MT"/>
            </w:rPr>
          </w:rPrChange>
        </w:rPr>
        <w:t xml:space="preserve">, A., Montes, C., </w:t>
      </w:r>
      <w:proofErr w:type="spellStart"/>
      <w:r w:rsidR="008915CD" w:rsidRPr="00256197">
        <w:rPr>
          <w:rFonts w:cs="Times New Roman"/>
          <w:rPrChange w:id="2960" w:author="Urfels, Anton (IRRI)" w:date="2023-10-06T20:02:00Z">
            <w:rPr>
              <w:rFonts w:ascii="Gill Sans MT" w:hAnsi="Gill Sans MT"/>
            </w:rPr>
          </w:rPrChange>
        </w:rPr>
        <w:t>Balwinder</w:t>
      </w:r>
      <w:proofErr w:type="spellEnd"/>
      <w:r w:rsidR="008915CD" w:rsidRPr="00256197">
        <w:rPr>
          <w:rFonts w:cs="Times New Roman"/>
          <w:rPrChange w:id="2961" w:author="Urfels, Anton (IRRI)" w:date="2023-10-06T20:02:00Z">
            <w:rPr>
              <w:rFonts w:ascii="Gill Sans MT" w:hAnsi="Gill Sans MT"/>
            </w:rPr>
          </w:rPrChange>
        </w:rPr>
        <w:t xml:space="preserve">-Singh, </w:t>
      </w:r>
      <w:proofErr w:type="spellStart"/>
      <w:r w:rsidR="008915CD" w:rsidRPr="00256197">
        <w:rPr>
          <w:rFonts w:cs="Times New Roman"/>
          <w:rPrChange w:id="2962" w:author="Urfels, Anton (IRRI)" w:date="2023-10-06T20:02:00Z">
            <w:rPr>
              <w:rFonts w:ascii="Gill Sans MT" w:hAnsi="Gill Sans MT"/>
            </w:rPr>
          </w:rPrChange>
        </w:rPr>
        <w:t>Halsema</w:t>
      </w:r>
      <w:proofErr w:type="spellEnd"/>
      <w:r w:rsidR="008915CD" w:rsidRPr="00256197">
        <w:rPr>
          <w:rFonts w:cs="Times New Roman"/>
          <w:rPrChange w:id="2963" w:author="Urfels, Anton (IRRI)" w:date="2023-10-06T20:02:00Z">
            <w:rPr>
              <w:rFonts w:ascii="Gill Sans MT" w:hAnsi="Gill Sans MT"/>
            </w:rPr>
          </w:rPrChange>
        </w:rPr>
        <w:t xml:space="preserve">, </w:t>
      </w:r>
      <w:r w:rsidR="006518A6" w:rsidRPr="00256197">
        <w:rPr>
          <w:rFonts w:cs="Times New Roman"/>
          <w:rPrChange w:id="2964" w:author="Urfels, Anton (IRRI)" w:date="2023-10-06T20:02:00Z">
            <w:rPr>
              <w:rFonts w:ascii="Gill Sans MT" w:hAnsi="Gill Sans MT"/>
            </w:rPr>
          </w:rPrChange>
        </w:rPr>
        <w:t xml:space="preserve">G., </w:t>
      </w:r>
      <w:proofErr w:type="spellStart"/>
      <w:r w:rsidR="006518A6" w:rsidRPr="00256197">
        <w:rPr>
          <w:rFonts w:cs="Times New Roman"/>
          <w:rPrChange w:id="2965" w:author="Urfels, Anton (IRRI)" w:date="2023-10-06T20:02:00Z">
            <w:rPr>
              <w:rFonts w:ascii="Gill Sans MT" w:hAnsi="Gill Sans MT"/>
            </w:rPr>
          </w:rPrChange>
        </w:rPr>
        <w:t>Struik</w:t>
      </w:r>
      <w:proofErr w:type="spellEnd"/>
      <w:r w:rsidR="006518A6" w:rsidRPr="00256197">
        <w:rPr>
          <w:rFonts w:cs="Times New Roman"/>
          <w:rPrChange w:id="2966" w:author="Urfels, Anton (IRRI)" w:date="2023-10-06T20:02:00Z">
            <w:rPr>
              <w:rFonts w:ascii="Gill Sans MT" w:hAnsi="Gill Sans MT"/>
            </w:rPr>
          </w:rPrChange>
        </w:rPr>
        <w:t xml:space="preserve">, P., </w:t>
      </w:r>
      <w:proofErr w:type="spellStart"/>
      <w:r w:rsidR="006518A6" w:rsidRPr="00256197">
        <w:rPr>
          <w:rFonts w:cs="Times New Roman"/>
          <w:rPrChange w:id="2967" w:author="Urfels, Anton (IRRI)" w:date="2023-10-06T20:02:00Z">
            <w:rPr>
              <w:rFonts w:ascii="Gill Sans MT" w:hAnsi="Gill Sans MT"/>
            </w:rPr>
          </w:rPrChange>
        </w:rPr>
        <w:t>Krupnik</w:t>
      </w:r>
      <w:proofErr w:type="spellEnd"/>
      <w:r w:rsidR="006518A6" w:rsidRPr="00256197">
        <w:rPr>
          <w:rFonts w:cs="Times New Roman"/>
          <w:rPrChange w:id="2968" w:author="Urfels, Anton (IRRI)" w:date="2023-10-06T20:02:00Z">
            <w:rPr>
              <w:rFonts w:ascii="Gill Sans MT" w:hAnsi="Gill Sans MT"/>
            </w:rPr>
          </w:rPrChange>
        </w:rPr>
        <w:t>, T., and McDonald, J. 2022. “</w:t>
      </w:r>
      <w:r w:rsidR="009319D4" w:rsidRPr="00256197">
        <w:rPr>
          <w:rFonts w:cs="Times New Roman"/>
          <w:rPrChange w:id="2969" w:author="Urfels, Anton (IRRI)" w:date="2023-10-06T20:02:00Z">
            <w:rPr>
              <w:rFonts w:ascii="Gill Sans MT" w:hAnsi="Gill Sans MT"/>
            </w:rPr>
          </w:rPrChange>
        </w:rPr>
        <w:t xml:space="preserve">Climate adaptative rice planting strategies diverge across environmental gradients in the Indo-Gangetic Plains.” </w:t>
      </w:r>
      <w:r w:rsidR="00DB0C11" w:rsidRPr="00256197">
        <w:rPr>
          <w:rFonts w:cs="Times New Roman"/>
          <w:i/>
          <w:iCs/>
          <w:rPrChange w:id="2970" w:author="Urfels, Anton (IRRI)" w:date="2023-10-06T20:02:00Z">
            <w:rPr>
              <w:rFonts w:ascii="Gill Sans MT" w:hAnsi="Gill Sans MT"/>
              <w:i/>
              <w:iCs/>
            </w:rPr>
          </w:rPrChange>
        </w:rPr>
        <w:t>Environmental Research Letters</w:t>
      </w:r>
      <w:r w:rsidR="00E373DE" w:rsidRPr="00256197">
        <w:rPr>
          <w:rFonts w:cs="Times New Roman"/>
          <w:rPrChange w:id="2971" w:author="Urfels, Anton (IRRI)" w:date="2023-10-06T20:02:00Z">
            <w:rPr>
              <w:rFonts w:ascii="Gill Sans MT" w:hAnsi="Gill Sans MT"/>
            </w:rPr>
          </w:rPrChange>
        </w:rPr>
        <w:t xml:space="preserve"> 17: 124030. </w:t>
      </w:r>
      <w:r w:rsidR="00B51D0C" w:rsidRPr="00256197">
        <w:rPr>
          <w:rFonts w:cs="Times New Roman"/>
          <w:rPrChange w:id="2972" w:author="Urfels, Anton (IRRI)" w:date="2023-10-06T20:02:00Z">
            <w:rPr>
              <w:rFonts w:ascii="Gill Sans MT" w:hAnsi="Gill Sans MT"/>
            </w:rPr>
          </w:rPrChange>
        </w:rPr>
        <w:t>Doi: 10.1088/1748-9326/aca5a2.</w:t>
      </w:r>
      <w:r w:rsidR="00B51D0C" w:rsidRPr="00256197">
        <w:rPr>
          <w:rFonts w:cs="Times New Roman"/>
          <w:color w:val="333333"/>
          <w:sz w:val="21"/>
          <w:szCs w:val="21"/>
          <w:rPrChange w:id="2973" w:author="Urfels, Anton (IRRI)" w:date="2023-10-06T20:02:00Z">
            <w:rPr>
              <w:rFonts w:ascii="Gill Sans MT" w:hAnsi="Gill Sans MT" w:cs="Segoe UI"/>
              <w:color w:val="333333"/>
              <w:sz w:val="21"/>
              <w:szCs w:val="21"/>
            </w:rPr>
          </w:rPrChange>
        </w:rPr>
        <w:t xml:space="preserve"> </w:t>
      </w:r>
    </w:p>
    <w:p w14:paraId="4351DF3B" w14:textId="77777777" w:rsidR="005C16CC" w:rsidRPr="00256197" w:rsidRDefault="005C16CC" w:rsidP="00122AA6">
      <w:pPr>
        <w:ind w:left="630" w:hanging="630"/>
        <w:rPr>
          <w:rFonts w:cs="Times New Roman"/>
          <w:color w:val="00549F"/>
          <w:sz w:val="20"/>
          <w:szCs w:val="20"/>
          <w:shd w:val="clear" w:color="auto" w:fill="FFFFFF"/>
          <w:rPrChange w:id="2974" w:author="Urfels, Anton (IRRI)" w:date="2023-10-06T20:02:00Z">
            <w:rPr>
              <w:rFonts w:ascii="Gill Sans MT" w:hAnsi="Gill Sans MT" w:cs="Open Sans"/>
              <w:color w:val="00549F"/>
              <w:sz w:val="20"/>
              <w:szCs w:val="20"/>
              <w:shd w:val="clear" w:color="auto" w:fill="FFFFFF"/>
            </w:rPr>
          </w:rPrChange>
        </w:rPr>
      </w:pPr>
    </w:p>
    <w:p w14:paraId="2B010860" w14:textId="1097F7C6" w:rsidR="003D59F3" w:rsidRPr="00256197" w:rsidRDefault="003D59F3">
      <w:pPr>
        <w:rPr>
          <w:rFonts w:cs="Times New Roman"/>
          <w:rPrChange w:id="2975" w:author="Urfels, Anton (IRRI)" w:date="2023-10-06T20:02:00Z">
            <w:rPr>
              <w:rFonts w:ascii="Gill Sans MT" w:hAnsi="Gill Sans MT" w:cs="Times New Roman"/>
            </w:rPr>
          </w:rPrChange>
        </w:rPr>
      </w:pPr>
    </w:p>
    <w:p w14:paraId="677A2B7E" w14:textId="77777777" w:rsidR="00943C61" w:rsidRPr="00256197" w:rsidRDefault="00943C61">
      <w:pPr>
        <w:spacing w:line="259" w:lineRule="auto"/>
        <w:rPr>
          <w:rFonts w:eastAsiaTheme="majorEastAsia" w:cs="Times New Roman"/>
          <w:b/>
          <w:sz w:val="24"/>
          <w:szCs w:val="32"/>
          <w:rPrChange w:id="2976" w:author="Urfels, Anton (IRRI)" w:date="2023-10-06T20:02:00Z">
            <w:rPr>
              <w:rFonts w:ascii="Gill Sans MT" w:eastAsiaTheme="majorEastAsia" w:hAnsi="Gill Sans MT" w:cstheme="majorBidi"/>
              <w:b/>
              <w:sz w:val="24"/>
              <w:szCs w:val="32"/>
            </w:rPr>
          </w:rPrChange>
        </w:rPr>
      </w:pPr>
      <w:r w:rsidRPr="00256197">
        <w:rPr>
          <w:rFonts w:cs="Times New Roman"/>
          <w:rPrChange w:id="2977" w:author="Urfels, Anton (IRRI)" w:date="2023-10-06T20:02:00Z">
            <w:rPr>
              <w:rFonts w:ascii="Gill Sans MT" w:hAnsi="Gill Sans MT"/>
            </w:rPr>
          </w:rPrChange>
        </w:rPr>
        <w:br w:type="page"/>
      </w:r>
    </w:p>
    <w:p w14:paraId="78AD2BB3" w14:textId="72E57303" w:rsidR="003D59F3" w:rsidRPr="00256197" w:rsidRDefault="00E4601D" w:rsidP="006C3929">
      <w:pPr>
        <w:pStyle w:val="Heading1"/>
        <w:rPr>
          <w:rFonts w:cs="Times New Roman"/>
        </w:rPr>
      </w:pPr>
      <w:r w:rsidRPr="00256197">
        <w:rPr>
          <w:rFonts w:cs="Times New Roman"/>
        </w:rPr>
        <w:lastRenderedPageBreak/>
        <w:t>Appendices</w:t>
      </w:r>
    </w:p>
    <w:p w14:paraId="4BDBFF0F" w14:textId="694FF793" w:rsidR="0099369D" w:rsidRPr="00256197" w:rsidRDefault="0099369D" w:rsidP="00F60227">
      <w:pPr>
        <w:pStyle w:val="Heading2"/>
        <w:rPr>
          <w:rFonts w:cs="Times New Roman"/>
        </w:rPr>
      </w:pPr>
      <w:r w:rsidRPr="00256197">
        <w:rPr>
          <w:rFonts w:cs="Times New Roman"/>
        </w:rPr>
        <w:t xml:space="preserve">Appendix </w:t>
      </w:r>
      <w:r w:rsidR="00CC6EF4" w:rsidRPr="00256197">
        <w:rPr>
          <w:rFonts w:cs="Times New Roman"/>
        </w:rPr>
        <w:t>A</w:t>
      </w:r>
      <w:r w:rsidRPr="00256197">
        <w:rPr>
          <w:rFonts w:cs="Times New Roman"/>
        </w:rPr>
        <w:t xml:space="preserve">: </w:t>
      </w:r>
      <w:r w:rsidR="00AB2C7E" w:rsidRPr="00256197">
        <w:rPr>
          <w:rFonts w:cs="Times New Roman"/>
        </w:rPr>
        <w:t xml:space="preserve">Fixed long as baseline with zero yield </w:t>
      </w:r>
      <w:r w:rsidR="001132B5" w:rsidRPr="00256197">
        <w:rPr>
          <w:rFonts w:cs="Times New Roman"/>
        </w:rPr>
        <w:t>entries, Bihar</w:t>
      </w:r>
      <w:r w:rsidR="002A0B6A" w:rsidRPr="00256197">
        <w:rPr>
          <w:rFonts w:cs="Times New Roman"/>
        </w:rPr>
        <w:t xml:space="preserve"> </w:t>
      </w:r>
    </w:p>
    <w:p w14:paraId="3A439E7A" w14:textId="025333B4" w:rsidR="0047004F" w:rsidRPr="00256197" w:rsidRDefault="005E2AA9" w:rsidP="00357536">
      <w:pPr>
        <w:rPr>
          <w:rFonts w:cs="Times New Roman"/>
        </w:rPr>
      </w:pPr>
      <w:r w:rsidRPr="00256197">
        <w:rPr>
          <w:rFonts w:eastAsiaTheme="minorEastAsia" w:cs="Times New Roman"/>
          <w:noProof/>
          <w:kern w:val="2"/>
          <w:lang w:eastAsia="en-ZW"/>
          <w14:ligatures w14:val="standardContextual"/>
          <w:rPrChange w:id="2978" w:author="Urfels, Anton (IRRI)" w:date="2023-10-06T20:02:00Z">
            <w:rPr>
              <w:rFonts w:asciiTheme="minorHAnsi" w:eastAsiaTheme="minorEastAsia" w:hAnsiTheme="minorHAnsi"/>
              <w:noProof/>
              <w:kern w:val="2"/>
              <w:lang w:eastAsia="en-ZW"/>
              <w14:ligatures w14:val="standardContextual"/>
            </w:rPr>
          </w:rPrChange>
        </w:rPr>
        <mc:AlternateContent>
          <mc:Choice Requires="wpg">
            <w:drawing>
              <wp:anchor distT="0" distB="0" distL="114300" distR="114300" simplePos="0" relativeHeight="251658243" behindDoc="0" locked="0" layoutInCell="1" allowOverlap="1" wp14:anchorId="4CF33EA8" wp14:editId="2AB78AB4">
                <wp:simplePos x="0" y="0"/>
                <wp:positionH relativeFrom="column">
                  <wp:posOffset>0</wp:posOffset>
                </wp:positionH>
                <wp:positionV relativeFrom="paragraph">
                  <wp:posOffset>336550</wp:posOffset>
                </wp:positionV>
                <wp:extent cx="5580000" cy="4644000"/>
                <wp:effectExtent l="0" t="0" r="1905" b="4445"/>
                <wp:wrapTopAndBottom/>
                <wp:docPr id="699479468" name="Group 699479468"/>
                <wp:cNvGraphicFramePr/>
                <a:graphic xmlns:a="http://schemas.openxmlformats.org/drawingml/2006/main">
                  <a:graphicData uri="http://schemas.microsoft.com/office/word/2010/wordprocessingGroup">
                    <wpg:wgp>
                      <wpg:cNvGrpSpPr/>
                      <wpg:grpSpPr>
                        <a:xfrm>
                          <a:off x="0" y="0"/>
                          <a:ext cx="5580000" cy="4644000"/>
                          <a:chOff x="0" y="0"/>
                          <a:chExt cx="11693867" cy="5884674"/>
                        </a:xfrm>
                      </wpg:grpSpPr>
                      <wpg:grpSp>
                        <wpg:cNvPr id="1707728361" name="Group 1707728361"/>
                        <wpg:cNvGrpSpPr/>
                        <wpg:grpSpPr>
                          <a:xfrm>
                            <a:off x="0" y="0"/>
                            <a:ext cx="11693867" cy="5884674"/>
                            <a:chOff x="0" y="0"/>
                            <a:chExt cx="11693867" cy="5884674"/>
                          </a:xfrm>
                        </wpg:grpSpPr>
                        <pic:pic xmlns:pic="http://schemas.openxmlformats.org/drawingml/2006/picture">
                          <pic:nvPicPr>
                            <pic:cNvPr id="797558904" name="Picture 797558904" descr="Chart, histogram&#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3671023" y="416808"/>
                              <a:ext cx="3600000" cy="2176750"/>
                            </a:xfrm>
                            <a:prstGeom prst="rect">
                              <a:avLst/>
                            </a:prstGeom>
                          </pic:spPr>
                        </pic:pic>
                        <pic:pic xmlns:pic="http://schemas.openxmlformats.org/drawingml/2006/picture">
                          <pic:nvPicPr>
                            <pic:cNvPr id="1457654599" name="Picture 1457654599" descr="Chart, histogram&#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7913867" y="416808"/>
                              <a:ext cx="3600000" cy="2176750"/>
                            </a:xfrm>
                            <a:prstGeom prst="rect">
                              <a:avLst/>
                            </a:prstGeom>
                          </pic:spPr>
                        </pic:pic>
                        <pic:pic xmlns:pic="http://schemas.openxmlformats.org/drawingml/2006/picture">
                          <pic:nvPicPr>
                            <pic:cNvPr id="1437378076" name="Picture 1437378076" descr="Chart&#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71022" y="3578363"/>
                              <a:ext cx="3600000" cy="2176750"/>
                            </a:xfrm>
                            <a:prstGeom prst="rect">
                              <a:avLst/>
                            </a:prstGeom>
                          </pic:spPr>
                        </pic:pic>
                        <pic:pic xmlns:pic="http://schemas.openxmlformats.org/drawingml/2006/picture">
                          <pic:nvPicPr>
                            <pic:cNvPr id="2048481140" name="Picture 2048481140" descr="Chart, histogram&#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671023" y="3578363"/>
                              <a:ext cx="3600000" cy="2176750"/>
                            </a:xfrm>
                            <a:prstGeom prst="rect">
                              <a:avLst/>
                            </a:prstGeom>
                          </pic:spPr>
                        </pic:pic>
                        <pic:pic xmlns:pic="http://schemas.openxmlformats.org/drawingml/2006/picture">
                          <pic:nvPicPr>
                            <pic:cNvPr id="339410525" name="Picture 339410525" descr="Chart&#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7733867" y="3490249"/>
                              <a:ext cx="3960000" cy="2394425"/>
                            </a:xfrm>
                            <a:prstGeom prst="rect">
                              <a:avLst/>
                            </a:prstGeom>
                          </pic:spPr>
                        </pic:pic>
                        <wps:wsp>
                          <wps:cNvPr id="1717883620" name="TextBox 27"/>
                          <wps:cNvSpPr txBox="1"/>
                          <wps:spPr>
                            <a:xfrm>
                              <a:off x="1" y="0"/>
                              <a:ext cx="533621" cy="636474"/>
                            </a:xfrm>
                            <a:prstGeom prst="rect">
                              <a:avLst/>
                            </a:prstGeom>
                            <a:noFill/>
                          </wps:spPr>
                          <wps:txbx>
                            <w:txbxContent>
                              <w:p w14:paraId="02C88E1B"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wps:txbx>
                          <wps:bodyPr wrap="square" rtlCol="0">
                            <a:spAutoFit/>
                          </wps:bodyPr>
                        </wps:wsp>
                        <wps:wsp>
                          <wps:cNvPr id="1789826388" name="TextBox 28"/>
                          <wps:cNvSpPr txBox="1"/>
                          <wps:spPr>
                            <a:xfrm>
                              <a:off x="3571468" y="0"/>
                              <a:ext cx="533621" cy="636474"/>
                            </a:xfrm>
                            <a:prstGeom prst="rect">
                              <a:avLst/>
                            </a:prstGeom>
                            <a:noFill/>
                          </wps:spPr>
                          <wps:txbx>
                            <w:txbxContent>
                              <w:p w14:paraId="630041B0"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wps:txbx>
                          <wps:bodyPr wrap="square" rtlCol="0">
                            <a:spAutoFit/>
                          </wps:bodyPr>
                        </wps:wsp>
                        <wps:wsp>
                          <wps:cNvPr id="501491282" name="TextBox 29"/>
                          <wps:cNvSpPr txBox="1"/>
                          <wps:spPr>
                            <a:xfrm>
                              <a:off x="7548298" y="91294"/>
                              <a:ext cx="533621" cy="636474"/>
                            </a:xfrm>
                            <a:prstGeom prst="rect">
                              <a:avLst/>
                            </a:prstGeom>
                            <a:noFill/>
                          </wps:spPr>
                          <wps:txbx>
                            <w:txbxContent>
                              <w:p w14:paraId="1BE4F504"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wps:txbx>
                          <wps:bodyPr wrap="square" rtlCol="0">
                            <a:spAutoFit/>
                          </wps:bodyPr>
                        </wps:wsp>
                        <wps:wsp>
                          <wps:cNvPr id="1243041083" name="TextBox 30"/>
                          <wps:cNvSpPr txBox="1"/>
                          <wps:spPr>
                            <a:xfrm>
                              <a:off x="0" y="2885113"/>
                              <a:ext cx="533621" cy="636474"/>
                            </a:xfrm>
                            <a:prstGeom prst="rect">
                              <a:avLst/>
                            </a:prstGeom>
                            <a:noFill/>
                          </wps:spPr>
                          <wps:txbx>
                            <w:txbxContent>
                              <w:p w14:paraId="399854C0"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wps:txbx>
                          <wps:bodyPr wrap="square" rtlCol="0">
                            <a:spAutoFit/>
                          </wps:bodyPr>
                        </wps:wsp>
                        <wps:wsp>
                          <wps:cNvPr id="2009584539" name="TextBox 31"/>
                          <wps:cNvSpPr txBox="1"/>
                          <wps:spPr>
                            <a:xfrm>
                              <a:off x="3571468" y="2965735"/>
                              <a:ext cx="533621" cy="636474"/>
                            </a:xfrm>
                            <a:prstGeom prst="rect">
                              <a:avLst/>
                            </a:prstGeom>
                            <a:noFill/>
                          </wps:spPr>
                          <wps:txbx>
                            <w:txbxContent>
                              <w:p w14:paraId="23F8095E"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wps:txbx>
                          <wps:bodyPr wrap="square" rtlCol="0">
                            <a:spAutoFit/>
                          </wps:bodyPr>
                        </wps:wsp>
                        <wps:wsp>
                          <wps:cNvPr id="1101619556" name="TextBox 32"/>
                          <wps:cNvSpPr txBox="1"/>
                          <wps:spPr>
                            <a:xfrm>
                              <a:off x="7378856" y="3126864"/>
                              <a:ext cx="532786" cy="636474"/>
                            </a:xfrm>
                            <a:prstGeom prst="rect">
                              <a:avLst/>
                            </a:prstGeom>
                            <a:noFill/>
                          </wps:spPr>
                          <wps:txbx>
                            <w:txbxContent>
                              <w:p w14:paraId="7D8C16CA"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wps:txbx>
                          <wps:bodyPr wrap="square" rtlCol="0">
                            <a:spAutoFit/>
                          </wps:bodyPr>
                        </wps:wsp>
                      </wpg:grpSp>
                      <pic:pic xmlns:pic="http://schemas.openxmlformats.org/drawingml/2006/picture">
                        <pic:nvPicPr>
                          <pic:cNvPr id="1561253980" name="Picture 1561253980"/>
                          <pic:cNvPicPr>
                            <a:picLocks noChangeAspect="1"/>
                          </pic:cNvPicPr>
                        </pic:nvPicPr>
                        <pic:blipFill>
                          <a:blip r:embed="rId23"/>
                          <a:stretch>
                            <a:fillRect/>
                          </a:stretch>
                        </pic:blipFill>
                        <pic:spPr>
                          <a:xfrm>
                            <a:off x="0" y="469166"/>
                            <a:ext cx="3600010" cy="2176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CF33EA8" id="Group 699479468" o:spid="_x0000_s1026" style="position:absolute;margin-left:0;margin-top:26.5pt;width:439.35pt;height:365.65pt;z-index:251658243;mso-width-relative:margin;mso-height-relative:margin" coordsize="116938,588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">
                <v:group id="Group 1707728361" o:spid="_x0000_s1027" style="position:absolute;width:116938;height:58846" coordsize="116938,588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97558904" o:spid="_x0000_s1028" type="#_x0000_t75" alt="Chart, histogram&#10;&#10;Description automatically generated" style="position:absolute;left:36710;top:4168;width:36000;height:217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">
                    <v:imagedata r:id="rId24" o:title="Chart, histogram&#10;&#10;Description automatically generated"/>
                  </v:shape>
                  <v:shape id="Picture 1457654599" o:spid="_x0000_s1029" type="#_x0000_t75" alt="Chart, histogram&#10;&#10;Description automatically generated" style="position:absolute;left:79138;top:4168;width:36000;height:217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">
                    <v:imagedata r:id="rId25" o:title="Chart, histogram&#10;&#10;Description automatically generated"/>
                  </v:shape>
                  <v:shape id="Picture 1437378076" o:spid="_x0000_s1030" type="#_x0000_t75" alt="Chart&#10;&#10;Description automatically generated" style="position:absolute;left:710;top:35783;width:36000;height:21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">
                    <v:imagedata r:id="rId26" o:title="Chart&#10;&#10;Description automatically generated"/>
                  </v:shape>
                  <v:shape id="Picture 2048481140" o:spid="_x0000_s1031" type="#_x0000_t75" alt="Chart, histogram&#10;&#10;Description automatically generated" style="position:absolute;left:36710;top:35783;width:36000;height:21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">
                    <v:imagedata r:id="rId27" o:title="Chart, histogram&#10;&#10;Description automatically generated"/>
                  </v:shape>
                  <v:shape id="Picture 339410525" o:spid="_x0000_s1032" type="#_x0000_t75" alt="Chart&#10;&#10;Description automatically generated" style="position:absolute;left:77338;top:34902;width:39600;height:239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">
                    <v:imagedata r:id="rId28" o:title="Chart&#10;&#10;Description automatically generated"/>
                  </v:shape>
                  <v:shapetype id="_x0000_t202" coordsize="21600,21600" o:spt="202" path="m,l,21600r21600,l21600,xe">
                    <v:stroke joinstyle="miter"/>
                    <v:path gradientshapeok="t" o:connecttype="rect"/>
                  </v:shapetype>
                  <v:shape id="TextBox 27" o:spid="_x0000_s1033" type="#_x0000_t202" style="position:absolute;width:5336;height:63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" filled="f" stroked="f">
                    <v:textbox style="mso-fit-shape-to-text:t">
                      <w:txbxContent>
                        <w:p w14:paraId="02C88E1B"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v:textbox>
                  </v:shape>
                  <v:shape id="TextBox 28" o:spid="_x0000_s1034" type="#_x0000_t202" style="position:absolute;left:35714;width:5336;height:63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" filled="f" stroked="f">
                    <v:textbox style="mso-fit-shape-to-text:t">
                      <w:txbxContent>
                        <w:p w14:paraId="630041B0"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v:textbox>
                  </v:shape>
                  <v:shape id="TextBox 29" o:spid="_x0000_s1035" type="#_x0000_t202" style="position:absolute;left:75482;top:912;width:5337;height:6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" filled="f" stroked="f">
                    <v:textbox style="mso-fit-shape-to-text:t">
                      <w:txbxContent>
                        <w:p w14:paraId="1BE4F504"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v:textbox>
                  </v:shape>
                  <v:shape id="TextBox 30" o:spid="_x0000_s1036" type="#_x0000_t202" style="position:absolute;top:28851;width:5336;height:63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" filled="f" stroked="f">
                    <v:textbox style="mso-fit-shape-to-text:t">
                      <w:txbxContent>
                        <w:p w14:paraId="399854C0"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v:textbox>
                  </v:shape>
                  <v:shape id="TextBox 31" o:spid="_x0000_s1037" type="#_x0000_t202" style="position:absolute;left:35714;top:29657;width:5336;height:6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" filled="f" stroked="f">
                    <v:textbox style="mso-fit-shape-to-text:t">
                      <w:txbxContent>
                        <w:p w14:paraId="23F8095E"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v:textbox>
                  </v:shape>
                  <v:shape id="TextBox 32" o:spid="_x0000_s1038" type="#_x0000_t202" style="position:absolute;left:73788;top:31268;width:5328;height:6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" filled="f" stroked="f">
                    <v:textbox style="mso-fit-shape-to-text:t">
                      <w:txbxContent>
                        <w:p w14:paraId="7D8C16CA"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v:textbox>
                  </v:shape>
                </v:group>
                <v:shape id="Picture 1561253980" o:spid="_x0000_s1039" type="#_x0000_t75" style="position:absolute;top:4691;width:36000;height:21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">
                  <v:imagedata r:id="rId29" o:title=""/>
                </v:shape>
                <w10:wrap type="topAndBottom"/>
              </v:group>
            </w:pict>
          </mc:Fallback>
        </mc:AlternateContent>
      </w:r>
    </w:p>
    <w:p w14:paraId="694B4408" w14:textId="3BD9ABAD" w:rsidR="00051CA2" w:rsidRPr="00256197" w:rsidRDefault="0095588E" w:rsidP="00051CA2">
      <w:pPr>
        <w:rPr>
          <w:rFonts w:cs="Times New Roman"/>
        </w:rPr>
      </w:pPr>
      <w:r w:rsidRPr="00256197">
        <w:rPr>
          <w:rFonts w:cs="Times New Roman"/>
        </w:rPr>
        <w:t xml:space="preserve">Figure </w:t>
      </w:r>
      <w:r w:rsidR="00CC6EF4" w:rsidRPr="00256197">
        <w:rPr>
          <w:rFonts w:cs="Times New Roman"/>
        </w:rPr>
        <w:t>A</w:t>
      </w:r>
      <w:r w:rsidRPr="00256197">
        <w:rPr>
          <w:rFonts w:cs="Times New Roman"/>
        </w:rPr>
        <w:t xml:space="preserve">1: </w:t>
      </w:r>
      <w:r w:rsidR="00051CA2" w:rsidRPr="00256197">
        <w:rPr>
          <w:rFonts w:cs="Times New Roman"/>
        </w:rPr>
        <w:t xml:space="preserve">Rice WTP decisions as compared to fixed long strategy </w:t>
      </w:r>
    </w:p>
    <w:p w14:paraId="0CAFB14A" w14:textId="077DCC83" w:rsidR="0095588E" w:rsidRPr="00256197" w:rsidRDefault="0095588E" w:rsidP="00357536">
      <w:pPr>
        <w:rPr>
          <w:rFonts w:cs="Times New Roman"/>
        </w:rPr>
      </w:pPr>
    </w:p>
    <w:p w14:paraId="3E444EDD" w14:textId="4EE60749" w:rsidR="0003058D" w:rsidRPr="00256197" w:rsidRDefault="009B5072" w:rsidP="00357536">
      <w:pPr>
        <w:rPr>
          <w:rFonts w:cs="Times New Roman"/>
        </w:rPr>
      </w:pPr>
      <w:r w:rsidRPr="00256197">
        <w:rPr>
          <w:rFonts w:cs="Times New Roman"/>
          <w:noProof/>
          <w:rPrChange w:id="2979" w:author="Urfels, Anton (IRRI)" w:date="2023-10-06T20:02:00Z">
            <w:rPr>
              <w:rFonts w:ascii="Gill Sans MT" w:hAnsi="Gill Sans MT"/>
              <w:noProof/>
            </w:rPr>
          </w:rPrChange>
        </w:rPr>
        <w:lastRenderedPageBreak/>
        <mc:AlternateContent>
          <mc:Choice Requires="wpg">
            <w:drawing>
              <wp:anchor distT="0" distB="0" distL="114300" distR="114300" simplePos="0" relativeHeight="251658242" behindDoc="0" locked="0" layoutInCell="1" allowOverlap="1" wp14:anchorId="7967C4A6" wp14:editId="1CF01B2E">
                <wp:simplePos x="0" y="0"/>
                <wp:positionH relativeFrom="margin">
                  <wp:posOffset>0</wp:posOffset>
                </wp:positionH>
                <wp:positionV relativeFrom="paragraph">
                  <wp:posOffset>337185</wp:posOffset>
                </wp:positionV>
                <wp:extent cx="5904000" cy="4140000"/>
                <wp:effectExtent l="0" t="0" r="1905" b="0"/>
                <wp:wrapTopAndBottom/>
                <wp:docPr id="53" name="Group 53"/>
                <wp:cNvGraphicFramePr/>
                <a:graphic xmlns:a="http://schemas.openxmlformats.org/drawingml/2006/main">
                  <a:graphicData uri="http://schemas.microsoft.com/office/word/2010/wordprocessingGroup">
                    <wpg:wgp>
                      <wpg:cNvGrpSpPr/>
                      <wpg:grpSpPr>
                        <a:xfrm>
                          <a:off x="0" y="0"/>
                          <a:ext cx="5904000" cy="4140000"/>
                          <a:chOff x="0" y="0"/>
                          <a:chExt cx="11582285" cy="5680487"/>
                        </a:xfrm>
                      </wpg:grpSpPr>
                      <wps:wsp>
                        <wps:cNvPr id="54" name="TextBox 27"/>
                        <wps:cNvSpPr txBox="1"/>
                        <wps:spPr>
                          <a:xfrm>
                            <a:off x="68280" y="0"/>
                            <a:ext cx="534144" cy="683243"/>
                          </a:xfrm>
                          <a:prstGeom prst="rect">
                            <a:avLst/>
                          </a:prstGeom>
                          <a:noFill/>
                        </wps:spPr>
                        <wps:txbx>
                          <w:txbxContent>
                            <w:p w14:paraId="72442DAF"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wps:txbx>
                        <wps:bodyPr wrap="square" rtlCol="0">
                          <a:spAutoFit/>
                        </wps:bodyPr>
                      </wps:wsp>
                      <wps:wsp>
                        <wps:cNvPr id="55" name="TextBox 28"/>
                        <wps:cNvSpPr txBox="1"/>
                        <wps:spPr>
                          <a:xfrm>
                            <a:off x="3633938" y="0"/>
                            <a:ext cx="531861" cy="683243"/>
                          </a:xfrm>
                          <a:prstGeom prst="rect">
                            <a:avLst/>
                          </a:prstGeom>
                          <a:noFill/>
                        </wps:spPr>
                        <wps:txbx>
                          <w:txbxContent>
                            <w:p w14:paraId="3C99806B"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wps:txbx>
                        <wps:bodyPr wrap="square" rtlCol="0">
                          <a:spAutoFit/>
                        </wps:bodyPr>
                      </wps:wsp>
                      <wps:wsp>
                        <wps:cNvPr id="56" name="TextBox 29"/>
                        <wps:cNvSpPr txBox="1"/>
                        <wps:spPr>
                          <a:xfrm>
                            <a:off x="7604282" y="91255"/>
                            <a:ext cx="533003" cy="683243"/>
                          </a:xfrm>
                          <a:prstGeom prst="rect">
                            <a:avLst/>
                          </a:prstGeom>
                          <a:noFill/>
                        </wps:spPr>
                        <wps:txbx>
                          <w:txbxContent>
                            <w:p w14:paraId="67E06DCC"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wps:txbx>
                        <wps:bodyPr wrap="square" rtlCol="0">
                          <a:spAutoFit/>
                        </wps:bodyPr>
                      </wps:wsp>
                      <wps:wsp>
                        <wps:cNvPr id="57" name="TextBox 30"/>
                        <wps:cNvSpPr txBox="1"/>
                        <wps:spPr>
                          <a:xfrm>
                            <a:off x="68279" y="3045168"/>
                            <a:ext cx="534144" cy="683243"/>
                          </a:xfrm>
                          <a:prstGeom prst="rect">
                            <a:avLst/>
                          </a:prstGeom>
                          <a:noFill/>
                        </wps:spPr>
                        <wps:txbx>
                          <w:txbxContent>
                            <w:p w14:paraId="27E11EA7"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wps:txbx>
                        <wps:bodyPr wrap="square" rtlCol="0">
                          <a:spAutoFit/>
                        </wps:bodyPr>
                      </wps:wsp>
                      <wps:wsp>
                        <wps:cNvPr id="58" name="TextBox 31"/>
                        <wps:cNvSpPr txBox="1"/>
                        <wps:spPr>
                          <a:xfrm>
                            <a:off x="3633938" y="2964636"/>
                            <a:ext cx="531861" cy="683243"/>
                          </a:xfrm>
                          <a:prstGeom prst="rect">
                            <a:avLst/>
                          </a:prstGeom>
                          <a:noFill/>
                        </wps:spPr>
                        <wps:txbx>
                          <w:txbxContent>
                            <w:p w14:paraId="0261A398"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wps:txbx>
                        <wps:bodyPr wrap="square" rtlCol="0">
                          <a:spAutoFit/>
                        </wps:bodyPr>
                      </wps:wsp>
                      <wps:wsp>
                        <wps:cNvPr id="59" name="TextBox 32"/>
                        <wps:cNvSpPr txBox="1"/>
                        <wps:spPr>
                          <a:xfrm>
                            <a:off x="7435130" y="3125702"/>
                            <a:ext cx="534144" cy="683243"/>
                          </a:xfrm>
                          <a:prstGeom prst="rect">
                            <a:avLst/>
                          </a:prstGeom>
                          <a:noFill/>
                        </wps:spPr>
                        <wps:txbx>
                          <w:txbxContent>
                            <w:p w14:paraId="76CDB729"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wps:txbx>
                        <wps:bodyPr wrap="square" rtlCol="0">
                          <a:spAutoFit/>
                        </wps:bodyPr>
                      </wps:wsp>
                      <pic:pic xmlns:pic="http://schemas.openxmlformats.org/drawingml/2006/picture">
                        <pic:nvPicPr>
                          <pic:cNvPr id="60" name="Picture 60" descr="Chart, histogram&#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3739440" y="399162"/>
                            <a:ext cx="3600000" cy="2176750"/>
                          </a:xfrm>
                          <a:prstGeom prst="rect">
                            <a:avLst/>
                          </a:prstGeom>
                        </pic:spPr>
                      </pic:pic>
                      <pic:pic xmlns:pic="http://schemas.openxmlformats.org/drawingml/2006/picture">
                        <pic:nvPicPr>
                          <pic:cNvPr id="61" name="Picture 61" descr="Chart, histogram&#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7982285" y="399162"/>
                            <a:ext cx="3600000" cy="2176750"/>
                          </a:xfrm>
                          <a:prstGeom prst="rect">
                            <a:avLst/>
                          </a:prstGeom>
                        </pic:spPr>
                      </pic:pic>
                      <pic:pic xmlns:pic="http://schemas.openxmlformats.org/drawingml/2006/picture">
                        <pic:nvPicPr>
                          <pic:cNvPr id="62" name="Picture 62" descr="Char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68418" y="3437794"/>
                            <a:ext cx="3600000" cy="2176750"/>
                          </a:xfrm>
                          <a:prstGeom prst="rect">
                            <a:avLst/>
                          </a:prstGeom>
                        </pic:spPr>
                      </pic:pic>
                      <pic:pic xmlns:pic="http://schemas.openxmlformats.org/drawingml/2006/picture">
                        <pic:nvPicPr>
                          <pic:cNvPr id="63" name="Picture 63" descr="Chart&#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3758625" y="3437794"/>
                            <a:ext cx="3600000" cy="2176750"/>
                          </a:xfrm>
                          <a:prstGeom prst="rect">
                            <a:avLst/>
                          </a:prstGeom>
                        </pic:spPr>
                      </pic:pic>
                      <pic:pic xmlns:pic="http://schemas.openxmlformats.org/drawingml/2006/picture">
                        <pic:nvPicPr>
                          <pic:cNvPr id="64" name="Picture 64" descr="Chart, histogram&#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7982285" y="3503737"/>
                            <a:ext cx="3600000" cy="2176750"/>
                          </a:xfrm>
                          <a:prstGeom prst="rect">
                            <a:avLst/>
                          </a:prstGeom>
                        </pic:spPr>
                      </pic:pic>
                      <pic:pic xmlns:pic="http://schemas.openxmlformats.org/drawingml/2006/picture">
                        <pic:nvPicPr>
                          <pic:cNvPr id="65" name="Picture 65"/>
                          <pic:cNvPicPr>
                            <a:picLocks noChangeAspect="1"/>
                          </pic:cNvPicPr>
                        </pic:nvPicPr>
                        <pic:blipFill>
                          <a:blip r:embed="rId35"/>
                          <a:stretch>
                            <a:fillRect/>
                          </a:stretch>
                        </pic:blipFill>
                        <pic:spPr>
                          <a:xfrm>
                            <a:off x="0" y="388423"/>
                            <a:ext cx="3600010" cy="2176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67C4A6" id="Group 53" o:spid="_x0000_s1040" style="position:absolute;margin-left:0;margin-top:26.55pt;width:464.9pt;height:326pt;z-index:251658242;mso-position-horizontal-relative:margin;mso-width-relative:margin;mso-height-relative:margin" coordsize="115822,568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">
                <v:shape id="TextBox 27" o:spid="_x0000_s1041" type="#_x0000_t202" style="position:absolute;left:682;width:5342;height:68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" filled="f" stroked="f">
                  <v:textbox style="mso-fit-shape-to-text:t">
                    <w:txbxContent>
                      <w:p w14:paraId="72442DAF"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v:textbox>
                </v:shape>
                <v:shape id="TextBox 28" o:spid="_x0000_s1042" type="#_x0000_t202" style="position:absolute;left:36339;width:5318;height:68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" filled="f" stroked="f">
                  <v:textbox style="mso-fit-shape-to-text:t">
                    <w:txbxContent>
                      <w:p w14:paraId="3C99806B"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v:textbox>
                </v:shape>
                <v:shape id="TextBox 29" o:spid="_x0000_s1043" type="#_x0000_t202" style="position:absolute;left:76042;top:912;width:5330;height:68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" filled="f" stroked="f">
                  <v:textbox style="mso-fit-shape-to-text:t">
                    <w:txbxContent>
                      <w:p w14:paraId="67E06DCC"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v:textbox>
                </v:shape>
                <v:shape id="TextBox 30" o:spid="_x0000_s1044" type="#_x0000_t202" style="position:absolute;left:682;top:30451;width:5342;height:68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" filled="f" stroked="f">
                  <v:textbox style="mso-fit-shape-to-text:t">
                    <w:txbxContent>
                      <w:p w14:paraId="27E11EA7"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v:textbox>
                </v:shape>
                <v:shape id="TextBox 31" o:spid="_x0000_s1045" type="#_x0000_t202" style="position:absolute;left:36339;top:29646;width:5318;height:68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" filled="f" stroked="f">
                  <v:textbox style="mso-fit-shape-to-text:t">
                    <w:txbxContent>
                      <w:p w14:paraId="0261A398"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v:textbox>
                </v:shape>
                <v:shape id="TextBox 32" o:spid="_x0000_s1046" type="#_x0000_t202" style="position:absolute;left:74351;top:31257;width:5341;height:68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" filled="f" stroked="f">
                  <v:textbox style="mso-fit-shape-to-text:t">
                    <w:txbxContent>
                      <w:p w14:paraId="76CDB729"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v:textbox>
                </v:shape>
                <v:shape id="Picture 60" o:spid="_x0000_s1047" type="#_x0000_t75" alt="Chart, histogram&#10;&#10;Description automatically generated" style="position:absolute;left:37394;top:3991;width:36000;height:21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">
                  <v:imagedata r:id="rId36" o:title="Chart, histogram&#10;&#10;Description automatically generated"/>
                </v:shape>
                <v:shape id="Picture 61" o:spid="_x0000_s1048" type="#_x0000_t75" alt="Chart, histogram&#10;&#10;Description automatically generated" style="position:absolute;left:79822;top:3991;width:36000;height:21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">
                  <v:imagedata r:id="rId37" o:title="Chart, histogram&#10;&#10;Description automatically generated"/>
                </v:shape>
                <v:shape id="Picture 62" o:spid="_x0000_s1049" type="#_x0000_t75" alt="Chart&#10;&#10;Description automatically generated" style="position:absolute;left:684;top:34377;width:36000;height:21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">
                  <v:imagedata r:id="rId38" o:title="Chart&#10;&#10;Description automatically generated"/>
                </v:shape>
                <v:shape id="Picture 63" o:spid="_x0000_s1050" type="#_x0000_t75" alt="Chart&#10;&#10;Description automatically generated" style="position:absolute;left:37586;top:34377;width:36000;height:21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">
                  <v:imagedata r:id="rId39" o:title="Chart&#10;&#10;Description automatically generated"/>
                </v:shape>
                <v:shape id="Picture 64" o:spid="_x0000_s1051" type="#_x0000_t75" alt="Chart, histogram&#10;&#10;Description automatically generated" style="position:absolute;left:79822;top:35037;width:36000;height:217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">
                  <v:imagedata r:id="rId40" o:title="Chart, histogram&#10;&#10;Description automatically generated"/>
                </v:shape>
                <v:shape id="Picture 65" o:spid="_x0000_s1052" type="#_x0000_t75" style="position:absolute;top:3884;width:36000;height:217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">
                  <v:imagedata r:id="rId41" o:title=""/>
                </v:shape>
                <w10:wrap type="topAndBottom" anchorx="margin"/>
              </v:group>
            </w:pict>
          </mc:Fallback>
        </mc:AlternateContent>
      </w:r>
    </w:p>
    <w:p w14:paraId="66217992" w14:textId="289BED8E" w:rsidR="00051CA2" w:rsidRPr="00256197" w:rsidRDefault="00FF10C7" w:rsidP="00051CA2">
      <w:pPr>
        <w:rPr>
          <w:rFonts w:cs="Times New Roman"/>
        </w:rPr>
      </w:pPr>
      <w:r w:rsidRPr="00256197">
        <w:rPr>
          <w:rFonts w:cs="Times New Roman"/>
        </w:rPr>
        <w:t>Figure</w:t>
      </w:r>
      <w:r w:rsidR="00E86FB1" w:rsidRPr="00256197">
        <w:rPr>
          <w:rFonts w:cs="Times New Roman"/>
        </w:rPr>
        <w:t xml:space="preserve"> </w:t>
      </w:r>
      <w:r w:rsidR="00CC6EF4" w:rsidRPr="00256197">
        <w:rPr>
          <w:rFonts w:cs="Times New Roman"/>
        </w:rPr>
        <w:t>A</w:t>
      </w:r>
      <w:r w:rsidR="00E86FB1" w:rsidRPr="00256197">
        <w:rPr>
          <w:rFonts w:cs="Times New Roman"/>
        </w:rPr>
        <w:t>2</w:t>
      </w:r>
      <w:r w:rsidRPr="00256197">
        <w:rPr>
          <w:rFonts w:cs="Times New Roman"/>
        </w:rPr>
        <w:t xml:space="preserve">: </w:t>
      </w:r>
      <w:r w:rsidR="00051CA2" w:rsidRPr="00256197">
        <w:rPr>
          <w:rFonts w:cs="Times New Roman"/>
        </w:rPr>
        <w:t xml:space="preserve">Wheat WTP decisions as compared to fixed long strategy </w:t>
      </w:r>
    </w:p>
    <w:p w14:paraId="0D19E690" w14:textId="2D41C755" w:rsidR="00FF10C7" w:rsidRPr="00256197" w:rsidRDefault="00FF10C7" w:rsidP="0003058D">
      <w:pPr>
        <w:rPr>
          <w:rFonts w:cs="Times New Roman"/>
        </w:rPr>
      </w:pPr>
    </w:p>
    <w:p w14:paraId="2C45A083" w14:textId="77777777" w:rsidR="00FF10C7" w:rsidRPr="00256197" w:rsidRDefault="00FF10C7" w:rsidP="0003058D">
      <w:pPr>
        <w:rPr>
          <w:rFonts w:cs="Times New Roman"/>
        </w:rPr>
      </w:pPr>
    </w:p>
    <w:p w14:paraId="2F261D45" w14:textId="77777777" w:rsidR="00FF10C7" w:rsidRPr="00256197" w:rsidRDefault="00FF10C7" w:rsidP="0003058D">
      <w:pPr>
        <w:rPr>
          <w:rFonts w:cs="Times New Roman"/>
        </w:rPr>
      </w:pPr>
    </w:p>
    <w:p w14:paraId="3ADCA73C" w14:textId="77777777" w:rsidR="00FF10C7" w:rsidRPr="00256197" w:rsidRDefault="00FF10C7" w:rsidP="0003058D">
      <w:pPr>
        <w:rPr>
          <w:rFonts w:cs="Times New Roman"/>
        </w:rPr>
      </w:pPr>
    </w:p>
    <w:p w14:paraId="1AD6843F" w14:textId="77777777" w:rsidR="00FF10C7" w:rsidRPr="00256197" w:rsidRDefault="00FF10C7" w:rsidP="0003058D">
      <w:pPr>
        <w:rPr>
          <w:rFonts w:cs="Times New Roman"/>
        </w:rPr>
      </w:pPr>
    </w:p>
    <w:p w14:paraId="0B02B6C2" w14:textId="77777777" w:rsidR="00FF10C7" w:rsidRPr="00256197" w:rsidRDefault="00FF10C7" w:rsidP="0003058D">
      <w:pPr>
        <w:rPr>
          <w:rFonts w:cs="Times New Roman"/>
        </w:rPr>
      </w:pPr>
    </w:p>
    <w:p w14:paraId="7B4C6D64" w14:textId="77777777" w:rsidR="00FF10C7" w:rsidRPr="00256197" w:rsidRDefault="00FF10C7" w:rsidP="0003058D">
      <w:pPr>
        <w:rPr>
          <w:rFonts w:cs="Times New Roman"/>
        </w:rPr>
      </w:pPr>
    </w:p>
    <w:p w14:paraId="446A06C8" w14:textId="77777777" w:rsidR="00FF10C7" w:rsidRPr="00256197" w:rsidRDefault="00FF10C7" w:rsidP="0003058D">
      <w:pPr>
        <w:rPr>
          <w:rFonts w:cs="Times New Roman"/>
        </w:rPr>
      </w:pPr>
    </w:p>
    <w:p w14:paraId="4A630167" w14:textId="77777777" w:rsidR="00FF10C7" w:rsidRPr="00256197" w:rsidRDefault="00FF10C7" w:rsidP="0003058D">
      <w:pPr>
        <w:rPr>
          <w:rFonts w:cs="Times New Roman"/>
        </w:rPr>
      </w:pPr>
    </w:p>
    <w:p w14:paraId="5F0021F6" w14:textId="77777777" w:rsidR="00FF10C7" w:rsidRPr="00256197" w:rsidRDefault="00FF10C7" w:rsidP="0003058D">
      <w:pPr>
        <w:rPr>
          <w:rFonts w:cs="Times New Roman"/>
        </w:rPr>
      </w:pPr>
    </w:p>
    <w:p w14:paraId="50897344" w14:textId="77777777" w:rsidR="00FF10C7" w:rsidRPr="00256197" w:rsidRDefault="00FF10C7" w:rsidP="0003058D">
      <w:pPr>
        <w:rPr>
          <w:rFonts w:cs="Times New Roman"/>
        </w:rPr>
      </w:pPr>
    </w:p>
    <w:p w14:paraId="1CC554A8" w14:textId="77777777" w:rsidR="00FF10C7" w:rsidRPr="00256197" w:rsidRDefault="00FF10C7" w:rsidP="0003058D">
      <w:pPr>
        <w:rPr>
          <w:rFonts w:cs="Times New Roman"/>
        </w:rPr>
      </w:pPr>
    </w:p>
    <w:p w14:paraId="778C8E90" w14:textId="32F14840" w:rsidR="00DE16C9" w:rsidRPr="00256197" w:rsidRDefault="008955C8" w:rsidP="00357536">
      <w:pPr>
        <w:rPr>
          <w:rFonts w:cs="Times New Roman"/>
        </w:rPr>
      </w:pPr>
      <w:r w:rsidRPr="00256197">
        <w:rPr>
          <w:rFonts w:cs="Times New Roman"/>
          <w:noProof/>
          <w:highlight w:val="yellow"/>
          <w:rPrChange w:id="2980" w:author="Urfels, Anton (IRRI)" w:date="2023-10-06T20:02:00Z">
            <w:rPr>
              <w:rFonts w:ascii="Gill Sans MT" w:hAnsi="Gill Sans MT"/>
              <w:noProof/>
              <w:highlight w:val="yellow"/>
            </w:rPr>
          </w:rPrChange>
        </w:rPr>
        <w:lastRenderedPageBreak/>
        <mc:AlternateContent>
          <mc:Choice Requires="wpg">
            <w:drawing>
              <wp:anchor distT="0" distB="0" distL="114300" distR="114300" simplePos="0" relativeHeight="251658241" behindDoc="0" locked="0" layoutInCell="1" allowOverlap="1" wp14:anchorId="206D2D09" wp14:editId="17656BAB">
                <wp:simplePos x="0" y="0"/>
                <wp:positionH relativeFrom="column">
                  <wp:posOffset>0</wp:posOffset>
                </wp:positionH>
                <wp:positionV relativeFrom="paragraph">
                  <wp:posOffset>347980</wp:posOffset>
                </wp:positionV>
                <wp:extent cx="5760000" cy="3492000"/>
                <wp:effectExtent l="0" t="0" r="0" b="0"/>
                <wp:wrapTopAndBottom/>
                <wp:docPr id="9" name="Group 9">
                  <a:extLst xmlns:a="http://schemas.openxmlformats.org/drawingml/2006/main">
                    <a:ext uri="{FF2B5EF4-FFF2-40B4-BE49-F238E27FC236}">
                      <a16:creationId xmlns:a16="http://schemas.microsoft.com/office/drawing/2014/main" id="{E85601EE-98D5-D9C2-F5A9-6BA5F5FA0E85}"/>
                    </a:ext>
                  </a:extLst>
                </wp:docPr>
                <wp:cNvGraphicFramePr/>
                <a:graphic xmlns:a="http://schemas.openxmlformats.org/drawingml/2006/main">
                  <a:graphicData uri="http://schemas.microsoft.com/office/word/2010/wordprocessingGroup">
                    <wpg:wgp>
                      <wpg:cNvGrpSpPr/>
                      <wpg:grpSpPr>
                        <a:xfrm>
                          <a:off x="0" y="0"/>
                          <a:ext cx="5760000" cy="3492000"/>
                          <a:chOff x="0" y="0"/>
                          <a:chExt cx="11990799" cy="6111961"/>
                        </a:xfrm>
                      </wpg:grpSpPr>
                      <pic:pic xmlns:pic="http://schemas.openxmlformats.org/drawingml/2006/picture">
                        <pic:nvPicPr>
                          <pic:cNvPr id="1" name="Picture 1" descr="Chart&#10;&#10;Description automatically generated">
                            <a:extLst>
                              <a:ext uri="{FF2B5EF4-FFF2-40B4-BE49-F238E27FC236}">
                                <a16:creationId xmlns:a16="http://schemas.microsoft.com/office/drawing/2014/main" id="{BD56440B-F37D-23E1-483E-9725984D6BD4}"/>
                              </a:ext>
                            </a:extLst>
                          </pic:cNvPr>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41133" cy="2802924"/>
                          </a:xfrm>
                          <a:prstGeom prst="rect">
                            <a:avLst/>
                          </a:prstGeom>
                        </pic:spPr>
                      </pic:pic>
                      <pic:pic xmlns:pic="http://schemas.openxmlformats.org/drawingml/2006/picture">
                        <pic:nvPicPr>
                          <pic:cNvPr id="2" name="Picture 2">
                            <a:extLst>
                              <a:ext uri="{FF2B5EF4-FFF2-40B4-BE49-F238E27FC236}">
                                <a16:creationId xmlns:a16="http://schemas.microsoft.com/office/drawing/2014/main" id="{E94694C1-87E5-5A0B-C801-6E87F18F4F21}"/>
                              </a:ext>
                            </a:extLst>
                          </pic:cNvPr>
                          <pic:cNvPicPr>
                            <a:picLocks noChangeAspect="1"/>
                          </pic:cNvPicPr>
                        </pic:nvPicPr>
                        <pic:blipFill>
                          <a:blip r:embed="rId43"/>
                          <a:stretch>
                            <a:fillRect/>
                          </a:stretch>
                        </pic:blipFill>
                        <pic:spPr>
                          <a:xfrm>
                            <a:off x="4041133" y="75170"/>
                            <a:ext cx="4186010" cy="2990335"/>
                          </a:xfrm>
                          <a:prstGeom prst="rect">
                            <a:avLst/>
                          </a:prstGeom>
                        </pic:spPr>
                      </pic:pic>
                      <pic:pic xmlns:pic="http://schemas.openxmlformats.org/drawingml/2006/picture">
                        <pic:nvPicPr>
                          <pic:cNvPr id="3" name="Picture 3">
                            <a:extLst>
                              <a:ext uri="{FF2B5EF4-FFF2-40B4-BE49-F238E27FC236}">
                                <a16:creationId xmlns:a16="http://schemas.microsoft.com/office/drawing/2014/main" id="{B057D9F4-CB75-AC5F-93E4-F3AAE5CA66A9}"/>
                              </a:ext>
                            </a:extLst>
                          </pic:cNvPr>
                          <pic:cNvPicPr>
                            <a:picLocks noChangeAspect="1"/>
                          </pic:cNvPicPr>
                        </pic:nvPicPr>
                        <pic:blipFill>
                          <a:blip r:embed="rId44"/>
                          <a:stretch>
                            <a:fillRect/>
                          </a:stretch>
                        </pic:blipFill>
                        <pic:spPr>
                          <a:xfrm>
                            <a:off x="8158544" y="154975"/>
                            <a:ext cx="3658067" cy="2830724"/>
                          </a:xfrm>
                          <a:prstGeom prst="rect">
                            <a:avLst/>
                          </a:prstGeom>
                        </pic:spPr>
                      </pic:pic>
                      <pic:pic xmlns:pic="http://schemas.openxmlformats.org/drawingml/2006/picture">
                        <pic:nvPicPr>
                          <pic:cNvPr id="4" name="Picture 4">
                            <a:extLst>
                              <a:ext uri="{FF2B5EF4-FFF2-40B4-BE49-F238E27FC236}">
                                <a16:creationId xmlns:a16="http://schemas.microsoft.com/office/drawing/2014/main" id="{96C4AB59-E9AB-0610-EFF1-6F7753CF9A39}"/>
                              </a:ext>
                            </a:extLst>
                          </pic:cNvPr>
                          <pic:cNvPicPr>
                            <a:picLocks noChangeAspect="1"/>
                          </pic:cNvPicPr>
                        </pic:nvPicPr>
                        <pic:blipFill>
                          <a:blip r:embed="rId45"/>
                          <a:stretch>
                            <a:fillRect/>
                          </a:stretch>
                        </pic:blipFill>
                        <pic:spPr>
                          <a:xfrm>
                            <a:off x="1" y="3464014"/>
                            <a:ext cx="4041132" cy="2631988"/>
                          </a:xfrm>
                          <a:prstGeom prst="rect">
                            <a:avLst/>
                          </a:prstGeom>
                        </pic:spPr>
                      </pic:pic>
                      <pic:pic xmlns:pic="http://schemas.openxmlformats.org/drawingml/2006/picture">
                        <pic:nvPicPr>
                          <pic:cNvPr id="5" name="Picture 5">
                            <a:extLst>
                              <a:ext uri="{FF2B5EF4-FFF2-40B4-BE49-F238E27FC236}">
                                <a16:creationId xmlns:a16="http://schemas.microsoft.com/office/drawing/2014/main" id="{CC2DFA56-31EB-BC69-7A07-D83D8A08EFC1}"/>
                              </a:ext>
                            </a:extLst>
                          </pic:cNvPr>
                          <pic:cNvPicPr>
                            <a:picLocks noChangeAspect="1"/>
                          </pic:cNvPicPr>
                        </pic:nvPicPr>
                        <pic:blipFill>
                          <a:blip r:embed="rId46"/>
                          <a:stretch>
                            <a:fillRect/>
                          </a:stretch>
                        </pic:blipFill>
                        <pic:spPr>
                          <a:xfrm>
                            <a:off x="3929418" y="3438921"/>
                            <a:ext cx="4131964" cy="2631987"/>
                          </a:xfrm>
                          <a:prstGeom prst="rect">
                            <a:avLst/>
                          </a:prstGeom>
                        </pic:spPr>
                      </pic:pic>
                      <pic:pic xmlns:pic="http://schemas.openxmlformats.org/drawingml/2006/picture">
                        <pic:nvPicPr>
                          <pic:cNvPr id="6" name="Picture 6">
                            <a:extLst>
                              <a:ext uri="{FF2B5EF4-FFF2-40B4-BE49-F238E27FC236}">
                                <a16:creationId xmlns:a16="http://schemas.microsoft.com/office/drawing/2014/main" id="{CF0A6DEC-B63E-293C-6217-836AAF0ADF35}"/>
                              </a:ext>
                            </a:extLst>
                          </pic:cNvPr>
                          <pic:cNvPicPr>
                            <a:picLocks noChangeAspect="1"/>
                          </pic:cNvPicPr>
                        </pic:nvPicPr>
                        <pic:blipFill>
                          <a:blip r:embed="rId47"/>
                          <a:stretch>
                            <a:fillRect/>
                          </a:stretch>
                        </pic:blipFill>
                        <pic:spPr>
                          <a:xfrm>
                            <a:off x="8227143" y="3370306"/>
                            <a:ext cx="3763656" cy="27416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45D0DE" id="Group 8" o:spid="_x0000_s1026" style="position:absolute;margin-left:0;margin-top:27.4pt;width:453.55pt;height:274.95pt;z-index:251662340;mso-width-relative:margin;mso-height-relative:margin" coordsize="119907,61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">
                <v:shape id="Picture 1" o:spid="_x0000_s1027" type="#_x0000_t75" alt="Chart&#10;&#10;Description automatically generated" style="position:absolute;width:40411;height:28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">
                  <v:imagedata r:id="rId56" o:title="Chart&#10;&#10;Description automatically generated"/>
                </v:shape>
                <v:shape id="Picture 2" o:spid="_x0000_s1028" type="#_x0000_t75" style="position:absolute;left:40411;top:751;width:41860;height:29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">
                  <v:imagedata r:id="rId57" o:title=""/>
                </v:shape>
                <v:shape id="Picture 3" o:spid="_x0000_s1029" type="#_x0000_t75" style="position:absolute;left:81585;top:1549;width:36581;height:28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">
                  <v:imagedata r:id="rId58" o:title=""/>
                </v:shape>
                <v:shape id="Picture 4" o:spid="_x0000_s1030" type="#_x0000_t75" style="position:absolute;top:34640;width:40411;height:26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">
                  <v:imagedata r:id="rId59" o:title=""/>
                </v:shape>
                <v:shape id="Picture 5" o:spid="_x0000_s1031" type="#_x0000_t75" style="position:absolute;left:39294;top:34389;width:41319;height:26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">
                  <v:imagedata r:id="rId60" o:title=""/>
                </v:shape>
                <v:shape id="Picture 6" o:spid="_x0000_s1032" type="#_x0000_t75" style="position:absolute;left:82271;top:33703;width:37636;height:2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">
                  <v:imagedata r:id="rId61" o:title=""/>
                </v:shape>
                <w10:wrap type="topAndBottom"/>
              </v:group>
            </w:pict>
          </mc:Fallback>
        </mc:AlternateContent>
      </w:r>
    </w:p>
    <w:p w14:paraId="65CC4D23" w14:textId="77777777" w:rsidR="00DD2987" w:rsidRPr="00256197" w:rsidRDefault="00DD2987" w:rsidP="00357536">
      <w:pPr>
        <w:rPr>
          <w:rFonts w:cs="Times New Roman"/>
        </w:rPr>
      </w:pPr>
    </w:p>
    <w:p w14:paraId="512BD85F" w14:textId="00F53509" w:rsidR="00E86FB1" w:rsidRPr="00256197" w:rsidRDefault="00E86FB1" w:rsidP="00357536">
      <w:pPr>
        <w:rPr>
          <w:rFonts w:cs="Times New Roman"/>
        </w:rPr>
      </w:pPr>
      <w:r w:rsidRPr="00256197">
        <w:rPr>
          <w:rFonts w:cs="Times New Roman"/>
        </w:rPr>
        <w:t xml:space="preserve">Figure </w:t>
      </w:r>
      <w:r w:rsidR="00CC6EF4" w:rsidRPr="00256197">
        <w:rPr>
          <w:rFonts w:cs="Times New Roman"/>
        </w:rPr>
        <w:t>A</w:t>
      </w:r>
      <w:r w:rsidRPr="00256197">
        <w:rPr>
          <w:rFonts w:cs="Times New Roman"/>
        </w:rPr>
        <w:t xml:space="preserve">3: </w:t>
      </w:r>
      <w:r w:rsidR="00DC141E" w:rsidRPr="00256197">
        <w:rPr>
          <w:rFonts w:cs="Times New Roman"/>
        </w:rPr>
        <w:t xml:space="preserve">Revenue </w:t>
      </w:r>
      <w:r w:rsidR="006B741C" w:rsidRPr="00256197">
        <w:rPr>
          <w:rFonts w:cs="Times New Roman"/>
        </w:rPr>
        <w:t>WTP</w:t>
      </w:r>
      <w:r w:rsidR="00636DB1" w:rsidRPr="00256197">
        <w:rPr>
          <w:rFonts w:cs="Times New Roman"/>
        </w:rPr>
        <w:t xml:space="preserve"> </w:t>
      </w:r>
      <w:r w:rsidR="00DC141E" w:rsidRPr="00256197">
        <w:rPr>
          <w:rFonts w:cs="Times New Roman"/>
        </w:rPr>
        <w:t xml:space="preserve">decisions as compared to fixed long strategy </w:t>
      </w:r>
    </w:p>
    <w:p w14:paraId="30F95859" w14:textId="77777777" w:rsidR="00DD2987" w:rsidRPr="00256197" w:rsidRDefault="00DD2987" w:rsidP="00357536">
      <w:pPr>
        <w:rPr>
          <w:rFonts w:cs="Times New Roman"/>
        </w:rPr>
      </w:pPr>
    </w:p>
    <w:p w14:paraId="5D591833" w14:textId="69BAE13D" w:rsidR="008073E4" w:rsidRPr="00256197" w:rsidRDefault="008073E4" w:rsidP="00357536">
      <w:pPr>
        <w:rPr>
          <w:rFonts w:cs="Times New Roman"/>
        </w:rPr>
      </w:pPr>
    </w:p>
    <w:p w14:paraId="36C7B488" w14:textId="2317817E" w:rsidR="0057094C" w:rsidRPr="00256197" w:rsidRDefault="0057094C" w:rsidP="00F470A3">
      <w:pPr>
        <w:rPr>
          <w:rFonts w:cs="Times New Roman"/>
        </w:rPr>
      </w:pPr>
    </w:p>
    <w:p w14:paraId="5DF9CF62" w14:textId="77777777" w:rsidR="0099369D" w:rsidRPr="00256197" w:rsidRDefault="0099369D" w:rsidP="00F470A3">
      <w:pPr>
        <w:rPr>
          <w:rFonts w:cs="Times New Roman"/>
        </w:rPr>
      </w:pPr>
    </w:p>
    <w:p w14:paraId="0CEEC4C3" w14:textId="77777777" w:rsidR="002D41A2" w:rsidRPr="00256197" w:rsidRDefault="002D41A2" w:rsidP="009561B2">
      <w:pPr>
        <w:spacing w:line="259" w:lineRule="auto"/>
        <w:rPr>
          <w:rFonts w:cs="Times New Roman"/>
        </w:rPr>
      </w:pPr>
      <w:r w:rsidRPr="00256197">
        <w:rPr>
          <w:rFonts w:cs="Times New Roman"/>
        </w:rPr>
        <w:br w:type="page"/>
      </w:r>
    </w:p>
    <w:p w14:paraId="0AC40174" w14:textId="5B8F70CF" w:rsidR="009561B2" w:rsidRPr="00256197" w:rsidRDefault="009561B2" w:rsidP="00F470A3">
      <w:pPr>
        <w:spacing w:line="259" w:lineRule="auto"/>
        <w:rPr>
          <w:rFonts w:cs="Times New Roman"/>
        </w:rPr>
        <w:sectPr w:rsidR="009561B2" w:rsidRPr="00256197">
          <w:footerReference w:type="default" r:id="rId62"/>
          <w:pgSz w:w="11906" w:h="16838"/>
          <w:pgMar w:top="1440" w:right="1440" w:bottom="1440" w:left="1440" w:header="708" w:footer="708" w:gutter="0"/>
          <w:cols w:space="708"/>
          <w:docGrid w:linePitch="360"/>
        </w:sectPr>
      </w:pPr>
    </w:p>
    <w:p w14:paraId="55265EF8" w14:textId="46FD0498" w:rsidR="00FD1472" w:rsidRPr="00256197" w:rsidRDefault="00FD1472" w:rsidP="00FD1472">
      <w:pPr>
        <w:rPr>
          <w:rFonts w:cs="Times New Roman"/>
          <w:rPrChange w:id="2981" w:author="Urfels, Anton (IRRI)" w:date="2023-10-06T20:02:00Z">
            <w:rPr>
              <w:rFonts w:ascii="Gill Sans MT" w:hAnsi="Gill Sans MT"/>
            </w:rPr>
          </w:rPrChange>
        </w:rPr>
      </w:pPr>
      <w:r w:rsidRPr="00256197">
        <w:rPr>
          <w:rFonts w:cs="Times New Roman"/>
          <w:rPrChange w:id="2982" w:author="Urfels, Anton (IRRI)" w:date="2023-10-06T20:02:00Z">
            <w:rPr>
              <w:rFonts w:ascii="Gill Sans MT" w:hAnsi="Gill Sans MT"/>
            </w:rPr>
          </w:rPrChange>
        </w:rPr>
        <w:lastRenderedPageBreak/>
        <w:t xml:space="preserve">Table </w:t>
      </w:r>
      <w:r w:rsidR="00CC6EF4" w:rsidRPr="00256197">
        <w:rPr>
          <w:rFonts w:cs="Times New Roman"/>
          <w:rPrChange w:id="2983" w:author="Urfels, Anton (IRRI)" w:date="2023-10-06T20:02:00Z">
            <w:rPr>
              <w:rFonts w:ascii="Gill Sans MT" w:hAnsi="Gill Sans MT"/>
            </w:rPr>
          </w:rPrChange>
        </w:rPr>
        <w:t>A</w:t>
      </w:r>
      <w:r w:rsidRPr="00256197">
        <w:rPr>
          <w:rFonts w:cs="Times New Roman"/>
          <w:rPrChange w:id="2984" w:author="Urfels, Anton (IRRI)" w:date="2023-10-06T20:02:00Z">
            <w:rPr>
              <w:rFonts w:ascii="Gill Sans MT" w:hAnsi="Gill Sans MT"/>
            </w:rPr>
          </w:rPrChange>
        </w:rPr>
        <w:t>1:  Rice WTP bounds with fixed long as baseline [with zero yield entries], Bihar</w:t>
      </w:r>
    </w:p>
    <w:tbl>
      <w:tblPr>
        <w:tblStyle w:val="PlainTable2"/>
        <w:tblW w:w="5000" w:type="pct"/>
        <w:jc w:val="center"/>
        <w:tblLook w:val="0620" w:firstRow="1" w:lastRow="0" w:firstColumn="0" w:lastColumn="0" w:noHBand="1" w:noVBand="1"/>
      </w:tblPr>
      <w:tblGrid>
        <w:gridCol w:w="1226"/>
        <w:gridCol w:w="2154"/>
        <w:gridCol w:w="941"/>
        <w:gridCol w:w="941"/>
        <w:gridCol w:w="941"/>
        <w:gridCol w:w="941"/>
        <w:gridCol w:w="941"/>
        <w:gridCol w:w="941"/>
      </w:tblGrid>
      <w:tr w:rsidR="00FD1472" w:rsidRPr="00256197" w14:paraId="5001A3B2"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679" w:type="pct"/>
          </w:tcPr>
          <w:p w14:paraId="3C16321A" w14:textId="77777777" w:rsidR="00FD1472" w:rsidRPr="00256197" w:rsidRDefault="00FD1472" w:rsidP="00DB11CB">
            <w:pPr>
              <w:spacing w:line="240" w:lineRule="auto"/>
              <w:rPr>
                <w:rFonts w:eastAsia="Times New Roman" w:cs="Times New Roman"/>
                <w:color w:val="000000"/>
                <w:lang w:eastAsia="en-ZW"/>
                <w:rPrChange w:id="2985"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2986" w:author="Urfels, Anton (IRRI)" w:date="2023-10-06T20:02:00Z">
                  <w:rPr>
                    <w:rFonts w:ascii="Gill Sans MT" w:eastAsia="Times New Roman" w:hAnsi="Gill Sans MT" w:cs="Calibri"/>
                    <w:color w:val="000000"/>
                    <w:lang w:eastAsia="en-ZW"/>
                  </w:rPr>
                </w:rPrChange>
              </w:rPr>
              <w:t>Bound</w:t>
            </w:r>
          </w:p>
        </w:tc>
        <w:tc>
          <w:tcPr>
            <w:tcW w:w="1193" w:type="pct"/>
            <w:noWrap/>
            <w:hideMark/>
          </w:tcPr>
          <w:p w14:paraId="3A8CD966" w14:textId="77777777" w:rsidR="00FD1472" w:rsidRPr="00256197" w:rsidRDefault="00FD1472" w:rsidP="00DB11CB">
            <w:pPr>
              <w:spacing w:line="240" w:lineRule="auto"/>
              <w:rPr>
                <w:rFonts w:eastAsia="Times New Roman" w:cs="Times New Roman"/>
                <w:color w:val="000000"/>
                <w:lang w:eastAsia="en-ZW"/>
                <w:rPrChange w:id="2987"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2988" w:author="Urfels, Anton (IRRI)" w:date="2023-10-06T20:02:00Z">
                  <w:rPr>
                    <w:rFonts w:ascii="Gill Sans MT" w:eastAsia="Times New Roman" w:hAnsi="Gill Sans MT" w:cs="Calibri"/>
                    <w:color w:val="000000"/>
                    <w:lang w:eastAsia="en-ZW"/>
                  </w:rPr>
                </w:rPrChange>
              </w:rPr>
              <w:t>Statistics</w:t>
            </w:r>
          </w:p>
        </w:tc>
        <w:tc>
          <w:tcPr>
            <w:tcW w:w="521" w:type="pct"/>
            <w:noWrap/>
            <w:hideMark/>
          </w:tcPr>
          <w:p w14:paraId="487D029C" w14:textId="77777777" w:rsidR="00FD1472" w:rsidRPr="00256197" w:rsidRDefault="00FD1472" w:rsidP="00DB11CB">
            <w:pPr>
              <w:spacing w:line="240" w:lineRule="auto"/>
              <w:jc w:val="right"/>
              <w:rPr>
                <w:rFonts w:eastAsia="Times New Roman" w:cs="Times New Roman"/>
                <w:color w:val="000000"/>
                <w:lang w:eastAsia="en-ZW"/>
                <w:rPrChange w:id="2989"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2990" w:author="Urfels, Anton (IRRI)" w:date="2023-10-06T20:02:00Z">
                  <w:rPr>
                    <w:rFonts w:ascii="Gill Sans MT" w:eastAsia="Times New Roman" w:hAnsi="Gill Sans MT" w:cs="Calibri"/>
                    <w:color w:val="000000"/>
                    <w:lang w:eastAsia="en-ZW"/>
                  </w:rPr>
                </w:rPrChange>
              </w:rPr>
              <w:t>S0-S1</w:t>
            </w:r>
          </w:p>
        </w:tc>
        <w:tc>
          <w:tcPr>
            <w:tcW w:w="521" w:type="pct"/>
            <w:noWrap/>
            <w:hideMark/>
          </w:tcPr>
          <w:p w14:paraId="7ED9EB5E" w14:textId="77777777" w:rsidR="00FD1472" w:rsidRPr="00256197" w:rsidRDefault="00FD1472" w:rsidP="00DB11CB">
            <w:pPr>
              <w:spacing w:line="240" w:lineRule="auto"/>
              <w:jc w:val="right"/>
              <w:rPr>
                <w:rFonts w:eastAsia="Times New Roman" w:cs="Times New Roman"/>
                <w:color w:val="000000"/>
                <w:lang w:eastAsia="en-ZW"/>
                <w:rPrChange w:id="2991"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2992" w:author="Urfels, Anton (IRRI)" w:date="2023-10-06T20:02:00Z">
                  <w:rPr>
                    <w:rFonts w:ascii="Gill Sans MT" w:eastAsia="Times New Roman" w:hAnsi="Gill Sans MT" w:cs="Calibri"/>
                    <w:color w:val="000000"/>
                    <w:lang w:eastAsia="en-ZW"/>
                  </w:rPr>
                </w:rPrChange>
              </w:rPr>
              <w:t>S2-S1</w:t>
            </w:r>
          </w:p>
        </w:tc>
        <w:tc>
          <w:tcPr>
            <w:tcW w:w="521" w:type="pct"/>
            <w:noWrap/>
            <w:hideMark/>
          </w:tcPr>
          <w:p w14:paraId="0927670B" w14:textId="77777777" w:rsidR="00FD1472" w:rsidRPr="00256197" w:rsidRDefault="00FD1472" w:rsidP="00DB11CB">
            <w:pPr>
              <w:spacing w:line="240" w:lineRule="auto"/>
              <w:jc w:val="right"/>
              <w:rPr>
                <w:rFonts w:eastAsia="Times New Roman" w:cs="Times New Roman"/>
                <w:color w:val="000000"/>
                <w:lang w:eastAsia="en-ZW"/>
                <w:rPrChange w:id="2993"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2994" w:author="Urfels, Anton (IRRI)" w:date="2023-10-06T20:02:00Z">
                  <w:rPr>
                    <w:rFonts w:ascii="Gill Sans MT" w:eastAsia="Times New Roman" w:hAnsi="Gill Sans MT" w:cs="Calibri"/>
                    <w:color w:val="000000"/>
                    <w:lang w:eastAsia="en-ZW"/>
                  </w:rPr>
                </w:rPrChange>
              </w:rPr>
              <w:t>S3-S1</w:t>
            </w:r>
          </w:p>
        </w:tc>
        <w:tc>
          <w:tcPr>
            <w:tcW w:w="521" w:type="pct"/>
            <w:noWrap/>
            <w:hideMark/>
          </w:tcPr>
          <w:p w14:paraId="47A8C811" w14:textId="77777777" w:rsidR="00FD1472" w:rsidRPr="00256197" w:rsidRDefault="00FD1472" w:rsidP="00DB11CB">
            <w:pPr>
              <w:spacing w:line="240" w:lineRule="auto"/>
              <w:jc w:val="right"/>
              <w:rPr>
                <w:rFonts w:eastAsia="Times New Roman" w:cs="Times New Roman"/>
                <w:color w:val="000000"/>
                <w:lang w:eastAsia="en-ZW"/>
                <w:rPrChange w:id="2995"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2996" w:author="Urfels, Anton (IRRI)" w:date="2023-10-06T20:02:00Z">
                  <w:rPr>
                    <w:rFonts w:ascii="Gill Sans MT" w:eastAsia="Times New Roman" w:hAnsi="Gill Sans MT" w:cs="Calibri"/>
                    <w:color w:val="000000"/>
                    <w:lang w:eastAsia="en-ZW"/>
                  </w:rPr>
                </w:rPrChange>
              </w:rPr>
              <w:t>S4-S1</w:t>
            </w:r>
          </w:p>
        </w:tc>
        <w:tc>
          <w:tcPr>
            <w:tcW w:w="521" w:type="pct"/>
            <w:noWrap/>
            <w:hideMark/>
          </w:tcPr>
          <w:p w14:paraId="3110216C" w14:textId="77777777" w:rsidR="00FD1472" w:rsidRPr="00256197" w:rsidRDefault="00FD1472" w:rsidP="00DB11CB">
            <w:pPr>
              <w:spacing w:line="240" w:lineRule="auto"/>
              <w:jc w:val="right"/>
              <w:rPr>
                <w:rFonts w:eastAsia="Times New Roman" w:cs="Times New Roman"/>
                <w:color w:val="000000"/>
                <w:lang w:eastAsia="en-ZW"/>
                <w:rPrChange w:id="2997"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2998" w:author="Urfels, Anton (IRRI)" w:date="2023-10-06T20:02:00Z">
                  <w:rPr>
                    <w:rFonts w:ascii="Gill Sans MT" w:eastAsia="Times New Roman" w:hAnsi="Gill Sans MT" w:cs="Calibri"/>
                    <w:color w:val="000000"/>
                    <w:lang w:eastAsia="en-ZW"/>
                  </w:rPr>
                </w:rPrChange>
              </w:rPr>
              <w:t>S5-S1</w:t>
            </w:r>
          </w:p>
        </w:tc>
        <w:tc>
          <w:tcPr>
            <w:tcW w:w="521" w:type="pct"/>
            <w:noWrap/>
            <w:hideMark/>
          </w:tcPr>
          <w:p w14:paraId="52DEFFA1" w14:textId="77777777" w:rsidR="00FD1472" w:rsidRPr="00256197" w:rsidRDefault="00FD1472" w:rsidP="00DB11CB">
            <w:pPr>
              <w:spacing w:line="240" w:lineRule="auto"/>
              <w:jc w:val="right"/>
              <w:rPr>
                <w:rFonts w:eastAsia="Times New Roman" w:cs="Times New Roman"/>
                <w:color w:val="000000"/>
                <w:lang w:eastAsia="en-ZW"/>
                <w:rPrChange w:id="2999"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000" w:author="Urfels, Anton (IRRI)" w:date="2023-10-06T20:02:00Z">
                  <w:rPr>
                    <w:rFonts w:ascii="Gill Sans MT" w:eastAsia="Times New Roman" w:hAnsi="Gill Sans MT" w:cs="Calibri"/>
                    <w:color w:val="000000"/>
                    <w:lang w:eastAsia="en-ZW"/>
                  </w:rPr>
                </w:rPrChange>
              </w:rPr>
              <w:t>S6-S1</w:t>
            </w:r>
          </w:p>
        </w:tc>
      </w:tr>
      <w:tr w:rsidR="00FD1472" w:rsidRPr="00256197" w14:paraId="4895980C" w14:textId="77777777" w:rsidTr="00DB11CB">
        <w:trPr>
          <w:trHeight w:val="288"/>
          <w:jc w:val="center"/>
        </w:trPr>
        <w:tc>
          <w:tcPr>
            <w:tcW w:w="679" w:type="pct"/>
            <w:vMerge w:val="restart"/>
          </w:tcPr>
          <w:p w14:paraId="69F1C631" w14:textId="77777777" w:rsidR="00FD1472" w:rsidRPr="00256197" w:rsidRDefault="00FD1472" w:rsidP="00DB11CB">
            <w:pPr>
              <w:spacing w:line="240" w:lineRule="auto"/>
              <w:rPr>
                <w:rFonts w:eastAsia="Times New Roman" w:cs="Times New Roman"/>
                <w:color w:val="000000"/>
                <w:lang w:eastAsia="en-ZW"/>
                <w:rPrChange w:id="3001"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002" w:author="Urfels, Anton (IRRI)" w:date="2023-10-06T20:02:00Z">
                  <w:rPr>
                    <w:rFonts w:ascii="Gill Sans MT" w:eastAsia="Times New Roman" w:hAnsi="Gill Sans MT" w:cs="Calibri"/>
                    <w:color w:val="000000"/>
                    <w:lang w:eastAsia="en-ZW"/>
                  </w:rPr>
                </w:rPrChange>
              </w:rPr>
              <w:t>Upper bound</w:t>
            </w:r>
          </w:p>
        </w:tc>
        <w:tc>
          <w:tcPr>
            <w:tcW w:w="1193" w:type="pct"/>
            <w:noWrap/>
            <w:hideMark/>
          </w:tcPr>
          <w:p w14:paraId="7B4D4088" w14:textId="77777777" w:rsidR="00FD1472" w:rsidRPr="00256197" w:rsidRDefault="00FD1472" w:rsidP="00DB11CB">
            <w:pPr>
              <w:spacing w:line="240" w:lineRule="auto"/>
              <w:rPr>
                <w:rFonts w:eastAsia="Times New Roman" w:cs="Times New Roman"/>
                <w:color w:val="000000"/>
                <w:lang w:eastAsia="en-ZW"/>
                <w:rPrChange w:id="3003"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004" w:author="Urfels, Anton (IRRI)" w:date="2023-10-06T20:02:00Z">
                  <w:rPr>
                    <w:rFonts w:ascii="Gill Sans MT" w:eastAsia="Times New Roman" w:hAnsi="Gill Sans MT" w:cs="Calibri"/>
                    <w:color w:val="000000"/>
                    <w:lang w:eastAsia="en-ZW"/>
                  </w:rPr>
                </w:rPrChange>
              </w:rPr>
              <w:t>Mean</w:t>
            </w:r>
          </w:p>
        </w:tc>
        <w:tc>
          <w:tcPr>
            <w:tcW w:w="521" w:type="pct"/>
            <w:noWrap/>
            <w:vAlign w:val="bottom"/>
            <w:hideMark/>
          </w:tcPr>
          <w:p w14:paraId="5DB18F79" w14:textId="77777777" w:rsidR="00FD1472" w:rsidRPr="00256197" w:rsidRDefault="00FD1472" w:rsidP="00DB11CB">
            <w:pPr>
              <w:spacing w:line="240" w:lineRule="auto"/>
              <w:jc w:val="right"/>
              <w:rPr>
                <w:rFonts w:eastAsia="Times New Roman" w:cs="Times New Roman"/>
                <w:color w:val="000000"/>
                <w:lang w:eastAsia="en-ZW"/>
                <w:rPrChange w:id="300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06" w:author="Urfels, Anton (IRRI)" w:date="2023-10-06T20:02:00Z">
                  <w:rPr>
                    <w:rFonts w:ascii="Calibri" w:hAnsi="Calibri" w:cs="Calibri"/>
                    <w:color w:val="000000"/>
                  </w:rPr>
                </w:rPrChange>
              </w:rPr>
              <w:t>-0.84</w:t>
            </w:r>
          </w:p>
        </w:tc>
        <w:tc>
          <w:tcPr>
            <w:tcW w:w="521" w:type="pct"/>
            <w:noWrap/>
            <w:vAlign w:val="bottom"/>
            <w:hideMark/>
          </w:tcPr>
          <w:p w14:paraId="7FDA0EB6" w14:textId="77777777" w:rsidR="00FD1472" w:rsidRPr="00256197" w:rsidRDefault="00FD1472" w:rsidP="00DB11CB">
            <w:pPr>
              <w:spacing w:line="240" w:lineRule="auto"/>
              <w:jc w:val="right"/>
              <w:rPr>
                <w:rFonts w:eastAsia="Times New Roman" w:cs="Times New Roman"/>
                <w:color w:val="000000"/>
                <w:lang w:eastAsia="en-ZW"/>
                <w:rPrChange w:id="300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08" w:author="Urfels, Anton (IRRI)" w:date="2023-10-06T20:02:00Z">
                  <w:rPr>
                    <w:rFonts w:ascii="Calibri" w:hAnsi="Calibri" w:cs="Calibri"/>
                    <w:color w:val="000000"/>
                  </w:rPr>
                </w:rPrChange>
              </w:rPr>
              <w:t>2.92</w:t>
            </w:r>
          </w:p>
        </w:tc>
        <w:tc>
          <w:tcPr>
            <w:tcW w:w="521" w:type="pct"/>
            <w:noWrap/>
            <w:vAlign w:val="bottom"/>
            <w:hideMark/>
          </w:tcPr>
          <w:p w14:paraId="6B7362B0" w14:textId="77777777" w:rsidR="00FD1472" w:rsidRPr="00256197" w:rsidRDefault="00FD1472" w:rsidP="00DB11CB">
            <w:pPr>
              <w:spacing w:line="240" w:lineRule="auto"/>
              <w:jc w:val="right"/>
              <w:rPr>
                <w:rFonts w:eastAsia="Times New Roman" w:cs="Times New Roman"/>
                <w:color w:val="000000"/>
                <w:lang w:eastAsia="en-ZW"/>
                <w:rPrChange w:id="300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10" w:author="Urfels, Anton (IRRI)" w:date="2023-10-06T20:02:00Z">
                  <w:rPr>
                    <w:rFonts w:ascii="Calibri" w:hAnsi="Calibri" w:cs="Calibri"/>
                    <w:color w:val="000000"/>
                  </w:rPr>
                </w:rPrChange>
              </w:rPr>
              <w:t>3.95</w:t>
            </w:r>
          </w:p>
        </w:tc>
        <w:tc>
          <w:tcPr>
            <w:tcW w:w="521" w:type="pct"/>
            <w:noWrap/>
            <w:vAlign w:val="bottom"/>
            <w:hideMark/>
          </w:tcPr>
          <w:p w14:paraId="449DDC78" w14:textId="77777777" w:rsidR="00FD1472" w:rsidRPr="00256197" w:rsidRDefault="00FD1472" w:rsidP="00DB11CB">
            <w:pPr>
              <w:spacing w:line="240" w:lineRule="auto"/>
              <w:jc w:val="right"/>
              <w:rPr>
                <w:rFonts w:eastAsia="Times New Roman" w:cs="Times New Roman"/>
                <w:color w:val="000000"/>
                <w:lang w:eastAsia="en-ZW"/>
                <w:rPrChange w:id="301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12" w:author="Urfels, Anton (IRRI)" w:date="2023-10-06T20:02:00Z">
                  <w:rPr>
                    <w:rFonts w:ascii="Calibri" w:hAnsi="Calibri" w:cs="Calibri"/>
                    <w:color w:val="000000"/>
                  </w:rPr>
                </w:rPrChange>
              </w:rPr>
              <w:t>3.57</w:t>
            </w:r>
          </w:p>
        </w:tc>
        <w:tc>
          <w:tcPr>
            <w:tcW w:w="521" w:type="pct"/>
            <w:noWrap/>
            <w:vAlign w:val="bottom"/>
            <w:hideMark/>
          </w:tcPr>
          <w:p w14:paraId="771FBC09" w14:textId="77777777" w:rsidR="00FD1472" w:rsidRPr="00256197" w:rsidRDefault="00FD1472" w:rsidP="00DB11CB">
            <w:pPr>
              <w:spacing w:line="240" w:lineRule="auto"/>
              <w:jc w:val="right"/>
              <w:rPr>
                <w:rFonts w:eastAsia="Times New Roman" w:cs="Times New Roman"/>
                <w:color w:val="000000"/>
                <w:lang w:eastAsia="en-ZW"/>
                <w:rPrChange w:id="301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14" w:author="Urfels, Anton (IRRI)" w:date="2023-10-06T20:02:00Z">
                  <w:rPr>
                    <w:rFonts w:ascii="Calibri" w:hAnsi="Calibri" w:cs="Calibri"/>
                    <w:color w:val="000000"/>
                  </w:rPr>
                </w:rPrChange>
              </w:rPr>
              <w:t>1.91</w:t>
            </w:r>
          </w:p>
        </w:tc>
        <w:tc>
          <w:tcPr>
            <w:tcW w:w="521" w:type="pct"/>
            <w:noWrap/>
            <w:vAlign w:val="bottom"/>
            <w:hideMark/>
          </w:tcPr>
          <w:p w14:paraId="177D9A4F" w14:textId="77777777" w:rsidR="00FD1472" w:rsidRPr="00256197" w:rsidRDefault="00FD1472" w:rsidP="00DB11CB">
            <w:pPr>
              <w:spacing w:line="240" w:lineRule="auto"/>
              <w:jc w:val="right"/>
              <w:rPr>
                <w:rFonts w:eastAsia="Times New Roman" w:cs="Times New Roman"/>
                <w:color w:val="000000"/>
                <w:lang w:eastAsia="en-ZW"/>
                <w:rPrChange w:id="301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16" w:author="Urfels, Anton (IRRI)" w:date="2023-10-06T20:02:00Z">
                  <w:rPr>
                    <w:rFonts w:ascii="Calibri" w:hAnsi="Calibri" w:cs="Calibri"/>
                    <w:color w:val="000000"/>
                  </w:rPr>
                </w:rPrChange>
              </w:rPr>
              <w:t>1.80</w:t>
            </w:r>
          </w:p>
        </w:tc>
      </w:tr>
      <w:tr w:rsidR="00FD1472" w:rsidRPr="00256197" w14:paraId="7F892FA5" w14:textId="77777777" w:rsidTr="00DB11CB">
        <w:trPr>
          <w:trHeight w:val="288"/>
          <w:jc w:val="center"/>
        </w:trPr>
        <w:tc>
          <w:tcPr>
            <w:tcW w:w="679" w:type="pct"/>
            <w:vMerge/>
          </w:tcPr>
          <w:p w14:paraId="2DF6EBE9" w14:textId="77777777" w:rsidR="00FD1472" w:rsidRPr="00256197" w:rsidRDefault="00FD1472" w:rsidP="00DB11CB">
            <w:pPr>
              <w:spacing w:line="240" w:lineRule="auto"/>
              <w:rPr>
                <w:rFonts w:eastAsia="Times New Roman" w:cs="Times New Roman"/>
                <w:color w:val="000000"/>
                <w:lang w:eastAsia="en-ZW"/>
                <w:rPrChange w:id="3017" w:author="Urfels, Anton (IRRI)" w:date="2023-10-06T20:02:00Z">
                  <w:rPr>
                    <w:rFonts w:ascii="Gill Sans MT" w:eastAsia="Times New Roman" w:hAnsi="Gill Sans MT" w:cs="Calibri"/>
                    <w:color w:val="000000"/>
                    <w:lang w:eastAsia="en-ZW"/>
                  </w:rPr>
                </w:rPrChange>
              </w:rPr>
            </w:pPr>
          </w:p>
        </w:tc>
        <w:tc>
          <w:tcPr>
            <w:tcW w:w="1193" w:type="pct"/>
            <w:noWrap/>
            <w:hideMark/>
          </w:tcPr>
          <w:p w14:paraId="74C52488" w14:textId="77777777" w:rsidR="00FD1472" w:rsidRPr="00256197" w:rsidRDefault="00FD1472" w:rsidP="00DB11CB">
            <w:pPr>
              <w:spacing w:line="240" w:lineRule="auto"/>
              <w:rPr>
                <w:rFonts w:eastAsia="Times New Roman" w:cs="Times New Roman"/>
                <w:color w:val="000000"/>
                <w:lang w:eastAsia="en-ZW"/>
                <w:rPrChange w:id="3018"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019" w:author="Urfels, Anton (IRRI)" w:date="2023-10-06T20:02:00Z">
                  <w:rPr>
                    <w:rFonts w:ascii="Gill Sans MT" w:eastAsia="Times New Roman" w:hAnsi="Gill Sans MT" w:cs="Calibri"/>
                    <w:color w:val="000000"/>
                    <w:lang w:eastAsia="en-ZW"/>
                  </w:rPr>
                </w:rPrChange>
              </w:rPr>
              <w:t>Standard deviation</w:t>
            </w:r>
          </w:p>
        </w:tc>
        <w:tc>
          <w:tcPr>
            <w:tcW w:w="521" w:type="pct"/>
            <w:noWrap/>
            <w:vAlign w:val="bottom"/>
            <w:hideMark/>
          </w:tcPr>
          <w:p w14:paraId="4A175BE8" w14:textId="77777777" w:rsidR="00FD1472" w:rsidRPr="00256197" w:rsidRDefault="00FD1472" w:rsidP="00DB11CB">
            <w:pPr>
              <w:spacing w:line="240" w:lineRule="auto"/>
              <w:jc w:val="right"/>
              <w:rPr>
                <w:rFonts w:eastAsia="Times New Roman" w:cs="Times New Roman"/>
                <w:color w:val="000000"/>
                <w:lang w:eastAsia="en-ZW"/>
                <w:rPrChange w:id="302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21" w:author="Urfels, Anton (IRRI)" w:date="2023-10-06T20:02:00Z">
                  <w:rPr>
                    <w:rFonts w:ascii="Calibri" w:hAnsi="Calibri" w:cs="Calibri"/>
                    <w:color w:val="000000"/>
                  </w:rPr>
                </w:rPrChange>
              </w:rPr>
              <w:t>1.57</w:t>
            </w:r>
          </w:p>
        </w:tc>
        <w:tc>
          <w:tcPr>
            <w:tcW w:w="521" w:type="pct"/>
            <w:noWrap/>
            <w:vAlign w:val="bottom"/>
            <w:hideMark/>
          </w:tcPr>
          <w:p w14:paraId="7D2DBFB3" w14:textId="77777777" w:rsidR="00FD1472" w:rsidRPr="00256197" w:rsidRDefault="00FD1472" w:rsidP="00DB11CB">
            <w:pPr>
              <w:spacing w:line="240" w:lineRule="auto"/>
              <w:jc w:val="right"/>
              <w:rPr>
                <w:rFonts w:eastAsia="Times New Roman" w:cs="Times New Roman"/>
                <w:color w:val="000000"/>
                <w:lang w:eastAsia="en-ZW"/>
                <w:rPrChange w:id="302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23" w:author="Urfels, Anton (IRRI)" w:date="2023-10-06T20:02:00Z">
                  <w:rPr>
                    <w:rFonts w:ascii="Calibri" w:hAnsi="Calibri" w:cs="Calibri"/>
                    <w:color w:val="000000"/>
                  </w:rPr>
                </w:rPrChange>
              </w:rPr>
              <w:t>0.41</w:t>
            </w:r>
          </w:p>
        </w:tc>
        <w:tc>
          <w:tcPr>
            <w:tcW w:w="521" w:type="pct"/>
            <w:noWrap/>
            <w:vAlign w:val="bottom"/>
            <w:hideMark/>
          </w:tcPr>
          <w:p w14:paraId="5F202FDC" w14:textId="77777777" w:rsidR="00FD1472" w:rsidRPr="00256197" w:rsidRDefault="00FD1472" w:rsidP="00DB11CB">
            <w:pPr>
              <w:spacing w:line="240" w:lineRule="auto"/>
              <w:jc w:val="right"/>
              <w:rPr>
                <w:rFonts w:eastAsia="Times New Roman" w:cs="Times New Roman"/>
                <w:color w:val="000000"/>
                <w:lang w:eastAsia="en-ZW"/>
                <w:rPrChange w:id="302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25" w:author="Urfels, Anton (IRRI)" w:date="2023-10-06T20:02:00Z">
                  <w:rPr>
                    <w:rFonts w:ascii="Calibri" w:hAnsi="Calibri" w:cs="Calibri"/>
                    <w:color w:val="000000"/>
                  </w:rPr>
                </w:rPrChange>
              </w:rPr>
              <w:t>0.62</w:t>
            </w:r>
          </w:p>
        </w:tc>
        <w:tc>
          <w:tcPr>
            <w:tcW w:w="521" w:type="pct"/>
            <w:noWrap/>
            <w:vAlign w:val="bottom"/>
            <w:hideMark/>
          </w:tcPr>
          <w:p w14:paraId="70D8F23F" w14:textId="77777777" w:rsidR="00FD1472" w:rsidRPr="00256197" w:rsidRDefault="00FD1472" w:rsidP="00DB11CB">
            <w:pPr>
              <w:spacing w:line="240" w:lineRule="auto"/>
              <w:jc w:val="right"/>
              <w:rPr>
                <w:rFonts w:eastAsia="Times New Roman" w:cs="Times New Roman"/>
                <w:color w:val="000000"/>
                <w:lang w:eastAsia="en-ZW"/>
                <w:rPrChange w:id="302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27" w:author="Urfels, Anton (IRRI)" w:date="2023-10-06T20:02:00Z">
                  <w:rPr>
                    <w:rFonts w:ascii="Calibri" w:hAnsi="Calibri" w:cs="Calibri"/>
                    <w:color w:val="000000"/>
                  </w:rPr>
                </w:rPrChange>
              </w:rPr>
              <w:t>0.63</w:t>
            </w:r>
          </w:p>
        </w:tc>
        <w:tc>
          <w:tcPr>
            <w:tcW w:w="521" w:type="pct"/>
            <w:noWrap/>
            <w:vAlign w:val="bottom"/>
            <w:hideMark/>
          </w:tcPr>
          <w:p w14:paraId="4DD2473C" w14:textId="77777777" w:rsidR="00FD1472" w:rsidRPr="00256197" w:rsidRDefault="00FD1472" w:rsidP="00DB11CB">
            <w:pPr>
              <w:spacing w:line="240" w:lineRule="auto"/>
              <w:jc w:val="right"/>
              <w:rPr>
                <w:rFonts w:eastAsia="Times New Roman" w:cs="Times New Roman"/>
                <w:color w:val="000000"/>
                <w:lang w:eastAsia="en-ZW"/>
                <w:rPrChange w:id="302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29" w:author="Urfels, Anton (IRRI)" w:date="2023-10-06T20:02:00Z">
                  <w:rPr>
                    <w:rFonts w:ascii="Calibri" w:hAnsi="Calibri" w:cs="Calibri"/>
                    <w:color w:val="000000"/>
                  </w:rPr>
                </w:rPrChange>
              </w:rPr>
              <w:t>0.35</w:t>
            </w:r>
          </w:p>
        </w:tc>
        <w:tc>
          <w:tcPr>
            <w:tcW w:w="521" w:type="pct"/>
            <w:noWrap/>
            <w:vAlign w:val="bottom"/>
            <w:hideMark/>
          </w:tcPr>
          <w:p w14:paraId="17039574" w14:textId="77777777" w:rsidR="00FD1472" w:rsidRPr="00256197" w:rsidRDefault="00FD1472" w:rsidP="00DB11CB">
            <w:pPr>
              <w:spacing w:line="240" w:lineRule="auto"/>
              <w:jc w:val="right"/>
              <w:rPr>
                <w:rFonts w:eastAsia="Times New Roman" w:cs="Times New Roman"/>
                <w:color w:val="000000"/>
                <w:lang w:eastAsia="en-ZW"/>
                <w:rPrChange w:id="303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31" w:author="Urfels, Anton (IRRI)" w:date="2023-10-06T20:02:00Z">
                  <w:rPr>
                    <w:rFonts w:ascii="Calibri" w:hAnsi="Calibri" w:cs="Calibri"/>
                    <w:color w:val="000000"/>
                  </w:rPr>
                </w:rPrChange>
              </w:rPr>
              <w:t>0.45</w:t>
            </w:r>
          </w:p>
        </w:tc>
      </w:tr>
      <w:tr w:rsidR="00FD1472" w:rsidRPr="00256197" w14:paraId="34A4D4F1" w14:textId="77777777" w:rsidTr="00DB11CB">
        <w:trPr>
          <w:trHeight w:val="288"/>
          <w:jc w:val="center"/>
        </w:trPr>
        <w:tc>
          <w:tcPr>
            <w:tcW w:w="679" w:type="pct"/>
            <w:vMerge/>
          </w:tcPr>
          <w:p w14:paraId="4CF5C919" w14:textId="77777777" w:rsidR="00FD1472" w:rsidRPr="00256197" w:rsidRDefault="00FD1472" w:rsidP="00DB11CB">
            <w:pPr>
              <w:spacing w:line="240" w:lineRule="auto"/>
              <w:rPr>
                <w:rFonts w:eastAsia="Times New Roman" w:cs="Times New Roman"/>
                <w:color w:val="000000"/>
                <w:lang w:eastAsia="en-ZW"/>
                <w:rPrChange w:id="3032" w:author="Urfels, Anton (IRRI)" w:date="2023-10-06T20:02:00Z">
                  <w:rPr>
                    <w:rFonts w:ascii="Gill Sans MT" w:eastAsia="Times New Roman" w:hAnsi="Gill Sans MT" w:cs="Calibri"/>
                    <w:color w:val="000000"/>
                    <w:lang w:eastAsia="en-ZW"/>
                  </w:rPr>
                </w:rPrChange>
              </w:rPr>
            </w:pPr>
          </w:p>
        </w:tc>
        <w:tc>
          <w:tcPr>
            <w:tcW w:w="1193" w:type="pct"/>
            <w:noWrap/>
            <w:hideMark/>
          </w:tcPr>
          <w:p w14:paraId="0C309D2D" w14:textId="77777777" w:rsidR="00FD1472" w:rsidRPr="00256197" w:rsidRDefault="00FD1472" w:rsidP="00DB11CB">
            <w:pPr>
              <w:spacing w:line="240" w:lineRule="auto"/>
              <w:rPr>
                <w:rFonts w:eastAsia="Times New Roman" w:cs="Times New Roman"/>
                <w:color w:val="000000"/>
                <w:lang w:eastAsia="en-ZW"/>
                <w:rPrChange w:id="3033"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034" w:author="Urfels, Anton (IRRI)" w:date="2023-10-06T20:02:00Z">
                  <w:rPr>
                    <w:rFonts w:ascii="Gill Sans MT" w:eastAsia="Times New Roman" w:hAnsi="Gill Sans MT" w:cs="Calibri"/>
                    <w:color w:val="000000"/>
                    <w:lang w:eastAsia="en-ZW"/>
                  </w:rPr>
                </w:rPrChange>
              </w:rPr>
              <w:t>Min</w:t>
            </w:r>
          </w:p>
        </w:tc>
        <w:tc>
          <w:tcPr>
            <w:tcW w:w="521" w:type="pct"/>
            <w:noWrap/>
            <w:vAlign w:val="bottom"/>
            <w:hideMark/>
          </w:tcPr>
          <w:p w14:paraId="400A79B3" w14:textId="77777777" w:rsidR="00FD1472" w:rsidRPr="00256197" w:rsidRDefault="00FD1472" w:rsidP="00DB11CB">
            <w:pPr>
              <w:spacing w:line="240" w:lineRule="auto"/>
              <w:jc w:val="right"/>
              <w:rPr>
                <w:rFonts w:eastAsia="Times New Roman" w:cs="Times New Roman"/>
                <w:color w:val="000000"/>
                <w:lang w:eastAsia="en-ZW"/>
                <w:rPrChange w:id="303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36" w:author="Urfels, Anton (IRRI)" w:date="2023-10-06T20:02:00Z">
                  <w:rPr>
                    <w:rFonts w:ascii="Calibri" w:hAnsi="Calibri" w:cs="Calibri"/>
                    <w:color w:val="000000"/>
                  </w:rPr>
                </w:rPrChange>
              </w:rPr>
              <w:t>-2.20</w:t>
            </w:r>
          </w:p>
        </w:tc>
        <w:tc>
          <w:tcPr>
            <w:tcW w:w="521" w:type="pct"/>
            <w:noWrap/>
            <w:vAlign w:val="bottom"/>
            <w:hideMark/>
          </w:tcPr>
          <w:p w14:paraId="6CEBA443" w14:textId="77777777" w:rsidR="00FD1472" w:rsidRPr="00256197" w:rsidRDefault="00FD1472" w:rsidP="00DB11CB">
            <w:pPr>
              <w:spacing w:line="240" w:lineRule="auto"/>
              <w:jc w:val="right"/>
              <w:rPr>
                <w:rFonts w:eastAsia="Times New Roman" w:cs="Times New Roman"/>
                <w:color w:val="000000"/>
                <w:lang w:eastAsia="en-ZW"/>
                <w:rPrChange w:id="303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38" w:author="Urfels, Anton (IRRI)" w:date="2023-10-06T20:02:00Z">
                  <w:rPr>
                    <w:rFonts w:ascii="Calibri" w:hAnsi="Calibri" w:cs="Calibri"/>
                    <w:color w:val="000000"/>
                  </w:rPr>
                </w:rPrChange>
              </w:rPr>
              <w:t>2.27</w:t>
            </w:r>
          </w:p>
        </w:tc>
        <w:tc>
          <w:tcPr>
            <w:tcW w:w="521" w:type="pct"/>
            <w:noWrap/>
            <w:vAlign w:val="bottom"/>
            <w:hideMark/>
          </w:tcPr>
          <w:p w14:paraId="27098F2F" w14:textId="77777777" w:rsidR="00FD1472" w:rsidRPr="00256197" w:rsidRDefault="00FD1472" w:rsidP="00DB11CB">
            <w:pPr>
              <w:spacing w:line="240" w:lineRule="auto"/>
              <w:jc w:val="right"/>
              <w:rPr>
                <w:rFonts w:eastAsia="Times New Roman" w:cs="Times New Roman"/>
                <w:color w:val="000000"/>
                <w:lang w:eastAsia="en-ZW"/>
                <w:rPrChange w:id="303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40" w:author="Urfels, Anton (IRRI)" w:date="2023-10-06T20:02:00Z">
                  <w:rPr>
                    <w:rFonts w:ascii="Calibri" w:hAnsi="Calibri" w:cs="Calibri"/>
                    <w:color w:val="000000"/>
                  </w:rPr>
                </w:rPrChange>
              </w:rPr>
              <w:t>2.89</w:t>
            </w:r>
          </w:p>
        </w:tc>
        <w:tc>
          <w:tcPr>
            <w:tcW w:w="521" w:type="pct"/>
            <w:noWrap/>
            <w:vAlign w:val="bottom"/>
            <w:hideMark/>
          </w:tcPr>
          <w:p w14:paraId="34C6C6D5" w14:textId="77777777" w:rsidR="00FD1472" w:rsidRPr="00256197" w:rsidRDefault="00FD1472" w:rsidP="00DB11CB">
            <w:pPr>
              <w:spacing w:line="240" w:lineRule="auto"/>
              <w:jc w:val="right"/>
              <w:rPr>
                <w:rFonts w:eastAsia="Times New Roman" w:cs="Times New Roman"/>
                <w:color w:val="000000"/>
                <w:lang w:eastAsia="en-ZW"/>
                <w:rPrChange w:id="304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42" w:author="Urfels, Anton (IRRI)" w:date="2023-10-06T20:02:00Z">
                  <w:rPr>
                    <w:rFonts w:ascii="Calibri" w:hAnsi="Calibri" w:cs="Calibri"/>
                    <w:color w:val="000000"/>
                  </w:rPr>
                </w:rPrChange>
              </w:rPr>
              <w:t>-1.75</w:t>
            </w:r>
          </w:p>
        </w:tc>
        <w:tc>
          <w:tcPr>
            <w:tcW w:w="521" w:type="pct"/>
            <w:noWrap/>
            <w:vAlign w:val="bottom"/>
            <w:hideMark/>
          </w:tcPr>
          <w:p w14:paraId="48C69B2A" w14:textId="77777777" w:rsidR="00FD1472" w:rsidRPr="00256197" w:rsidRDefault="00FD1472" w:rsidP="00DB11CB">
            <w:pPr>
              <w:spacing w:line="240" w:lineRule="auto"/>
              <w:jc w:val="right"/>
              <w:rPr>
                <w:rFonts w:eastAsia="Times New Roman" w:cs="Times New Roman"/>
                <w:color w:val="000000"/>
                <w:lang w:eastAsia="en-ZW"/>
                <w:rPrChange w:id="304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44" w:author="Urfels, Anton (IRRI)" w:date="2023-10-06T20:02:00Z">
                  <w:rPr>
                    <w:rFonts w:ascii="Calibri" w:hAnsi="Calibri" w:cs="Calibri"/>
                    <w:color w:val="000000"/>
                  </w:rPr>
                </w:rPrChange>
              </w:rPr>
              <w:t>1.29</w:t>
            </w:r>
          </w:p>
        </w:tc>
        <w:tc>
          <w:tcPr>
            <w:tcW w:w="521" w:type="pct"/>
            <w:noWrap/>
            <w:vAlign w:val="bottom"/>
            <w:hideMark/>
          </w:tcPr>
          <w:p w14:paraId="063B8688" w14:textId="77777777" w:rsidR="00FD1472" w:rsidRPr="00256197" w:rsidRDefault="00FD1472" w:rsidP="00DB11CB">
            <w:pPr>
              <w:spacing w:line="240" w:lineRule="auto"/>
              <w:jc w:val="right"/>
              <w:rPr>
                <w:rFonts w:eastAsia="Times New Roman" w:cs="Times New Roman"/>
                <w:color w:val="000000"/>
                <w:lang w:eastAsia="en-ZW"/>
                <w:rPrChange w:id="304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46" w:author="Urfels, Anton (IRRI)" w:date="2023-10-06T20:02:00Z">
                  <w:rPr>
                    <w:rFonts w:ascii="Calibri" w:hAnsi="Calibri" w:cs="Calibri"/>
                    <w:color w:val="000000"/>
                  </w:rPr>
                </w:rPrChange>
              </w:rPr>
              <w:t>-1.95</w:t>
            </w:r>
          </w:p>
        </w:tc>
      </w:tr>
      <w:tr w:rsidR="00FD1472" w:rsidRPr="00256197" w14:paraId="1BCF6E83" w14:textId="77777777" w:rsidTr="00DB11CB">
        <w:trPr>
          <w:trHeight w:val="288"/>
          <w:jc w:val="center"/>
        </w:trPr>
        <w:tc>
          <w:tcPr>
            <w:tcW w:w="679" w:type="pct"/>
            <w:vMerge/>
          </w:tcPr>
          <w:p w14:paraId="3289EA9B" w14:textId="77777777" w:rsidR="00FD1472" w:rsidRPr="00256197" w:rsidRDefault="00FD1472" w:rsidP="00DB11CB">
            <w:pPr>
              <w:spacing w:line="240" w:lineRule="auto"/>
              <w:rPr>
                <w:rFonts w:eastAsia="Times New Roman" w:cs="Times New Roman"/>
                <w:color w:val="000000"/>
                <w:lang w:eastAsia="en-ZW"/>
                <w:rPrChange w:id="3047" w:author="Urfels, Anton (IRRI)" w:date="2023-10-06T20:02:00Z">
                  <w:rPr>
                    <w:rFonts w:ascii="Gill Sans MT" w:eastAsia="Times New Roman" w:hAnsi="Gill Sans MT" w:cs="Calibri"/>
                    <w:color w:val="000000"/>
                    <w:lang w:eastAsia="en-ZW"/>
                  </w:rPr>
                </w:rPrChange>
              </w:rPr>
            </w:pPr>
          </w:p>
        </w:tc>
        <w:tc>
          <w:tcPr>
            <w:tcW w:w="1193" w:type="pct"/>
            <w:noWrap/>
            <w:hideMark/>
          </w:tcPr>
          <w:p w14:paraId="6FFA19F7" w14:textId="77777777" w:rsidR="00FD1472" w:rsidRPr="00256197" w:rsidRDefault="00FD1472" w:rsidP="00DB11CB">
            <w:pPr>
              <w:spacing w:line="240" w:lineRule="auto"/>
              <w:rPr>
                <w:rFonts w:eastAsia="Times New Roman" w:cs="Times New Roman"/>
                <w:color w:val="000000"/>
                <w:lang w:eastAsia="en-ZW"/>
                <w:rPrChange w:id="3048"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049" w:author="Urfels, Anton (IRRI)" w:date="2023-10-06T20:02:00Z">
                  <w:rPr>
                    <w:rFonts w:ascii="Gill Sans MT" w:eastAsia="Times New Roman" w:hAnsi="Gill Sans MT" w:cs="Calibri"/>
                    <w:color w:val="000000"/>
                    <w:lang w:eastAsia="en-ZW"/>
                  </w:rPr>
                </w:rPrChange>
              </w:rPr>
              <w:t>10th percentile</w:t>
            </w:r>
          </w:p>
        </w:tc>
        <w:tc>
          <w:tcPr>
            <w:tcW w:w="521" w:type="pct"/>
            <w:noWrap/>
            <w:vAlign w:val="bottom"/>
            <w:hideMark/>
          </w:tcPr>
          <w:p w14:paraId="68C31AE1" w14:textId="77777777" w:rsidR="00FD1472" w:rsidRPr="00256197" w:rsidRDefault="00FD1472" w:rsidP="00DB11CB">
            <w:pPr>
              <w:spacing w:line="240" w:lineRule="auto"/>
              <w:jc w:val="right"/>
              <w:rPr>
                <w:rFonts w:eastAsia="Times New Roman" w:cs="Times New Roman"/>
                <w:color w:val="000000"/>
                <w:lang w:eastAsia="en-ZW"/>
                <w:rPrChange w:id="305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51" w:author="Urfels, Anton (IRRI)" w:date="2023-10-06T20:02:00Z">
                  <w:rPr>
                    <w:rFonts w:ascii="Calibri" w:hAnsi="Calibri" w:cs="Calibri"/>
                    <w:color w:val="000000"/>
                  </w:rPr>
                </w:rPrChange>
              </w:rPr>
              <w:t>-1.92</w:t>
            </w:r>
          </w:p>
        </w:tc>
        <w:tc>
          <w:tcPr>
            <w:tcW w:w="521" w:type="pct"/>
            <w:noWrap/>
            <w:vAlign w:val="bottom"/>
            <w:hideMark/>
          </w:tcPr>
          <w:p w14:paraId="1FEB1736" w14:textId="77777777" w:rsidR="00FD1472" w:rsidRPr="00256197" w:rsidRDefault="00FD1472" w:rsidP="00DB11CB">
            <w:pPr>
              <w:spacing w:line="240" w:lineRule="auto"/>
              <w:jc w:val="right"/>
              <w:rPr>
                <w:rFonts w:eastAsia="Times New Roman" w:cs="Times New Roman"/>
                <w:color w:val="000000"/>
                <w:lang w:eastAsia="en-ZW"/>
                <w:rPrChange w:id="305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53" w:author="Urfels, Anton (IRRI)" w:date="2023-10-06T20:02:00Z">
                  <w:rPr>
                    <w:rFonts w:ascii="Calibri" w:hAnsi="Calibri" w:cs="Calibri"/>
                    <w:color w:val="000000"/>
                  </w:rPr>
                </w:rPrChange>
              </w:rPr>
              <w:t>2.50</w:t>
            </w:r>
          </w:p>
        </w:tc>
        <w:tc>
          <w:tcPr>
            <w:tcW w:w="521" w:type="pct"/>
            <w:noWrap/>
            <w:vAlign w:val="bottom"/>
            <w:hideMark/>
          </w:tcPr>
          <w:p w14:paraId="18E6348F" w14:textId="77777777" w:rsidR="00FD1472" w:rsidRPr="00256197" w:rsidRDefault="00FD1472" w:rsidP="00DB11CB">
            <w:pPr>
              <w:spacing w:line="240" w:lineRule="auto"/>
              <w:jc w:val="right"/>
              <w:rPr>
                <w:rFonts w:eastAsia="Times New Roman" w:cs="Times New Roman"/>
                <w:color w:val="000000"/>
                <w:lang w:eastAsia="en-ZW"/>
                <w:rPrChange w:id="305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55" w:author="Urfels, Anton (IRRI)" w:date="2023-10-06T20:02:00Z">
                  <w:rPr>
                    <w:rFonts w:ascii="Calibri" w:hAnsi="Calibri" w:cs="Calibri"/>
                    <w:color w:val="000000"/>
                  </w:rPr>
                </w:rPrChange>
              </w:rPr>
              <w:t>3.18</w:t>
            </w:r>
          </w:p>
        </w:tc>
        <w:tc>
          <w:tcPr>
            <w:tcW w:w="521" w:type="pct"/>
            <w:noWrap/>
            <w:vAlign w:val="bottom"/>
            <w:hideMark/>
          </w:tcPr>
          <w:p w14:paraId="527AFF6E" w14:textId="77777777" w:rsidR="00FD1472" w:rsidRPr="00256197" w:rsidRDefault="00FD1472" w:rsidP="00DB11CB">
            <w:pPr>
              <w:spacing w:line="240" w:lineRule="auto"/>
              <w:jc w:val="right"/>
              <w:rPr>
                <w:rFonts w:eastAsia="Times New Roman" w:cs="Times New Roman"/>
                <w:color w:val="000000"/>
                <w:lang w:eastAsia="en-ZW"/>
                <w:rPrChange w:id="305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57" w:author="Urfels, Anton (IRRI)" w:date="2023-10-06T20:02:00Z">
                  <w:rPr>
                    <w:rFonts w:ascii="Calibri" w:hAnsi="Calibri" w:cs="Calibri"/>
                    <w:color w:val="000000"/>
                  </w:rPr>
                </w:rPrChange>
              </w:rPr>
              <w:t>3.03</w:t>
            </w:r>
          </w:p>
        </w:tc>
        <w:tc>
          <w:tcPr>
            <w:tcW w:w="521" w:type="pct"/>
            <w:noWrap/>
            <w:vAlign w:val="bottom"/>
            <w:hideMark/>
          </w:tcPr>
          <w:p w14:paraId="53A6029D" w14:textId="77777777" w:rsidR="00FD1472" w:rsidRPr="00256197" w:rsidRDefault="00FD1472" w:rsidP="00DB11CB">
            <w:pPr>
              <w:spacing w:line="240" w:lineRule="auto"/>
              <w:jc w:val="right"/>
              <w:rPr>
                <w:rFonts w:eastAsia="Times New Roman" w:cs="Times New Roman"/>
                <w:color w:val="000000"/>
                <w:lang w:eastAsia="en-ZW"/>
                <w:rPrChange w:id="305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59" w:author="Urfels, Anton (IRRI)" w:date="2023-10-06T20:02:00Z">
                  <w:rPr>
                    <w:rFonts w:ascii="Calibri" w:hAnsi="Calibri" w:cs="Calibri"/>
                    <w:color w:val="000000"/>
                  </w:rPr>
                </w:rPrChange>
              </w:rPr>
              <w:t>1.55</w:t>
            </w:r>
          </w:p>
        </w:tc>
        <w:tc>
          <w:tcPr>
            <w:tcW w:w="521" w:type="pct"/>
            <w:noWrap/>
            <w:vAlign w:val="bottom"/>
            <w:hideMark/>
          </w:tcPr>
          <w:p w14:paraId="22BF3134" w14:textId="77777777" w:rsidR="00FD1472" w:rsidRPr="00256197" w:rsidRDefault="00FD1472" w:rsidP="00DB11CB">
            <w:pPr>
              <w:spacing w:line="240" w:lineRule="auto"/>
              <w:jc w:val="right"/>
              <w:rPr>
                <w:rFonts w:eastAsia="Times New Roman" w:cs="Times New Roman"/>
                <w:color w:val="000000"/>
                <w:lang w:eastAsia="en-ZW"/>
                <w:rPrChange w:id="306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61" w:author="Urfels, Anton (IRRI)" w:date="2023-10-06T20:02:00Z">
                  <w:rPr>
                    <w:rFonts w:ascii="Calibri" w:hAnsi="Calibri" w:cs="Calibri"/>
                    <w:color w:val="000000"/>
                  </w:rPr>
                </w:rPrChange>
              </w:rPr>
              <w:t>1.45</w:t>
            </w:r>
          </w:p>
        </w:tc>
      </w:tr>
      <w:tr w:rsidR="00FD1472" w:rsidRPr="00256197" w14:paraId="30770CDA" w14:textId="77777777" w:rsidTr="00DB11CB">
        <w:trPr>
          <w:trHeight w:val="288"/>
          <w:jc w:val="center"/>
        </w:trPr>
        <w:tc>
          <w:tcPr>
            <w:tcW w:w="679" w:type="pct"/>
            <w:vMerge/>
          </w:tcPr>
          <w:p w14:paraId="7FCF4A2A" w14:textId="77777777" w:rsidR="00FD1472" w:rsidRPr="00256197" w:rsidRDefault="00FD1472" w:rsidP="00DB11CB">
            <w:pPr>
              <w:spacing w:line="240" w:lineRule="auto"/>
              <w:rPr>
                <w:rFonts w:eastAsia="Times New Roman" w:cs="Times New Roman"/>
                <w:color w:val="000000"/>
                <w:lang w:eastAsia="en-ZW"/>
                <w:rPrChange w:id="3062" w:author="Urfels, Anton (IRRI)" w:date="2023-10-06T20:02:00Z">
                  <w:rPr>
                    <w:rFonts w:ascii="Gill Sans MT" w:eastAsia="Times New Roman" w:hAnsi="Gill Sans MT" w:cs="Calibri"/>
                    <w:color w:val="000000"/>
                    <w:lang w:eastAsia="en-ZW"/>
                  </w:rPr>
                </w:rPrChange>
              </w:rPr>
            </w:pPr>
          </w:p>
        </w:tc>
        <w:tc>
          <w:tcPr>
            <w:tcW w:w="1193" w:type="pct"/>
            <w:noWrap/>
            <w:hideMark/>
          </w:tcPr>
          <w:p w14:paraId="4E5D1E66" w14:textId="77777777" w:rsidR="00FD1472" w:rsidRPr="00256197" w:rsidRDefault="00FD1472" w:rsidP="00DB11CB">
            <w:pPr>
              <w:spacing w:line="240" w:lineRule="auto"/>
              <w:rPr>
                <w:rFonts w:eastAsia="Times New Roman" w:cs="Times New Roman"/>
                <w:color w:val="000000"/>
                <w:lang w:eastAsia="en-ZW"/>
                <w:rPrChange w:id="3063"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064" w:author="Urfels, Anton (IRRI)" w:date="2023-10-06T20:02:00Z">
                  <w:rPr>
                    <w:rFonts w:ascii="Gill Sans MT" w:eastAsia="Times New Roman" w:hAnsi="Gill Sans MT" w:cs="Calibri"/>
                    <w:color w:val="000000"/>
                    <w:lang w:eastAsia="en-ZW"/>
                  </w:rPr>
                </w:rPrChange>
              </w:rPr>
              <w:t>25th percentile</w:t>
            </w:r>
          </w:p>
        </w:tc>
        <w:tc>
          <w:tcPr>
            <w:tcW w:w="521" w:type="pct"/>
            <w:noWrap/>
            <w:vAlign w:val="bottom"/>
            <w:hideMark/>
          </w:tcPr>
          <w:p w14:paraId="656413AE" w14:textId="77777777" w:rsidR="00FD1472" w:rsidRPr="00256197" w:rsidRDefault="00FD1472" w:rsidP="00DB11CB">
            <w:pPr>
              <w:spacing w:line="240" w:lineRule="auto"/>
              <w:jc w:val="right"/>
              <w:rPr>
                <w:rFonts w:eastAsia="Times New Roman" w:cs="Times New Roman"/>
                <w:color w:val="000000"/>
                <w:lang w:eastAsia="en-ZW"/>
                <w:rPrChange w:id="306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66" w:author="Urfels, Anton (IRRI)" w:date="2023-10-06T20:02:00Z">
                  <w:rPr>
                    <w:rFonts w:ascii="Calibri" w:hAnsi="Calibri" w:cs="Calibri"/>
                    <w:color w:val="000000"/>
                  </w:rPr>
                </w:rPrChange>
              </w:rPr>
              <w:t>-1.87</w:t>
            </w:r>
          </w:p>
        </w:tc>
        <w:tc>
          <w:tcPr>
            <w:tcW w:w="521" w:type="pct"/>
            <w:noWrap/>
            <w:vAlign w:val="bottom"/>
            <w:hideMark/>
          </w:tcPr>
          <w:p w14:paraId="4B53F83D" w14:textId="77777777" w:rsidR="00FD1472" w:rsidRPr="00256197" w:rsidRDefault="00FD1472" w:rsidP="00DB11CB">
            <w:pPr>
              <w:spacing w:line="240" w:lineRule="auto"/>
              <w:jc w:val="right"/>
              <w:rPr>
                <w:rFonts w:eastAsia="Times New Roman" w:cs="Times New Roman"/>
                <w:color w:val="000000"/>
                <w:lang w:eastAsia="en-ZW"/>
                <w:rPrChange w:id="306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68" w:author="Urfels, Anton (IRRI)" w:date="2023-10-06T20:02:00Z">
                  <w:rPr>
                    <w:rFonts w:ascii="Calibri" w:hAnsi="Calibri" w:cs="Calibri"/>
                    <w:color w:val="000000"/>
                  </w:rPr>
                </w:rPrChange>
              </w:rPr>
              <w:t>2.61</w:t>
            </w:r>
          </w:p>
        </w:tc>
        <w:tc>
          <w:tcPr>
            <w:tcW w:w="521" w:type="pct"/>
            <w:noWrap/>
            <w:vAlign w:val="bottom"/>
            <w:hideMark/>
          </w:tcPr>
          <w:p w14:paraId="6F6729ED" w14:textId="77777777" w:rsidR="00FD1472" w:rsidRPr="00256197" w:rsidRDefault="00FD1472" w:rsidP="00DB11CB">
            <w:pPr>
              <w:spacing w:line="240" w:lineRule="auto"/>
              <w:jc w:val="right"/>
              <w:rPr>
                <w:rFonts w:eastAsia="Times New Roman" w:cs="Times New Roman"/>
                <w:color w:val="000000"/>
                <w:lang w:eastAsia="en-ZW"/>
                <w:rPrChange w:id="306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70" w:author="Urfels, Anton (IRRI)" w:date="2023-10-06T20:02:00Z">
                  <w:rPr>
                    <w:rFonts w:ascii="Calibri" w:hAnsi="Calibri" w:cs="Calibri"/>
                    <w:color w:val="000000"/>
                  </w:rPr>
                </w:rPrChange>
              </w:rPr>
              <w:t>3.44</w:t>
            </w:r>
          </w:p>
        </w:tc>
        <w:tc>
          <w:tcPr>
            <w:tcW w:w="521" w:type="pct"/>
            <w:noWrap/>
            <w:vAlign w:val="bottom"/>
            <w:hideMark/>
          </w:tcPr>
          <w:p w14:paraId="63C06D45" w14:textId="77777777" w:rsidR="00FD1472" w:rsidRPr="00256197" w:rsidRDefault="00FD1472" w:rsidP="00DB11CB">
            <w:pPr>
              <w:spacing w:line="240" w:lineRule="auto"/>
              <w:jc w:val="right"/>
              <w:rPr>
                <w:rFonts w:eastAsia="Times New Roman" w:cs="Times New Roman"/>
                <w:color w:val="000000"/>
                <w:lang w:eastAsia="en-ZW"/>
                <w:rPrChange w:id="307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72" w:author="Urfels, Anton (IRRI)" w:date="2023-10-06T20:02:00Z">
                  <w:rPr>
                    <w:rFonts w:ascii="Calibri" w:hAnsi="Calibri" w:cs="Calibri"/>
                    <w:color w:val="000000"/>
                  </w:rPr>
                </w:rPrChange>
              </w:rPr>
              <w:t>3.20</w:t>
            </w:r>
          </w:p>
        </w:tc>
        <w:tc>
          <w:tcPr>
            <w:tcW w:w="521" w:type="pct"/>
            <w:noWrap/>
            <w:vAlign w:val="bottom"/>
            <w:hideMark/>
          </w:tcPr>
          <w:p w14:paraId="682CD9CA" w14:textId="77777777" w:rsidR="00FD1472" w:rsidRPr="00256197" w:rsidRDefault="00FD1472" w:rsidP="00DB11CB">
            <w:pPr>
              <w:spacing w:line="240" w:lineRule="auto"/>
              <w:jc w:val="right"/>
              <w:rPr>
                <w:rFonts w:eastAsia="Times New Roman" w:cs="Times New Roman"/>
                <w:color w:val="000000"/>
                <w:lang w:eastAsia="en-ZW"/>
                <w:rPrChange w:id="307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74" w:author="Urfels, Anton (IRRI)" w:date="2023-10-06T20:02:00Z">
                  <w:rPr>
                    <w:rFonts w:ascii="Calibri" w:hAnsi="Calibri" w:cs="Calibri"/>
                    <w:color w:val="000000"/>
                  </w:rPr>
                </w:rPrChange>
              </w:rPr>
              <w:t>1.64</w:t>
            </w:r>
          </w:p>
        </w:tc>
        <w:tc>
          <w:tcPr>
            <w:tcW w:w="521" w:type="pct"/>
            <w:noWrap/>
            <w:vAlign w:val="bottom"/>
            <w:hideMark/>
          </w:tcPr>
          <w:p w14:paraId="1BABFF8A" w14:textId="77777777" w:rsidR="00FD1472" w:rsidRPr="00256197" w:rsidRDefault="00FD1472" w:rsidP="00DB11CB">
            <w:pPr>
              <w:spacing w:line="240" w:lineRule="auto"/>
              <w:jc w:val="right"/>
              <w:rPr>
                <w:rFonts w:eastAsia="Times New Roman" w:cs="Times New Roman"/>
                <w:color w:val="000000"/>
                <w:lang w:eastAsia="en-ZW"/>
                <w:rPrChange w:id="307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76" w:author="Urfels, Anton (IRRI)" w:date="2023-10-06T20:02:00Z">
                  <w:rPr>
                    <w:rFonts w:ascii="Calibri" w:hAnsi="Calibri" w:cs="Calibri"/>
                    <w:color w:val="000000"/>
                  </w:rPr>
                </w:rPrChange>
              </w:rPr>
              <w:t>1.60</w:t>
            </w:r>
          </w:p>
        </w:tc>
      </w:tr>
      <w:tr w:rsidR="00FD1472" w:rsidRPr="00256197" w14:paraId="3D647B09" w14:textId="77777777" w:rsidTr="00DB11CB">
        <w:trPr>
          <w:trHeight w:val="288"/>
          <w:jc w:val="center"/>
        </w:trPr>
        <w:tc>
          <w:tcPr>
            <w:tcW w:w="679" w:type="pct"/>
            <w:vMerge/>
          </w:tcPr>
          <w:p w14:paraId="6234D81E" w14:textId="77777777" w:rsidR="00FD1472" w:rsidRPr="00256197" w:rsidRDefault="00FD1472" w:rsidP="00DB11CB">
            <w:pPr>
              <w:spacing w:line="240" w:lineRule="auto"/>
              <w:rPr>
                <w:rFonts w:eastAsia="Times New Roman" w:cs="Times New Roman"/>
                <w:color w:val="000000"/>
                <w:lang w:eastAsia="en-ZW"/>
                <w:rPrChange w:id="3077" w:author="Urfels, Anton (IRRI)" w:date="2023-10-06T20:02:00Z">
                  <w:rPr>
                    <w:rFonts w:ascii="Gill Sans MT" w:eastAsia="Times New Roman" w:hAnsi="Gill Sans MT" w:cs="Calibri"/>
                    <w:color w:val="000000"/>
                    <w:lang w:eastAsia="en-ZW"/>
                  </w:rPr>
                </w:rPrChange>
              </w:rPr>
            </w:pPr>
          </w:p>
        </w:tc>
        <w:tc>
          <w:tcPr>
            <w:tcW w:w="1193" w:type="pct"/>
            <w:noWrap/>
            <w:hideMark/>
          </w:tcPr>
          <w:p w14:paraId="2053D755" w14:textId="77777777" w:rsidR="00FD1472" w:rsidRPr="00256197" w:rsidRDefault="00FD1472" w:rsidP="00DB11CB">
            <w:pPr>
              <w:spacing w:line="240" w:lineRule="auto"/>
              <w:rPr>
                <w:rFonts w:eastAsia="Times New Roman" w:cs="Times New Roman"/>
                <w:color w:val="000000"/>
                <w:lang w:eastAsia="en-ZW"/>
                <w:rPrChange w:id="3078"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079" w:author="Urfels, Anton (IRRI)" w:date="2023-10-06T20:02:00Z">
                  <w:rPr>
                    <w:rFonts w:ascii="Gill Sans MT" w:eastAsia="Times New Roman" w:hAnsi="Gill Sans MT" w:cs="Calibri"/>
                    <w:color w:val="000000"/>
                    <w:lang w:eastAsia="en-ZW"/>
                  </w:rPr>
                </w:rPrChange>
              </w:rPr>
              <w:t>Median</w:t>
            </w:r>
          </w:p>
        </w:tc>
        <w:tc>
          <w:tcPr>
            <w:tcW w:w="521" w:type="pct"/>
            <w:noWrap/>
            <w:vAlign w:val="bottom"/>
            <w:hideMark/>
          </w:tcPr>
          <w:p w14:paraId="4B78A8F3" w14:textId="77777777" w:rsidR="00FD1472" w:rsidRPr="00256197" w:rsidRDefault="00FD1472" w:rsidP="00DB11CB">
            <w:pPr>
              <w:spacing w:line="240" w:lineRule="auto"/>
              <w:jc w:val="right"/>
              <w:rPr>
                <w:rFonts w:eastAsia="Times New Roman" w:cs="Times New Roman"/>
                <w:color w:val="000000"/>
                <w:lang w:eastAsia="en-ZW"/>
                <w:rPrChange w:id="308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81" w:author="Urfels, Anton (IRRI)" w:date="2023-10-06T20:02:00Z">
                  <w:rPr>
                    <w:rFonts w:ascii="Calibri" w:hAnsi="Calibri" w:cs="Calibri"/>
                    <w:color w:val="000000"/>
                  </w:rPr>
                </w:rPrChange>
              </w:rPr>
              <w:t>-1.69</w:t>
            </w:r>
          </w:p>
        </w:tc>
        <w:tc>
          <w:tcPr>
            <w:tcW w:w="521" w:type="pct"/>
            <w:noWrap/>
            <w:vAlign w:val="bottom"/>
            <w:hideMark/>
          </w:tcPr>
          <w:p w14:paraId="6EF660A5" w14:textId="77777777" w:rsidR="00FD1472" w:rsidRPr="00256197" w:rsidRDefault="00FD1472" w:rsidP="00DB11CB">
            <w:pPr>
              <w:spacing w:line="240" w:lineRule="auto"/>
              <w:jc w:val="right"/>
              <w:rPr>
                <w:rFonts w:eastAsia="Times New Roman" w:cs="Times New Roman"/>
                <w:color w:val="000000"/>
                <w:lang w:eastAsia="en-ZW"/>
                <w:rPrChange w:id="308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83" w:author="Urfels, Anton (IRRI)" w:date="2023-10-06T20:02:00Z">
                  <w:rPr>
                    <w:rFonts w:ascii="Calibri" w:hAnsi="Calibri" w:cs="Calibri"/>
                    <w:color w:val="000000"/>
                  </w:rPr>
                </w:rPrChange>
              </w:rPr>
              <w:t>2.79</w:t>
            </w:r>
          </w:p>
        </w:tc>
        <w:tc>
          <w:tcPr>
            <w:tcW w:w="521" w:type="pct"/>
            <w:noWrap/>
            <w:vAlign w:val="bottom"/>
            <w:hideMark/>
          </w:tcPr>
          <w:p w14:paraId="7CE68922" w14:textId="77777777" w:rsidR="00FD1472" w:rsidRPr="00256197" w:rsidRDefault="00FD1472" w:rsidP="00DB11CB">
            <w:pPr>
              <w:spacing w:line="240" w:lineRule="auto"/>
              <w:jc w:val="right"/>
              <w:rPr>
                <w:rFonts w:eastAsia="Times New Roman" w:cs="Times New Roman"/>
                <w:color w:val="000000"/>
                <w:lang w:eastAsia="en-ZW"/>
                <w:rPrChange w:id="308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85" w:author="Urfels, Anton (IRRI)" w:date="2023-10-06T20:02:00Z">
                  <w:rPr>
                    <w:rFonts w:ascii="Calibri" w:hAnsi="Calibri" w:cs="Calibri"/>
                    <w:color w:val="000000"/>
                  </w:rPr>
                </w:rPrChange>
              </w:rPr>
              <w:t>3.85</w:t>
            </w:r>
          </w:p>
        </w:tc>
        <w:tc>
          <w:tcPr>
            <w:tcW w:w="521" w:type="pct"/>
            <w:noWrap/>
            <w:vAlign w:val="bottom"/>
            <w:hideMark/>
          </w:tcPr>
          <w:p w14:paraId="3327CC79" w14:textId="77777777" w:rsidR="00FD1472" w:rsidRPr="00256197" w:rsidRDefault="00FD1472" w:rsidP="00DB11CB">
            <w:pPr>
              <w:spacing w:line="240" w:lineRule="auto"/>
              <w:jc w:val="right"/>
              <w:rPr>
                <w:rFonts w:eastAsia="Times New Roman" w:cs="Times New Roman"/>
                <w:color w:val="000000"/>
                <w:lang w:eastAsia="en-ZW"/>
                <w:rPrChange w:id="308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87" w:author="Urfels, Anton (IRRI)" w:date="2023-10-06T20:02:00Z">
                  <w:rPr>
                    <w:rFonts w:ascii="Calibri" w:hAnsi="Calibri" w:cs="Calibri"/>
                    <w:color w:val="000000"/>
                  </w:rPr>
                </w:rPrChange>
              </w:rPr>
              <w:t>3.48</w:t>
            </w:r>
          </w:p>
        </w:tc>
        <w:tc>
          <w:tcPr>
            <w:tcW w:w="521" w:type="pct"/>
            <w:noWrap/>
            <w:vAlign w:val="bottom"/>
            <w:hideMark/>
          </w:tcPr>
          <w:p w14:paraId="18DBFFD2" w14:textId="77777777" w:rsidR="00FD1472" w:rsidRPr="00256197" w:rsidRDefault="00FD1472" w:rsidP="00DB11CB">
            <w:pPr>
              <w:spacing w:line="240" w:lineRule="auto"/>
              <w:jc w:val="right"/>
              <w:rPr>
                <w:rFonts w:eastAsia="Times New Roman" w:cs="Times New Roman"/>
                <w:color w:val="000000"/>
                <w:lang w:eastAsia="en-ZW"/>
                <w:rPrChange w:id="308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89" w:author="Urfels, Anton (IRRI)" w:date="2023-10-06T20:02:00Z">
                  <w:rPr>
                    <w:rFonts w:ascii="Calibri" w:hAnsi="Calibri" w:cs="Calibri"/>
                    <w:color w:val="000000"/>
                  </w:rPr>
                </w:rPrChange>
              </w:rPr>
              <w:t>1.84</w:t>
            </w:r>
          </w:p>
        </w:tc>
        <w:tc>
          <w:tcPr>
            <w:tcW w:w="521" w:type="pct"/>
            <w:noWrap/>
            <w:vAlign w:val="bottom"/>
            <w:hideMark/>
          </w:tcPr>
          <w:p w14:paraId="4AF1E82A" w14:textId="77777777" w:rsidR="00FD1472" w:rsidRPr="00256197" w:rsidRDefault="00FD1472" w:rsidP="00DB11CB">
            <w:pPr>
              <w:spacing w:line="240" w:lineRule="auto"/>
              <w:jc w:val="right"/>
              <w:rPr>
                <w:rFonts w:eastAsia="Times New Roman" w:cs="Times New Roman"/>
                <w:color w:val="000000"/>
                <w:lang w:eastAsia="en-ZW"/>
                <w:rPrChange w:id="309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91" w:author="Urfels, Anton (IRRI)" w:date="2023-10-06T20:02:00Z">
                  <w:rPr>
                    <w:rFonts w:ascii="Calibri" w:hAnsi="Calibri" w:cs="Calibri"/>
                    <w:color w:val="000000"/>
                  </w:rPr>
                </w:rPrChange>
              </w:rPr>
              <w:t>1.79</w:t>
            </w:r>
          </w:p>
        </w:tc>
      </w:tr>
      <w:tr w:rsidR="00FD1472" w:rsidRPr="00256197" w14:paraId="746129E1" w14:textId="77777777" w:rsidTr="00DB11CB">
        <w:trPr>
          <w:trHeight w:val="288"/>
          <w:jc w:val="center"/>
        </w:trPr>
        <w:tc>
          <w:tcPr>
            <w:tcW w:w="679" w:type="pct"/>
            <w:vMerge/>
          </w:tcPr>
          <w:p w14:paraId="52D0D1B3" w14:textId="77777777" w:rsidR="00FD1472" w:rsidRPr="00256197" w:rsidRDefault="00FD1472" w:rsidP="00DB11CB">
            <w:pPr>
              <w:spacing w:line="240" w:lineRule="auto"/>
              <w:rPr>
                <w:rFonts w:eastAsia="Times New Roman" w:cs="Times New Roman"/>
                <w:color w:val="000000"/>
                <w:lang w:eastAsia="en-ZW"/>
                <w:rPrChange w:id="3092" w:author="Urfels, Anton (IRRI)" w:date="2023-10-06T20:02:00Z">
                  <w:rPr>
                    <w:rFonts w:ascii="Gill Sans MT" w:eastAsia="Times New Roman" w:hAnsi="Gill Sans MT" w:cs="Calibri"/>
                    <w:color w:val="000000"/>
                    <w:lang w:eastAsia="en-ZW"/>
                  </w:rPr>
                </w:rPrChange>
              </w:rPr>
            </w:pPr>
          </w:p>
        </w:tc>
        <w:tc>
          <w:tcPr>
            <w:tcW w:w="1193" w:type="pct"/>
            <w:noWrap/>
            <w:hideMark/>
          </w:tcPr>
          <w:p w14:paraId="30099A2B" w14:textId="77777777" w:rsidR="00FD1472" w:rsidRPr="00256197" w:rsidRDefault="00FD1472" w:rsidP="00DB11CB">
            <w:pPr>
              <w:spacing w:line="240" w:lineRule="auto"/>
              <w:rPr>
                <w:rFonts w:eastAsia="Times New Roman" w:cs="Times New Roman"/>
                <w:color w:val="000000"/>
                <w:lang w:eastAsia="en-ZW"/>
                <w:rPrChange w:id="3093"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094" w:author="Urfels, Anton (IRRI)" w:date="2023-10-06T20:02:00Z">
                  <w:rPr>
                    <w:rFonts w:ascii="Gill Sans MT" w:eastAsia="Times New Roman" w:hAnsi="Gill Sans MT" w:cs="Calibri"/>
                    <w:color w:val="000000"/>
                    <w:lang w:eastAsia="en-ZW"/>
                  </w:rPr>
                </w:rPrChange>
              </w:rPr>
              <w:t>75th percentile</w:t>
            </w:r>
          </w:p>
        </w:tc>
        <w:tc>
          <w:tcPr>
            <w:tcW w:w="521" w:type="pct"/>
            <w:noWrap/>
            <w:vAlign w:val="bottom"/>
            <w:hideMark/>
          </w:tcPr>
          <w:p w14:paraId="7B6C2ACD" w14:textId="77777777" w:rsidR="00FD1472" w:rsidRPr="00256197" w:rsidRDefault="00FD1472" w:rsidP="00DB11CB">
            <w:pPr>
              <w:spacing w:line="240" w:lineRule="auto"/>
              <w:jc w:val="right"/>
              <w:rPr>
                <w:rFonts w:eastAsia="Times New Roman" w:cs="Times New Roman"/>
                <w:color w:val="000000"/>
                <w:lang w:eastAsia="en-ZW"/>
                <w:rPrChange w:id="309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96" w:author="Urfels, Anton (IRRI)" w:date="2023-10-06T20:02:00Z">
                  <w:rPr>
                    <w:rFonts w:ascii="Calibri" w:hAnsi="Calibri" w:cs="Calibri"/>
                    <w:color w:val="000000"/>
                  </w:rPr>
                </w:rPrChange>
              </w:rPr>
              <w:t>-0.41</w:t>
            </w:r>
          </w:p>
        </w:tc>
        <w:tc>
          <w:tcPr>
            <w:tcW w:w="521" w:type="pct"/>
            <w:noWrap/>
            <w:vAlign w:val="bottom"/>
            <w:hideMark/>
          </w:tcPr>
          <w:p w14:paraId="7FB2E9BD" w14:textId="77777777" w:rsidR="00FD1472" w:rsidRPr="00256197" w:rsidRDefault="00FD1472" w:rsidP="00DB11CB">
            <w:pPr>
              <w:spacing w:line="240" w:lineRule="auto"/>
              <w:jc w:val="right"/>
              <w:rPr>
                <w:rFonts w:eastAsia="Times New Roman" w:cs="Times New Roman"/>
                <w:color w:val="000000"/>
                <w:lang w:eastAsia="en-ZW"/>
                <w:rPrChange w:id="309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98" w:author="Urfels, Anton (IRRI)" w:date="2023-10-06T20:02:00Z">
                  <w:rPr>
                    <w:rFonts w:ascii="Calibri" w:hAnsi="Calibri" w:cs="Calibri"/>
                    <w:color w:val="000000"/>
                  </w:rPr>
                </w:rPrChange>
              </w:rPr>
              <w:t>3.18</w:t>
            </w:r>
          </w:p>
        </w:tc>
        <w:tc>
          <w:tcPr>
            <w:tcW w:w="521" w:type="pct"/>
            <w:noWrap/>
            <w:vAlign w:val="bottom"/>
            <w:hideMark/>
          </w:tcPr>
          <w:p w14:paraId="0DBDEDD3" w14:textId="77777777" w:rsidR="00FD1472" w:rsidRPr="00256197" w:rsidRDefault="00FD1472" w:rsidP="00DB11CB">
            <w:pPr>
              <w:spacing w:line="240" w:lineRule="auto"/>
              <w:jc w:val="right"/>
              <w:rPr>
                <w:rFonts w:eastAsia="Times New Roman" w:cs="Times New Roman"/>
                <w:color w:val="000000"/>
                <w:lang w:eastAsia="en-ZW"/>
                <w:rPrChange w:id="309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00" w:author="Urfels, Anton (IRRI)" w:date="2023-10-06T20:02:00Z">
                  <w:rPr>
                    <w:rFonts w:ascii="Calibri" w:hAnsi="Calibri" w:cs="Calibri"/>
                    <w:color w:val="000000"/>
                  </w:rPr>
                </w:rPrChange>
              </w:rPr>
              <w:t>4.40</w:t>
            </w:r>
          </w:p>
        </w:tc>
        <w:tc>
          <w:tcPr>
            <w:tcW w:w="521" w:type="pct"/>
            <w:noWrap/>
            <w:vAlign w:val="bottom"/>
            <w:hideMark/>
          </w:tcPr>
          <w:p w14:paraId="4A597C5C" w14:textId="77777777" w:rsidR="00FD1472" w:rsidRPr="00256197" w:rsidRDefault="00FD1472" w:rsidP="00DB11CB">
            <w:pPr>
              <w:spacing w:line="240" w:lineRule="auto"/>
              <w:jc w:val="right"/>
              <w:rPr>
                <w:rFonts w:eastAsia="Times New Roman" w:cs="Times New Roman"/>
                <w:color w:val="000000"/>
                <w:lang w:eastAsia="en-ZW"/>
                <w:rPrChange w:id="310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02" w:author="Urfels, Anton (IRRI)" w:date="2023-10-06T20:02:00Z">
                  <w:rPr>
                    <w:rFonts w:ascii="Calibri" w:hAnsi="Calibri" w:cs="Calibri"/>
                    <w:color w:val="000000"/>
                  </w:rPr>
                </w:rPrChange>
              </w:rPr>
              <w:t>3.95</w:t>
            </w:r>
          </w:p>
        </w:tc>
        <w:tc>
          <w:tcPr>
            <w:tcW w:w="521" w:type="pct"/>
            <w:noWrap/>
            <w:vAlign w:val="bottom"/>
            <w:hideMark/>
          </w:tcPr>
          <w:p w14:paraId="6604C4EA" w14:textId="77777777" w:rsidR="00FD1472" w:rsidRPr="00256197" w:rsidRDefault="00FD1472" w:rsidP="00DB11CB">
            <w:pPr>
              <w:spacing w:line="240" w:lineRule="auto"/>
              <w:jc w:val="right"/>
              <w:rPr>
                <w:rFonts w:eastAsia="Times New Roman" w:cs="Times New Roman"/>
                <w:color w:val="000000"/>
                <w:lang w:eastAsia="en-ZW"/>
                <w:rPrChange w:id="310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04" w:author="Urfels, Anton (IRRI)" w:date="2023-10-06T20:02:00Z">
                  <w:rPr>
                    <w:rFonts w:ascii="Calibri" w:hAnsi="Calibri" w:cs="Calibri"/>
                    <w:color w:val="000000"/>
                  </w:rPr>
                </w:rPrChange>
              </w:rPr>
              <w:t>2.13</w:t>
            </w:r>
          </w:p>
        </w:tc>
        <w:tc>
          <w:tcPr>
            <w:tcW w:w="521" w:type="pct"/>
            <w:noWrap/>
            <w:vAlign w:val="bottom"/>
            <w:hideMark/>
          </w:tcPr>
          <w:p w14:paraId="600329A3" w14:textId="77777777" w:rsidR="00FD1472" w:rsidRPr="00256197" w:rsidRDefault="00FD1472" w:rsidP="00DB11CB">
            <w:pPr>
              <w:spacing w:line="240" w:lineRule="auto"/>
              <w:jc w:val="right"/>
              <w:rPr>
                <w:rFonts w:eastAsia="Times New Roman" w:cs="Times New Roman"/>
                <w:color w:val="000000"/>
                <w:lang w:eastAsia="en-ZW"/>
                <w:rPrChange w:id="310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06" w:author="Urfels, Anton (IRRI)" w:date="2023-10-06T20:02:00Z">
                  <w:rPr>
                    <w:rFonts w:ascii="Calibri" w:hAnsi="Calibri" w:cs="Calibri"/>
                    <w:color w:val="000000"/>
                  </w:rPr>
                </w:rPrChange>
              </w:rPr>
              <w:t>2.03</w:t>
            </w:r>
          </w:p>
        </w:tc>
      </w:tr>
      <w:tr w:rsidR="00FD1472" w:rsidRPr="00256197" w14:paraId="7BFCAAB8" w14:textId="77777777" w:rsidTr="00DB11CB">
        <w:trPr>
          <w:trHeight w:val="288"/>
          <w:jc w:val="center"/>
        </w:trPr>
        <w:tc>
          <w:tcPr>
            <w:tcW w:w="679" w:type="pct"/>
            <w:vMerge/>
          </w:tcPr>
          <w:p w14:paraId="4E908A82" w14:textId="77777777" w:rsidR="00FD1472" w:rsidRPr="00256197" w:rsidRDefault="00FD1472" w:rsidP="00DB11CB">
            <w:pPr>
              <w:spacing w:line="240" w:lineRule="auto"/>
              <w:rPr>
                <w:rFonts w:eastAsia="Times New Roman" w:cs="Times New Roman"/>
                <w:color w:val="000000"/>
                <w:lang w:eastAsia="en-ZW"/>
                <w:rPrChange w:id="3107" w:author="Urfels, Anton (IRRI)" w:date="2023-10-06T20:02:00Z">
                  <w:rPr>
                    <w:rFonts w:ascii="Gill Sans MT" w:eastAsia="Times New Roman" w:hAnsi="Gill Sans MT" w:cs="Calibri"/>
                    <w:color w:val="000000"/>
                    <w:lang w:eastAsia="en-ZW"/>
                  </w:rPr>
                </w:rPrChange>
              </w:rPr>
            </w:pPr>
          </w:p>
        </w:tc>
        <w:tc>
          <w:tcPr>
            <w:tcW w:w="1193" w:type="pct"/>
            <w:tcBorders>
              <w:bottom w:val="nil"/>
            </w:tcBorders>
            <w:noWrap/>
            <w:hideMark/>
          </w:tcPr>
          <w:p w14:paraId="1A1E7B1D" w14:textId="77777777" w:rsidR="00FD1472" w:rsidRPr="00256197" w:rsidRDefault="00FD1472" w:rsidP="00DB11CB">
            <w:pPr>
              <w:spacing w:line="240" w:lineRule="auto"/>
              <w:rPr>
                <w:rFonts w:eastAsia="Times New Roman" w:cs="Times New Roman"/>
                <w:color w:val="000000"/>
                <w:lang w:eastAsia="en-ZW"/>
                <w:rPrChange w:id="3108"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109" w:author="Urfels, Anton (IRRI)" w:date="2023-10-06T20:02:00Z">
                  <w:rPr>
                    <w:rFonts w:ascii="Gill Sans MT" w:eastAsia="Times New Roman" w:hAnsi="Gill Sans MT" w:cs="Calibri"/>
                    <w:color w:val="000000"/>
                    <w:lang w:eastAsia="en-ZW"/>
                  </w:rPr>
                </w:rPrChange>
              </w:rPr>
              <w:t>90th percentile</w:t>
            </w:r>
          </w:p>
        </w:tc>
        <w:tc>
          <w:tcPr>
            <w:tcW w:w="521" w:type="pct"/>
            <w:tcBorders>
              <w:bottom w:val="nil"/>
            </w:tcBorders>
            <w:noWrap/>
            <w:vAlign w:val="bottom"/>
            <w:hideMark/>
          </w:tcPr>
          <w:p w14:paraId="1E65D1DE" w14:textId="77777777" w:rsidR="00FD1472" w:rsidRPr="00256197" w:rsidRDefault="00FD1472" w:rsidP="00DB11CB">
            <w:pPr>
              <w:spacing w:line="240" w:lineRule="auto"/>
              <w:jc w:val="right"/>
              <w:rPr>
                <w:rFonts w:eastAsia="Times New Roman" w:cs="Times New Roman"/>
                <w:color w:val="000000"/>
                <w:lang w:eastAsia="en-ZW"/>
                <w:rPrChange w:id="311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11" w:author="Urfels, Anton (IRRI)" w:date="2023-10-06T20:02:00Z">
                  <w:rPr>
                    <w:rFonts w:ascii="Calibri" w:hAnsi="Calibri" w:cs="Calibri"/>
                    <w:color w:val="000000"/>
                  </w:rPr>
                </w:rPrChange>
              </w:rPr>
              <w:t>1.86</w:t>
            </w:r>
          </w:p>
        </w:tc>
        <w:tc>
          <w:tcPr>
            <w:tcW w:w="521" w:type="pct"/>
            <w:tcBorders>
              <w:bottom w:val="nil"/>
            </w:tcBorders>
            <w:noWrap/>
            <w:vAlign w:val="bottom"/>
            <w:hideMark/>
          </w:tcPr>
          <w:p w14:paraId="4330EC51" w14:textId="77777777" w:rsidR="00FD1472" w:rsidRPr="00256197" w:rsidRDefault="00FD1472" w:rsidP="00DB11CB">
            <w:pPr>
              <w:spacing w:line="240" w:lineRule="auto"/>
              <w:jc w:val="right"/>
              <w:rPr>
                <w:rFonts w:eastAsia="Times New Roman" w:cs="Times New Roman"/>
                <w:color w:val="000000"/>
                <w:lang w:eastAsia="en-ZW"/>
                <w:rPrChange w:id="311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13" w:author="Urfels, Anton (IRRI)" w:date="2023-10-06T20:02:00Z">
                  <w:rPr>
                    <w:rFonts w:ascii="Calibri" w:hAnsi="Calibri" w:cs="Calibri"/>
                    <w:color w:val="000000"/>
                  </w:rPr>
                </w:rPrChange>
              </w:rPr>
              <w:t>3.49</w:t>
            </w:r>
          </w:p>
        </w:tc>
        <w:tc>
          <w:tcPr>
            <w:tcW w:w="521" w:type="pct"/>
            <w:tcBorders>
              <w:bottom w:val="nil"/>
            </w:tcBorders>
            <w:noWrap/>
            <w:vAlign w:val="bottom"/>
            <w:hideMark/>
          </w:tcPr>
          <w:p w14:paraId="46E6C1E2" w14:textId="77777777" w:rsidR="00FD1472" w:rsidRPr="00256197" w:rsidRDefault="00FD1472" w:rsidP="00DB11CB">
            <w:pPr>
              <w:spacing w:line="240" w:lineRule="auto"/>
              <w:jc w:val="right"/>
              <w:rPr>
                <w:rFonts w:eastAsia="Times New Roman" w:cs="Times New Roman"/>
                <w:color w:val="000000"/>
                <w:lang w:eastAsia="en-ZW"/>
                <w:rPrChange w:id="311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15" w:author="Urfels, Anton (IRRI)" w:date="2023-10-06T20:02:00Z">
                  <w:rPr>
                    <w:rFonts w:ascii="Calibri" w:hAnsi="Calibri" w:cs="Calibri"/>
                    <w:color w:val="000000"/>
                  </w:rPr>
                </w:rPrChange>
              </w:rPr>
              <w:t>4.85</w:t>
            </w:r>
          </w:p>
        </w:tc>
        <w:tc>
          <w:tcPr>
            <w:tcW w:w="521" w:type="pct"/>
            <w:tcBorders>
              <w:bottom w:val="nil"/>
            </w:tcBorders>
            <w:noWrap/>
            <w:vAlign w:val="bottom"/>
            <w:hideMark/>
          </w:tcPr>
          <w:p w14:paraId="1DA8C881" w14:textId="77777777" w:rsidR="00FD1472" w:rsidRPr="00256197" w:rsidRDefault="00FD1472" w:rsidP="00DB11CB">
            <w:pPr>
              <w:spacing w:line="240" w:lineRule="auto"/>
              <w:jc w:val="right"/>
              <w:rPr>
                <w:rFonts w:eastAsia="Times New Roman" w:cs="Times New Roman"/>
                <w:color w:val="000000"/>
                <w:lang w:eastAsia="en-ZW"/>
                <w:rPrChange w:id="311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17" w:author="Urfels, Anton (IRRI)" w:date="2023-10-06T20:02:00Z">
                  <w:rPr>
                    <w:rFonts w:ascii="Calibri" w:hAnsi="Calibri" w:cs="Calibri"/>
                    <w:color w:val="000000"/>
                  </w:rPr>
                </w:rPrChange>
              </w:rPr>
              <w:t>4.37</w:t>
            </w:r>
          </w:p>
        </w:tc>
        <w:tc>
          <w:tcPr>
            <w:tcW w:w="521" w:type="pct"/>
            <w:tcBorders>
              <w:bottom w:val="nil"/>
            </w:tcBorders>
            <w:noWrap/>
            <w:vAlign w:val="bottom"/>
            <w:hideMark/>
          </w:tcPr>
          <w:p w14:paraId="6F20C8B0" w14:textId="77777777" w:rsidR="00FD1472" w:rsidRPr="00256197" w:rsidRDefault="00FD1472" w:rsidP="00DB11CB">
            <w:pPr>
              <w:spacing w:line="240" w:lineRule="auto"/>
              <w:jc w:val="right"/>
              <w:rPr>
                <w:rFonts w:eastAsia="Times New Roman" w:cs="Times New Roman"/>
                <w:color w:val="000000"/>
                <w:lang w:eastAsia="en-ZW"/>
                <w:rPrChange w:id="311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19" w:author="Urfels, Anton (IRRI)" w:date="2023-10-06T20:02:00Z">
                  <w:rPr>
                    <w:rFonts w:ascii="Calibri" w:hAnsi="Calibri" w:cs="Calibri"/>
                    <w:color w:val="000000"/>
                  </w:rPr>
                </w:rPrChange>
              </w:rPr>
              <w:t>2.40</w:t>
            </w:r>
          </w:p>
        </w:tc>
        <w:tc>
          <w:tcPr>
            <w:tcW w:w="521" w:type="pct"/>
            <w:tcBorders>
              <w:bottom w:val="nil"/>
            </w:tcBorders>
            <w:noWrap/>
            <w:vAlign w:val="bottom"/>
            <w:hideMark/>
          </w:tcPr>
          <w:p w14:paraId="57C0013F" w14:textId="77777777" w:rsidR="00FD1472" w:rsidRPr="00256197" w:rsidRDefault="00FD1472" w:rsidP="00DB11CB">
            <w:pPr>
              <w:spacing w:line="240" w:lineRule="auto"/>
              <w:jc w:val="right"/>
              <w:rPr>
                <w:rFonts w:eastAsia="Times New Roman" w:cs="Times New Roman"/>
                <w:color w:val="000000"/>
                <w:lang w:eastAsia="en-ZW"/>
                <w:rPrChange w:id="312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21" w:author="Urfels, Anton (IRRI)" w:date="2023-10-06T20:02:00Z">
                  <w:rPr>
                    <w:rFonts w:ascii="Calibri" w:hAnsi="Calibri" w:cs="Calibri"/>
                    <w:color w:val="000000"/>
                  </w:rPr>
                </w:rPrChange>
              </w:rPr>
              <w:t>2.31</w:t>
            </w:r>
          </w:p>
        </w:tc>
      </w:tr>
      <w:tr w:rsidR="00FD1472" w:rsidRPr="00256197" w14:paraId="5707F76F" w14:textId="77777777" w:rsidTr="00DB11CB">
        <w:trPr>
          <w:trHeight w:val="288"/>
          <w:jc w:val="center"/>
        </w:trPr>
        <w:tc>
          <w:tcPr>
            <w:tcW w:w="679" w:type="pct"/>
            <w:vMerge/>
            <w:tcBorders>
              <w:bottom w:val="single" w:sz="4" w:space="0" w:color="auto"/>
            </w:tcBorders>
          </w:tcPr>
          <w:p w14:paraId="272E5712" w14:textId="77777777" w:rsidR="00FD1472" w:rsidRPr="00256197" w:rsidRDefault="00FD1472" w:rsidP="00DB11CB">
            <w:pPr>
              <w:spacing w:line="240" w:lineRule="auto"/>
              <w:rPr>
                <w:rFonts w:eastAsia="Times New Roman" w:cs="Times New Roman"/>
                <w:color w:val="000000"/>
                <w:lang w:eastAsia="en-ZW"/>
                <w:rPrChange w:id="3122" w:author="Urfels, Anton (IRRI)" w:date="2023-10-06T20:02:00Z">
                  <w:rPr>
                    <w:rFonts w:ascii="Gill Sans MT" w:eastAsia="Times New Roman" w:hAnsi="Gill Sans MT" w:cs="Calibri"/>
                    <w:color w:val="000000"/>
                    <w:lang w:eastAsia="en-ZW"/>
                  </w:rPr>
                </w:rPrChange>
              </w:rPr>
            </w:pPr>
          </w:p>
        </w:tc>
        <w:tc>
          <w:tcPr>
            <w:tcW w:w="1193" w:type="pct"/>
            <w:tcBorders>
              <w:top w:val="nil"/>
              <w:bottom w:val="single" w:sz="4" w:space="0" w:color="auto"/>
            </w:tcBorders>
            <w:noWrap/>
            <w:hideMark/>
          </w:tcPr>
          <w:p w14:paraId="37CF1BB1" w14:textId="77777777" w:rsidR="00FD1472" w:rsidRPr="00256197" w:rsidRDefault="00FD1472" w:rsidP="00DB11CB">
            <w:pPr>
              <w:spacing w:line="240" w:lineRule="auto"/>
              <w:rPr>
                <w:rFonts w:eastAsia="Times New Roman" w:cs="Times New Roman"/>
                <w:color w:val="000000"/>
                <w:lang w:eastAsia="en-ZW"/>
                <w:rPrChange w:id="3123"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124" w:author="Urfels, Anton (IRRI)" w:date="2023-10-06T20:02:00Z">
                  <w:rPr>
                    <w:rFonts w:ascii="Gill Sans MT" w:eastAsia="Times New Roman" w:hAnsi="Gill Sans MT" w:cs="Calibri"/>
                    <w:color w:val="000000"/>
                    <w:lang w:eastAsia="en-ZW"/>
                  </w:rPr>
                </w:rPrChange>
              </w:rPr>
              <w:t>Max</w:t>
            </w:r>
          </w:p>
        </w:tc>
        <w:tc>
          <w:tcPr>
            <w:tcW w:w="521" w:type="pct"/>
            <w:tcBorders>
              <w:top w:val="nil"/>
              <w:bottom w:val="single" w:sz="4" w:space="0" w:color="auto"/>
            </w:tcBorders>
            <w:noWrap/>
            <w:vAlign w:val="bottom"/>
            <w:hideMark/>
          </w:tcPr>
          <w:p w14:paraId="1F661A16" w14:textId="77777777" w:rsidR="00FD1472" w:rsidRPr="00256197" w:rsidRDefault="00FD1472" w:rsidP="00DB11CB">
            <w:pPr>
              <w:spacing w:line="240" w:lineRule="auto"/>
              <w:jc w:val="right"/>
              <w:rPr>
                <w:rFonts w:eastAsia="Times New Roman" w:cs="Times New Roman"/>
                <w:color w:val="000000"/>
                <w:lang w:eastAsia="en-ZW"/>
                <w:rPrChange w:id="312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26" w:author="Urfels, Anton (IRRI)" w:date="2023-10-06T20:02:00Z">
                  <w:rPr>
                    <w:rFonts w:ascii="Calibri" w:hAnsi="Calibri" w:cs="Calibri"/>
                    <w:color w:val="000000"/>
                  </w:rPr>
                </w:rPrChange>
              </w:rPr>
              <w:t>4.88</w:t>
            </w:r>
          </w:p>
        </w:tc>
        <w:tc>
          <w:tcPr>
            <w:tcW w:w="521" w:type="pct"/>
            <w:tcBorders>
              <w:top w:val="nil"/>
              <w:bottom w:val="single" w:sz="4" w:space="0" w:color="auto"/>
            </w:tcBorders>
            <w:noWrap/>
            <w:vAlign w:val="bottom"/>
            <w:hideMark/>
          </w:tcPr>
          <w:p w14:paraId="2B038E18" w14:textId="77777777" w:rsidR="00FD1472" w:rsidRPr="00256197" w:rsidRDefault="00FD1472" w:rsidP="00DB11CB">
            <w:pPr>
              <w:spacing w:line="240" w:lineRule="auto"/>
              <w:jc w:val="right"/>
              <w:rPr>
                <w:rFonts w:eastAsia="Times New Roman" w:cs="Times New Roman"/>
                <w:color w:val="000000"/>
                <w:lang w:eastAsia="en-ZW"/>
                <w:rPrChange w:id="312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28" w:author="Urfels, Anton (IRRI)" w:date="2023-10-06T20:02:00Z">
                  <w:rPr>
                    <w:rFonts w:ascii="Calibri" w:hAnsi="Calibri" w:cs="Calibri"/>
                    <w:color w:val="000000"/>
                  </w:rPr>
                </w:rPrChange>
              </w:rPr>
              <w:t>4.19</w:t>
            </w:r>
          </w:p>
        </w:tc>
        <w:tc>
          <w:tcPr>
            <w:tcW w:w="521" w:type="pct"/>
            <w:tcBorders>
              <w:top w:val="nil"/>
              <w:bottom w:val="single" w:sz="4" w:space="0" w:color="auto"/>
            </w:tcBorders>
            <w:noWrap/>
            <w:vAlign w:val="bottom"/>
            <w:hideMark/>
          </w:tcPr>
          <w:p w14:paraId="426EE8DD" w14:textId="77777777" w:rsidR="00FD1472" w:rsidRPr="00256197" w:rsidRDefault="00FD1472" w:rsidP="00DB11CB">
            <w:pPr>
              <w:spacing w:line="240" w:lineRule="auto"/>
              <w:jc w:val="right"/>
              <w:rPr>
                <w:rFonts w:eastAsia="Times New Roman" w:cs="Times New Roman"/>
                <w:color w:val="000000"/>
                <w:lang w:eastAsia="en-ZW"/>
                <w:rPrChange w:id="312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30" w:author="Urfels, Anton (IRRI)" w:date="2023-10-06T20:02:00Z">
                  <w:rPr>
                    <w:rFonts w:ascii="Calibri" w:hAnsi="Calibri" w:cs="Calibri"/>
                    <w:color w:val="000000"/>
                  </w:rPr>
                </w:rPrChange>
              </w:rPr>
              <w:t>5.73</w:t>
            </w:r>
          </w:p>
        </w:tc>
        <w:tc>
          <w:tcPr>
            <w:tcW w:w="521" w:type="pct"/>
            <w:tcBorders>
              <w:top w:val="nil"/>
              <w:bottom w:val="single" w:sz="4" w:space="0" w:color="auto"/>
            </w:tcBorders>
            <w:noWrap/>
            <w:vAlign w:val="bottom"/>
            <w:hideMark/>
          </w:tcPr>
          <w:p w14:paraId="33E83E54" w14:textId="77777777" w:rsidR="00FD1472" w:rsidRPr="00256197" w:rsidRDefault="00FD1472" w:rsidP="00DB11CB">
            <w:pPr>
              <w:spacing w:line="240" w:lineRule="auto"/>
              <w:jc w:val="right"/>
              <w:rPr>
                <w:rFonts w:eastAsia="Times New Roman" w:cs="Times New Roman"/>
                <w:color w:val="000000"/>
                <w:lang w:eastAsia="en-ZW"/>
                <w:rPrChange w:id="313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32" w:author="Urfels, Anton (IRRI)" w:date="2023-10-06T20:02:00Z">
                  <w:rPr>
                    <w:rFonts w:ascii="Calibri" w:hAnsi="Calibri" w:cs="Calibri"/>
                    <w:color w:val="000000"/>
                  </w:rPr>
                </w:rPrChange>
              </w:rPr>
              <w:t>5.33</w:t>
            </w:r>
          </w:p>
        </w:tc>
        <w:tc>
          <w:tcPr>
            <w:tcW w:w="521" w:type="pct"/>
            <w:tcBorders>
              <w:top w:val="nil"/>
              <w:bottom w:val="single" w:sz="4" w:space="0" w:color="auto"/>
            </w:tcBorders>
            <w:noWrap/>
            <w:vAlign w:val="bottom"/>
            <w:hideMark/>
          </w:tcPr>
          <w:p w14:paraId="6FABE066" w14:textId="77777777" w:rsidR="00FD1472" w:rsidRPr="00256197" w:rsidRDefault="00FD1472" w:rsidP="00DB11CB">
            <w:pPr>
              <w:spacing w:line="240" w:lineRule="auto"/>
              <w:jc w:val="right"/>
              <w:rPr>
                <w:rFonts w:eastAsia="Times New Roman" w:cs="Times New Roman"/>
                <w:color w:val="000000"/>
                <w:lang w:eastAsia="en-ZW"/>
                <w:rPrChange w:id="313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34" w:author="Urfels, Anton (IRRI)" w:date="2023-10-06T20:02:00Z">
                  <w:rPr>
                    <w:rFonts w:ascii="Calibri" w:hAnsi="Calibri" w:cs="Calibri"/>
                    <w:color w:val="000000"/>
                  </w:rPr>
                </w:rPrChange>
              </w:rPr>
              <w:t>3.12</w:t>
            </w:r>
          </w:p>
        </w:tc>
        <w:tc>
          <w:tcPr>
            <w:tcW w:w="521" w:type="pct"/>
            <w:tcBorders>
              <w:top w:val="nil"/>
              <w:bottom w:val="single" w:sz="4" w:space="0" w:color="auto"/>
            </w:tcBorders>
            <w:noWrap/>
            <w:vAlign w:val="bottom"/>
            <w:hideMark/>
          </w:tcPr>
          <w:p w14:paraId="2FCC98A0" w14:textId="77777777" w:rsidR="00FD1472" w:rsidRPr="00256197" w:rsidRDefault="00FD1472" w:rsidP="00DB11CB">
            <w:pPr>
              <w:spacing w:line="240" w:lineRule="auto"/>
              <w:jc w:val="right"/>
              <w:rPr>
                <w:rFonts w:eastAsia="Times New Roman" w:cs="Times New Roman"/>
                <w:color w:val="FF0000"/>
                <w:lang w:eastAsia="en-ZW"/>
                <w:rPrChange w:id="3135" w:author="Urfels, Anton (IRRI)" w:date="2023-10-06T20:02:00Z">
                  <w:rPr>
                    <w:rFonts w:ascii="Gill Sans MT" w:eastAsia="Times New Roman" w:hAnsi="Gill Sans MT" w:cs="Calibri"/>
                    <w:color w:val="FF0000"/>
                    <w:lang w:eastAsia="en-ZW"/>
                  </w:rPr>
                </w:rPrChange>
              </w:rPr>
            </w:pPr>
            <w:r w:rsidRPr="00256197">
              <w:rPr>
                <w:rFonts w:cs="Times New Roman"/>
                <w:color w:val="000000"/>
                <w:rPrChange w:id="3136" w:author="Urfels, Anton (IRRI)" w:date="2023-10-06T20:02:00Z">
                  <w:rPr>
                    <w:rFonts w:ascii="Calibri" w:hAnsi="Calibri" w:cs="Calibri"/>
                    <w:color w:val="000000"/>
                  </w:rPr>
                </w:rPrChange>
              </w:rPr>
              <w:t>2.97</w:t>
            </w:r>
          </w:p>
        </w:tc>
      </w:tr>
      <w:tr w:rsidR="00FD1472" w:rsidRPr="00256197" w14:paraId="0EC2FA06" w14:textId="77777777" w:rsidTr="00DB11CB">
        <w:trPr>
          <w:trHeight w:val="288"/>
          <w:jc w:val="center"/>
        </w:trPr>
        <w:tc>
          <w:tcPr>
            <w:tcW w:w="679" w:type="pct"/>
            <w:vMerge w:val="restart"/>
            <w:tcBorders>
              <w:top w:val="single" w:sz="4" w:space="0" w:color="auto"/>
            </w:tcBorders>
          </w:tcPr>
          <w:p w14:paraId="67AC37D6" w14:textId="77777777" w:rsidR="00FD1472" w:rsidRPr="00256197" w:rsidRDefault="00FD1472" w:rsidP="00DB11CB">
            <w:pPr>
              <w:spacing w:line="240" w:lineRule="auto"/>
              <w:rPr>
                <w:rFonts w:eastAsia="Times New Roman" w:cs="Times New Roman"/>
                <w:color w:val="000000"/>
                <w:lang w:eastAsia="en-ZW"/>
                <w:rPrChange w:id="3137"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138" w:author="Urfels, Anton (IRRI)" w:date="2023-10-06T20:02:00Z">
                  <w:rPr>
                    <w:rFonts w:ascii="Gill Sans MT" w:eastAsia="Times New Roman" w:hAnsi="Gill Sans MT" w:cs="Calibri"/>
                    <w:color w:val="000000"/>
                    <w:lang w:eastAsia="en-ZW"/>
                  </w:rPr>
                </w:rPrChange>
              </w:rPr>
              <w:t>Lower bound</w:t>
            </w:r>
          </w:p>
        </w:tc>
        <w:tc>
          <w:tcPr>
            <w:tcW w:w="1193" w:type="pct"/>
            <w:tcBorders>
              <w:top w:val="single" w:sz="4" w:space="0" w:color="auto"/>
            </w:tcBorders>
            <w:noWrap/>
            <w:hideMark/>
          </w:tcPr>
          <w:p w14:paraId="54E6F6C4" w14:textId="77777777" w:rsidR="00FD1472" w:rsidRPr="00256197" w:rsidRDefault="00FD1472" w:rsidP="00DB11CB">
            <w:pPr>
              <w:spacing w:line="240" w:lineRule="auto"/>
              <w:rPr>
                <w:rFonts w:eastAsia="Times New Roman" w:cs="Times New Roman"/>
                <w:color w:val="000000"/>
                <w:lang w:eastAsia="en-ZW"/>
                <w:rPrChange w:id="3139"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140" w:author="Urfels, Anton (IRRI)" w:date="2023-10-06T20:02:00Z">
                  <w:rPr>
                    <w:rFonts w:ascii="Gill Sans MT" w:eastAsia="Times New Roman" w:hAnsi="Gill Sans MT" w:cs="Calibri"/>
                    <w:color w:val="000000"/>
                    <w:lang w:eastAsia="en-ZW"/>
                  </w:rPr>
                </w:rPrChange>
              </w:rPr>
              <w:t>Mean</w:t>
            </w:r>
          </w:p>
        </w:tc>
        <w:tc>
          <w:tcPr>
            <w:tcW w:w="521" w:type="pct"/>
            <w:tcBorders>
              <w:top w:val="single" w:sz="4" w:space="0" w:color="auto"/>
            </w:tcBorders>
            <w:noWrap/>
            <w:vAlign w:val="bottom"/>
            <w:hideMark/>
          </w:tcPr>
          <w:p w14:paraId="3B9597DE" w14:textId="77777777" w:rsidR="00FD1472" w:rsidRPr="00256197" w:rsidRDefault="00FD1472" w:rsidP="00DB11CB">
            <w:pPr>
              <w:spacing w:line="240" w:lineRule="auto"/>
              <w:jc w:val="right"/>
              <w:rPr>
                <w:rFonts w:eastAsia="Times New Roman" w:cs="Times New Roman"/>
                <w:color w:val="000000"/>
                <w:lang w:eastAsia="en-ZW"/>
                <w:rPrChange w:id="314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42" w:author="Urfels, Anton (IRRI)" w:date="2023-10-06T20:02:00Z">
                  <w:rPr>
                    <w:rFonts w:ascii="Calibri" w:hAnsi="Calibri" w:cs="Calibri"/>
                    <w:color w:val="000000"/>
                  </w:rPr>
                </w:rPrChange>
              </w:rPr>
              <w:t>-3.21</w:t>
            </w:r>
          </w:p>
        </w:tc>
        <w:tc>
          <w:tcPr>
            <w:tcW w:w="521" w:type="pct"/>
            <w:tcBorders>
              <w:top w:val="single" w:sz="4" w:space="0" w:color="auto"/>
            </w:tcBorders>
            <w:noWrap/>
            <w:vAlign w:val="bottom"/>
            <w:hideMark/>
          </w:tcPr>
          <w:p w14:paraId="74EFF13E" w14:textId="77777777" w:rsidR="00FD1472" w:rsidRPr="00256197" w:rsidRDefault="00FD1472" w:rsidP="00DB11CB">
            <w:pPr>
              <w:spacing w:line="240" w:lineRule="auto"/>
              <w:jc w:val="right"/>
              <w:rPr>
                <w:rFonts w:eastAsia="Times New Roman" w:cs="Times New Roman"/>
                <w:color w:val="000000"/>
                <w:lang w:eastAsia="en-ZW"/>
                <w:rPrChange w:id="314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44" w:author="Urfels, Anton (IRRI)" w:date="2023-10-06T20:02:00Z">
                  <w:rPr>
                    <w:rFonts w:ascii="Calibri" w:hAnsi="Calibri" w:cs="Calibri"/>
                    <w:color w:val="000000"/>
                  </w:rPr>
                </w:rPrChange>
              </w:rPr>
              <w:t>0.44</w:t>
            </w:r>
          </w:p>
        </w:tc>
        <w:tc>
          <w:tcPr>
            <w:tcW w:w="521" w:type="pct"/>
            <w:tcBorders>
              <w:top w:val="single" w:sz="4" w:space="0" w:color="auto"/>
            </w:tcBorders>
            <w:noWrap/>
            <w:vAlign w:val="bottom"/>
            <w:hideMark/>
          </w:tcPr>
          <w:p w14:paraId="3406D04F" w14:textId="77777777" w:rsidR="00FD1472" w:rsidRPr="00256197" w:rsidRDefault="00FD1472" w:rsidP="00DB11CB">
            <w:pPr>
              <w:spacing w:line="240" w:lineRule="auto"/>
              <w:jc w:val="right"/>
              <w:rPr>
                <w:rFonts w:eastAsia="Times New Roman" w:cs="Times New Roman"/>
                <w:color w:val="000000"/>
                <w:lang w:eastAsia="en-ZW"/>
                <w:rPrChange w:id="314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46" w:author="Urfels, Anton (IRRI)" w:date="2023-10-06T20:02:00Z">
                  <w:rPr>
                    <w:rFonts w:ascii="Calibri" w:hAnsi="Calibri" w:cs="Calibri"/>
                    <w:color w:val="000000"/>
                  </w:rPr>
                </w:rPrChange>
              </w:rPr>
              <w:t>1.43</w:t>
            </w:r>
          </w:p>
        </w:tc>
        <w:tc>
          <w:tcPr>
            <w:tcW w:w="521" w:type="pct"/>
            <w:tcBorders>
              <w:top w:val="single" w:sz="4" w:space="0" w:color="auto"/>
            </w:tcBorders>
            <w:noWrap/>
            <w:vAlign w:val="bottom"/>
            <w:hideMark/>
          </w:tcPr>
          <w:p w14:paraId="0472390D" w14:textId="77777777" w:rsidR="00FD1472" w:rsidRPr="00256197" w:rsidRDefault="00FD1472" w:rsidP="00DB11CB">
            <w:pPr>
              <w:spacing w:line="240" w:lineRule="auto"/>
              <w:jc w:val="right"/>
              <w:rPr>
                <w:rFonts w:eastAsia="Times New Roman" w:cs="Times New Roman"/>
                <w:color w:val="000000"/>
                <w:lang w:eastAsia="en-ZW"/>
                <w:rPrChange w:id="314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48" w:author="Urfels, Anton (IRRI)" w:date="2023-10-06T20:02:00Z">
                  <w:rPr>
                    <w:rFonts w:ascii="Calibri" w:hAnsi="Calibri" w:cs="Calibri"/>
                    <w:color w:val="000000"/>
                  </w:rPr>
                </w:rPrChange>
              </w:rPr>
              <w:t>0.73</w:t>
            </w:r>
          </w:p>
        </w:tc>
        <w:tc>
          <w:tcPr>
            <w:tcW w:w="521" w:type="pct"/>
            <w:tcBorders>
              <w:top w:val="single" w:sz="4" w:space="0" w:color="auto"/>
            </w:tcBorders>
            <w:noWrap/>
            <w:vAlign w:val="bottom"/>
            <w:hideMark/>
          </w:tcPr>
          <w:p w14:paraId="2D034CBD" w14:textId="77777777" w:rsidR="00FD1472" w:rsidRPr="00256197" w:rsidRDefault="00FD1472" w:rsidP="00DB11CB">
            <w:pPr>
              <w:spacing w:line="240" w:lineRule="auto"/>
              <w:jc w:val="right"/>
              <w:rPr>
                <w:rFonts w:eastAsia="Times New Roman" w:cs="Times New Roman"/>
                <w:color w:val="000000"/>
                <w:lang w:eastAsia="en-ZW"/>
                <w:rPrChange w:id="314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50" w:author="Urfels, Anton (IRRI)" w:date="2023-10-06T20:02:00Z">
                  <w:rPr>
                    <w:rFonts w:ascii="Calibri" w:hAnsi="Calibri" w:cs="Calibri"/>
                    <w:color w:val="000000"/>
                  </w:rPr>
                </w:rPrChange>
              </w:rPr>
              <w:t>-0.61</w:t>
            </w:r>
          </w:p>
        </w:tc>
        <w:tc>
          <w:tcPr>
            <w:tcW w:w="521" w:type="pct"/>
            <w:tcBorders>
              <w:top w:val="single" w:sz="4" w:space="0" w:color="auto"/>
            </w:tcBorders>
            <w:noWrap/>
            <w:vAlign w:val="bottom"/>
            <w:hideMark/>
          </w:tcPr>
          <w:p w14:paraId="72A3BE28" w14:textId="77777777" w:rsidR="00FD1472" w:rsidRPr="00256197" w:rsidRDefault="00FD1472" w:rsidP="00DB11CB">
            <w:pPr>
              <w:spacing w:line="240" w:lineRule="auto"/>
              <w:jc w:val="right"/>
              <w:rPr>
                <w:rFonts w:eastAsia="Times New Roman" w:cs="Times New Roman"/>
                <w:color w:val="000000"/>
                <w:lang w:eastAsia="en-ZW"/>
                <w:rPrChange w:id="315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52" w:author="Urfels, Anton (IRRI)" w:date="2023-10-06T20:02:00Z">
                  <w:rPr>
                    <w:rFonts w:ascii="Calibri" w:hAnsi="Calibri" w:cs="Calibri"/>
                    <w:color w:val="000000"/>
                  </w:rPr>
                </w:rPrChange>
              </w:rPr>
              <w:t>-0.86</w:t>
            </w:r>
          </w:p>
        </w:tc>
      </w:tr>
      <w:tr w:rsidR="00FD1472" w:rsidRPr="00256197" w14:paraId="365652C6" w14:textId="77777777" w:rsidTr="00DB11CB">
        <w:trPr>
          <w:trHeight w:val="288"/>
          <w:jc w:val="center"/>
        </w:trPr>
        <w:tc>
          <w:tcPr>
            <w:tcW w:w="679" w:type="pct"/>
            <w:vMerge/>
          </w:tcPr>
          <w:p w14:paraId="68FE6476" w14:textId="77777777" w:rsidR="00FD1472" w:rsidRPr="00256197" w:rsidRDefault="00FD1472" w:rsidP="00DB11CB">
            <w:pPr>
              <w:spacing w:line="240" w:lineRule="auto"/>
              <w:rPr>
                <w:rFonts w:eastAsia="Times New Roman" w:cs="Times New Roman"/>
                <w:color w:val="000000"/>
                <w:lang w:eastAsia="en-ZW"/>
                <w:rPrChange w:id="3153" w:author="Urfels, Anton (IRRI)" w:date="2023-10-06T20:02:00Z">
                  <w:rPr>
                    <w:rFonts w:ascii="Gill Sans MT" w:eastAsia="Times New Roman" w:hAnsi="Gill Sans MT" w:cs="Calibri"/>
                    <w:color w:val="000000"/>
                    <w:lang w:eastAsia="en-ZW"/>
                  </w:rPr>
                </w:rPrChange>
              </w:rPr>
            </w:pPr>
          </w:p>
        </w:tc>
        <w:tc>
          <w:tcPr>
            <w:tcW w:w="1193" w:type="pct"/>
            <w:noWrap/>
            <w:hideMark/>
          </w:tcPr>
          <w:p w14:paraId="0260EA1F" w14:textId="77777777" w:rsidR="00FD1472" w:rsidRPr="00256197" w:rsidRDefault="00FD1472" w:rsidP="00DB11CB">
            <w:pPr>
              <w:spacing w:line="240" w:lineRule="auto"/>
              <w:rPr>
                <w:rFonts w:eastAsia="Times New Roman" w:cs="Times New Roman"/>
                <w:color w:val="000000"/>
                <w:lang w:eastAsia="en-ZW"/>
                <w:rPrChange w:id="3154"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155" w:author="Urfels, Anton (IRRI)" w:date="2023-10-06T20:02:00Z">
                  <w:rPr>
                    <w:rFonts w:ascii="Gill Sans MT" w:eastAsia="Times New Roman" w:hAnsi="Gill Sans MT" w:cs="Calibri"/>
                    <w:color w:val="000000"/>
                    <w:lang w:eastAsia="en-ZW"/>
                  </w:rPr>
                </w:rPrChange>
              </w:rPr>
              <w:t>Standard deviation</w:t>
            </w:r>
          </w:p>
        </w:tc>
        <w:tc>
          <w:tcPr>
            <w:tcW w:w="521" w:type="pct"/>
            <w:noWrap/>
            <w:vAlign w:val="bottom"/>
            <w:hideMark/>
          </w:tcPr>
          <w:p w14:paraId="5B026646" w14:textId="77777777" w:rsidR="00FD1472" w:rsidRPr="00256197" w:rsidRDefault="00FD1472" w:rsidP="00DB11CB">
            <w:pPr>
              <w:spacing w:line="240" w:lineRule="auto"/>
              <w:jc w:val="right"/>
              <w:rPr>
                <w:rFonts w:eastAsia="Times New Roman" w:cs="Times New Roman"/>
                <w:color w:val="000000"/>
                <w:lang w:eastAsia="en-ZW"/>
                <w:rPrChange w:id="315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57" w:author="Urfels, Anton (IRRI)" w:date="2023-10-06T20:02:00Z">
                  <w:rPr>
                    <w:rFonts w:ascii="Calibri" w:hAnsi="Calibri" w:cs="Calibri"/>
                    <w:color w:val="000000"/>
                  </w:rPr>
                </w:rPrChange>
              </w:rPr>
              <w:t>1.44</w:t>
            </w:r>
          </w:p>
        </w:tc>
        <w:tc>
          <w:tcPr>
            <w:tcW w:w="521" w:type="pct"/>
            <w:noWrap/>
            <w:vAlign w:val="bottom"/>
            <w:hideMark/>
          </w:tcPr>
          <w:p w14:paraId="061A826C" w14:textId="77777777" w:rsidR="00FD1472" w:rsidRPr="00256197" w:rsidRDefault="00FD1472" w:rsidP="00DB11CB">
            <w:pPr>
              <w:spacing w:line="240" w:lineRule="auto"/>
              <w:jc w:val="right"/>
              <w:rPr>
                <w:rFonts w:eastAsia="Times New Roman" w:cs="Times New Roman"/>
                <w:color w:val="000000"/>
                <w:lang w:eastAsia="en-ZW"/>
                <w:rPrChange w:id="315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59" w:author="Urfels, Anton (IRRI)" w:date="2023-10-06T20:02:00Z">
                  <w:rPr>
                    <w:rFonts w:ascii="Calibri" w:hAnsi="Calibri" w:cs="Calibri"/>
                    <w:color w:val="000000"/>
                  </w:rPr>
                </w:rPrChange>
              </w:rPr>
              <w:t>1.38</w:t>
            </w:r>
          </w:p>
        </w:tc>
        <w:tc>
          <w:tcPr>
            <w:tcW w:w="521" w:type="pct"/>
            <w:noWrap/>
            <w:vAlign w:val="bottom"/>
            <w:hideMark/>
          </w:tcPr>
          <w:p w14:paraId="420A1E6F" w14:textId="77777777" w:rsidR="00FD1472" w:rsidRPr="00256197" w:rsidRDefault="00FD1472" w:rsidP="00DB11CB">
            <w:pPr>
              <w:spacing w:line="240" w:lineRule="auto"/>
              <w:jc w:val="right"/>
              <w:rPr>
                <w:rFonts w:eastAsia="Times New Roman" w:cs="Times New Roman"/>
                <w:color w:val="000000"/>
                <w:lang w:eastAsia="en-ZW"/>
                <w:rPrChange w:id="316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61" w:author="Urfels, Anton (IRRI)" w:date="2023-10-06T20:02:00Z">
                  <w:rPr>
                    <w:rFonts w:ascii="Calibri" w:hAnsi="Calibri" w:cs="Calibri"/>
                    <w:color w:val="000000"/>
                  </w:rPr>
                </w:rPrChange>
              </w:rPr>
              <w:t>1.23</w:t>
            </w:r>
          </w:p>
        </w:tc>
        <w:tc>
          <w:tcPr>
            <w:tcW w:w="521" w:type="pct"/>
            <w:noWrap/>
            <w:vAlign w:val="bottom"/>
            <w:hideMark/>
          </w:tcPr>
          <w:p w14:paraId="193E60D1" w14:textId="77777777" w:rsidR="00FD1472" w:rsidRPr="00256197" w:rsidRDefault="00FD1472" w:rsidP="00DB11CB">
            <w:pPr>
              <w:spacing w:line="240" w:lineRule="auto"/>
              <w:jc w:val="right"/>
              <w:rPr>
                <w:rFonts w:eastAsia="Times New Roman" w:cs="Times New Roman"/>
                <w:color w:val="000000"/>
                <w:lang w:eastAsia="en-ZW"/>
                <w:rPrChange w:id="316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63" w:author="Urfels, Anton (IRRI)" w:date="2023-10-06T20:02:00Z">
                  <w:rPr>
                    <w:rFonts w:ascii="Calibri" w:hAnsi="Calibri" w:cs="Calibri"/>
                    <w:color w:val="000000"/>
                  </w:rPr>
                </w:rPrChange>
              </w:rPr>
              <w:t>1.18</w:t>
            </w:r>
          </w:p>
        </w:tc>
        <w:tc>
          <w:tcPr>
            <w:tcW w:w="521" w:type="pct"/>
            <w:noWrap/>
            <w:vAlign w:val="bottom"/>
            <w:hideMark/>
          </w:tcPr>
          <w:p w14:paraId="0914F943" w14:textId="77777777" w:rsidR="00FD1472" w:rsidRPr="00256197" w:rsidRDefault="00FD1472" w:rsidP="00DB11CB">
            <w:pPr>
              <w:spacing w:line="240" w:lineRule="auto"/>
              <w:jc w:val="right"/>
              <w:rPr>
                <w:rFonts w:eastAsia="Times New Roman" w:cs="Times New Roman"/>
                <w:color w:val="000000"/>
                <w:lang w:eastAsia="en-ZW"/>
                <w:rPrChange w:id="316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65" w:author="Urfels, Anton (IRRI)" w:date="2023-10-06T20:02:00Z">
                  <w:rPr>
                    <w:rFonts w:ascii="Calibri" w:hAnsi="Calibri" w:cs="Calibri"/>
                    <w:color w:val="000000"/>
                  </w:rPr>
                </w:rPrChange>
              </w:rPr>
              <w:t>1.33</w:t>
            </w:r>
          </w:p>
        </w:tc>
        <w:tc>
          <w:tcPr>
            <w:tcW w:w="521" w:type="pct"/>
            <w:noWrap/>
            <w:vAlign w:val="bottom"/>
            <w:hideMark/>
          </w:tcPr>
          <w:p w14:paraId="04AB2FD3" w14:textId="77777777" w:rsidR="00FD1472" w:rsidRPr="00256197" w:rsidRDefault="00FD1472" w:rsidP="00DB11CB">
            <w:pPr>
              <w:spacing w:line="240" w:lineRule="auto"/>
              <w:jc w:val="right"/>
              <w:rPr>
                <w:rFonts w:eastAsia="Times New Roman" w:cs="Times New Roman"/>
                <w:color w:val="000000"/>
                <w:lang w:eastAsia="en-ZW"/>
                <w:rPrChange w:id="316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67" w:author="Urfels, Anton (IRRI)" w:date="2023-10-06T20:02:00Z">
                  <w:rPr>
                    <w:rFonts w:ascii="Calibri" w:hAnsi="Calibri" w:cs="Calibri"/>
                    <w:color w:val="000000"/>
                  </w:rPr>
                </w:rPrChange>
              </w:rPr>
              <w:t>1.28</w:t>
            </w:r>
          </w:p>
        </w:tc>
      </w:tr>
      <w:tr w:rsidR="00FD1472" w:rsidRPr="00256197" w14:paraId="3B299D77" w14:textId="77777777" w:rsidTr="00DB11CB">
        <w:trPr>
          <w:trHeight w:val="288"/>
          <w:jc w:val="center"/>
        </w:trPr>
        <w:tc>
          <w:tcPr>
            <w:tcW w:w="679" w:type="pct"/>
            <w:vMerge/>
          </w:tcPr>
          <w:p w14:paraId="28B23459" w14:textId="77777777" w:rsidR="00FD1472" w:rsidRPr="00256197" w:rsidRDefault="00FD1472" w:rsidP="00DB11CB">
            <w:pPr>
              <w:spacing w:line="240" w:lineRule="auto"/>
              <w:rPr>
                <w:rFonts w:eastAsia="Times New Roman" w:cs="Times New Roman"/>
                <w:color w:val="000000"/>
                <w:lang w:eastAsia="en-ZW"/>
                <w:rPrChange w:id="3168" w:author="Urfels, Anton (IRRI)" w:date="2023-10-06T20:02:00Z">
                  <w:rPr>
                    <w:rFonts w:ascii="Gill Sans MT" w:eastAsia="Times New Roman" w:hAnsi="Gill Sans MT" w:cs="Calibri"/>
                    <w:color w:val="000000"/>
                    <w:lang w:eastAsia="en-ZW"/>
                  </w:rPr>
                </w:rPrChange>
              </w:rPr>
            </w:pPr>
          </w:p>
        </w:tc>
        <w:tc>
          <w:tcPr>
            <w:tcW w:w="1193" w:type="pct"/>
            <w:noWrap/>
            <w:hideMark/>
          </w:tcPr>
          <w:p w14:paraId="578EF992" w14:textId="77777777" w:rsidR="00FD1472" w:rsidRPr="00256197" w:rsidRDefault="00FD1472" w:rsidP="00DB11CB">
            <w:pPr>
              <w:spacing w:line="240" w:lineRule="auto"/>
              <w:rPr>
                <w:rFonts w:eastAsia="Times New Roman" w:cs="Times New Roman"/>
                <w:color w:val="000000"/>
                <w:lang w:eastAsia="en-ZW"/>
                <w:rPrChange w:id="3169"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170" w:author="Urfels, Anton (IRRI)" w:date="2023-10-06T20:02:00Z">
                  <w:rPr>
                    <w:rFonts w:ascii="Gill Sans MT" w:eastAsia="Times New Roman" w:hAnsi="Gill Sans MT" w:cs="Calibri"/>
                    <w:color w:val="000000"/>
                    <w:lang w:eastAsia="en-ZW"/>
                  </w:rPr>
                </w:rPrChange>
              </w:rPr>
              <w:t>Min</w:t>
            </w:r>
          </w:p>
        </w:tc>
        <w:tc>
          <w:tcPr>
            <w:tcW w:w="521" w:type="pct"/>
            <w:noWrap/>
            <w:vAlign w:val="bottom"/>
            <w:hideMark/>
          </w:tcPr>
          <w:p w14:paraId="23093B92" w14:textId="77777777" w:rsidR="00FD1472" w:rsidRPr="00256197" w:rsidRDefault="00FD1472" w:rsidP="00DB11CB">
            <w:pPr>
              <w:spacing w:line="240" w:lineRule="auto"/>
              <w:jc w:val="right"/>
              <w:rPr>
                <w:rFonts w:eastAsia="Times New Roman" w:cs="Times New Roman"/>
                <w:color w:val="000000"/>
                <w:lang w:eastAsia="en-ZW"/>
                <w:rPrChange w:id="317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72" w:author="Urfels, Anton (IRRI)" w:date="2023-10-06T20:02:00Z">
                  <w:rPr>
                    <w:rFonts w:ascii="Calibri" w:hAnsi="Calibri" w:cs="Calibri"/>
                    <w:color w:val="000000"/>
                  </w:rPr>
                </w:rPrChange>
              </w:rPr>
              <w:t>-6.59</w:t>
            </w:r>
          </w:p>
        </w:tc>
        <w:tc>
          <w:tcPr>
            <w:tcW w:w="521" w:type="pct"/>
            <w:noWrap/>
            <w:vAlign w:val="bottom"/>
            <w:hideMark/>
          </w:tcPr>
          <w:p w14:paraId="343F083D" w14:textId="77777777" w:rsidR="00FD1472" w:rsidRPr="00256197" w:rsidRDefault="00FD1472" w:rsidP="00DB11CB">
            <w:pPr>
              <w:spacing w:line="240" w:lineRule="auto"/>
              <w:jc w:val="right"/>
              <w:rPr>
                <w:rFonts w:eastAsia="Times New Roman" w:cs="Times New Roman"/>
                <w:color w:val="000000"/>
                <w:lang w:eastAsia="en-ZW"/>
                <w:rPrChange w:id="317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74" w:author="Urfels, Anton (IRRI)" w:date="2023-10-06T20:02:00Z">
                  <w:rPr>
                    <w:rFonts w:ascii="Calibri" w:hAnsi="Calibri" w:cs="Calibri"/>
                    <w:color w:val="000000"/>
                  </w:rPr>
                </w:rPrChange>
              </w:rPr>
              <w:t>-1.73</w:t>
            </w:r>
          </w:p>
        </w:tc>
        <w:tc>
          <w:tcPr>
            <w:tcW w:w="521" w:type="pct"/>
            <w:noWrap/>
            <w:vAlign w:val="bottom"/>
            <w:hideMark/>
          </w:tcPr>
          <w:p w14:paraId="712BC87A" w14:textId="77777777" w:rsidR="00FD1472" w:rsidRPr="00256197" w:rsidRDefault="00FD1472" w:rsidP="00DB11CB">
            <w:pPr>
              <w:spacing w:line="240" w:lineRule="auto"/>
              <w:jc w:val="right"/>
              <w:rPr>
                <w:rFonts w:eastAsia="Times New Roman" w:cs="Times New Roman"/>
                <w:color w:val="000000"/>
                <w:lang w:eastAsia="en-ZW"/>
                <w:rPrChange w:id="317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76" w:author="Urfels, Anton (IRRI)" w:date="2023-10-06T20:02:00Z">
                  <w:rPr>
                    <w:rFonts w:ascii="Calibri" w:hAnsi="Calibri" w:cs="Calibri"/>
                    <w:color w:val="000000"/>
                  </w:rPr>
                </w:rPrChange>
              </w:rPr>
              <w:t>-1.71</w:t>
            </w:r>
          </w:p>
        </w:tc>
        <w:tc>
          <w:tcPr>
            <w:tcW w:w="521" w:type="pct"/>
            <w:noWrap/>
            <w:vAlign w:val="bottom"/>
            <w:hideMark/>
          </w:tcPr>
          <w:p w14:paraId="37B6D2A1" w14:textId="77777777" w:rsidR="00FD1472" w:rsidRPr="00256197" w:rsidRDefault="00FD1472" w:rsidP="00DB11CB">
            <w:pPr>
              <w:spacing w:line="240" w:lineRule="auto"/>
              <w:jc w:val="right"/>
              <w:rPr>
                <w:rFonts w:eastAsia="Times New Roman" w:cs="Times New Roman"/>
                <w:color w:val="000000"/>
                <w:lang w:eastAsia="en-ZW"/>
                <w:rPrChange w:id="317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78" w:author="Urfels, Anton (IRRI)" w:date="2023-10-06T20:02:00Z">
                  <w:rPr>
                    <w:rFonts w:ascii="Calibri" w:hAnsi="Calibri" w:cs="Calibri"/>
                    <w:color w:val="000000"/>
                  </w:rPr>
                </w:rPrChange>
              </w:rPr>
              <w:t>-3.91</w:t>
            </w:r>
          </w:p>
        </w:tc>
        <w:tc>
          <w:tcPr>
            <w:tcW w:w="521" w:type="pct"/>
            <w:noWrap/>
            <w:vAlign w:val="bottom"/>
            <w:hideMark/>
          </w:tcPr>
          <w:p w14:paraId="7BBB29F3" w14:textId="77777777" w:rsidR="00FD1472" w:rsidRPr="00256197" w:rsidRDefault="00FD1472" w:rsidP="00DB11CB">
            <w:pPr>
              <w:spacing w:line="240" w:lineRule="auto"/>
              <w:jc w:val="right"/>
              <w:rPr>
                <w:rFonts w:eastAsia="Times New Roman" w:cs="Times New Roman"/>
                <w:color w:val="000000"/>
                <w:lang w:eastAsia="en-ZW"/>
                <w:rPrChange w:id="317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80" w:author="Urfels, Anton (IRRI)" w:date="2023-10-06T20:02:00Z">
                  <w:rPr>
                    <w:rFonts w:ascii="Calibri" w:hAnsi="Calibri" w:cs="Calibri"/>
                    <w:color w:val="000000"/>
                  </w:rPr>
                </w:rPrChange>
              </w:rPr>
              <w:t>-2.66</w:t>
            </w:r>
          </w:p>
        </w:tc>
        <w:tc>
          <w:tcPr>
            <w:tcW w:w="521" w:type="pct"/>
            <w:noWrap/>
            <w:vAlign w:val="bottom"/>
            <w:hideMark/>
          </w:tcPr>
          <w:p w14:paraId="564549B6" w14:textId="77777777" w:rsidR="00FD1472" w:rsidRPr="00256197" w:rsidRDefault="00FD1472" w:rsidP="00DB11CB">
            <w:pPr>
              <w:spacing w:line="240" w:lineRule="auto"/>
              <w:jc w:val="right"/>
              <w:rPr>
                <w:rFonts w:eastAsia="Times New Roman" w:cs="Times New Roman"/>
                <w:color w:val="000000"/>
                <w:lang w:eastAsia="en-ZW"/>
                <w:rPrChange w:id="318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82" w:author="Urfels, Anton (IRRI)" w:date="2023-10-06T20:02:00Z">
                  <w:rPr>
                    <w:rFonts w:ascii="Calibri" w:hAnsi="Calibri" w:cs="Calibri"/>
                    <w:color w:val="000000"/>
                  </w:rPr>
                </w:rPrChange>
              </w:rPr>
              <w:t>-3.04</w:t>
            </w:r>
          </w:p>
        </w:tc>
      </w:tr>
      <w:tr w:rsidR="00FD1472" w:rsidRPr="00256197" w14:paraId="24D078D7" w14:textId="77777777" w:rsidTr="00DB11CB">
        <w:trPr>
          <w:trHeight w:val="288"/>
          <w:jc w:val="center"/>
        </w:trPr>
        <w:tc>
          <w:tcPr>
            <w:tcW w:w="679" w:type="pct"/>
            <w:vMerge/>
          </w:tcPr>
          <w:p w14:paraId="468AA99C" w14:textId="77777777" w:rsidR="00FD1472" w:rsidRPr="00256197" w:rsidRDefault="00FD1472" w:rsidP="00DB11CB">
            <w:pPr>
              <w:spacing w:line="240" w:lineRule="auto"/>
              <w:rPr>
                <w:rFonts w:eastAsia="Times New Roman" w:cs="Times New Roman"/>
                <w:color w:val="000000"/>
                <w:lang w:eastAsia="en-ZW"/>
                <w:rPrChange w:id="3183" w:author="Urfels, Anton (IRRI)" w:date="2023-10-06T20:02:00Z">
                  <w:rPr>
                    <w:rFonts w:ascii="Gill Sans MT" w:eastAsia="Times New Roman" w:hAnsi="Gill Sans MT" w:cs="Calibri"/>
                    <w:color w:val="000000"/>
                    <w:lang w:eastAsia="en-ZW"/>
                  </w:rPr>
                </w:rPrChange>
              </w:rPr>
            </w:pPr>
          </w:p>
        </w:tc>
        <w:tc>
          <w:tcPr>
            <w:tcW w:w="1193" w:type="pct"/>
            <w:noWrap/>
            <w:hideMark/>
          </w:tcPr>
          <w:p w14:paraId="5099952C" w14:textId="77777777" w:rsidR="00FD1472" w:rsidRPr="00256197" w:rsidRDefault="00FD1472" w:rsidP="00DB11CB">
            <w:pPr>
              <w:spacing w:line="240" w:lineRule="auto"/>
              <w:rPr>
                <w:rFonts w:eastAsia="Times New Roman" w:cs="Times New Roman"/>
                <w:color w:val="000000"/>
                <w:lang w:eastAsia="en-ZW"/>
                <w:rPrChange w:id="3184"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185" w:author="Urfels, Anton (IRRI)" w:date="2023-10-06T20:02:00Z">
                  <w:rPr>
                    <w:rFonts w:ascii="Gill Sans MT" w:eastAsia="Times New Roman" w:hAnsi="Gill Sans MT" w:cs="Calibri"/>
                    <w:color w:val="000000"/>
                    <w:lang w:eastAsia="en-ZW"/>
                  </w:rPr>
                </w:rPrChange>
              </w:rPr>
              <w:t>10th percentile</w:t>
            </w:r>
          </w:p>
        </w:tc>
        <w:tc>
          <w:tcPr>
            <w:tcW w:w="521" w:type="pct"/>
            <w:noWrap/>
            <w:vAlign w:val="bottom"/>
            <w:hideMark/>
          </w:tcPr>
          <w:p w14:paraId="2EFC881C" w14:textId="77777777" w:rsidR="00FD1472" w:rsidRPr="00256197" w:rsidRDefault="00FD1472" w:rsidP="00DB11CB">
            <w:pPr>
              <w:spacing w:line="240" w:lineRule="auto"/>
              <w:jc w:val="right"/>
              <w:rPr>
                <w:rFonts w:eastAsia="Times New Roman" w:cs="Times New Roman"/>
                <w:color w:val="000000"/>
                <w:lang w:eastAsia="en-ZW"/>
                <w:rPrChange w:id="318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87" w:author="Urfels, Anton (IRRI)" w:date="2023-10-06T20:02:00Z">
                  <w:rPr>
                    <w:rFonts w:ascii="Calibri" w:hAnsi="Calibri" w:cs="Calibri"/>
                    <w:color w:val="000000"/>
                  </w:rPr>
                </w:rPrChange>
              </w:rPr>
              <w:t>-5.31</w:t>
            </w:r>
          </w:p>
        </w:tc>
        <w:tc>
          <w:tcPr>
            <w:tcW w:w="521" w:type="pct"/>
            <w:noWrap/>
            <w:vAlign w:val="bottom"/>
            <w:hideMark/>
          </w:tcPr>
          <w:p w14:paraId="28FE6CD2" w14:textId="77777777" w:rsidR="00FD1472" w:rsidRPr="00256197" w:rsidRDefault="00FD1472" w:rsidP="00DB11CB">
            <w:pPr>
              <w:spacing w:line="240" w:lineRule="auto"/>
              <w:jc w:val="right"/>
              <w:rPr>
                <w:rFonts w:eastAsia="Times New Roman" w:cs="Times New Roman"/>
                <w:color w:val="000000"/>
                <w:lang w:eastAsia="en-ZW"/>
                <w:rPrChange w:id="318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89" w:author="Urfels, Anton (IRRI)" w:date="2023-10-06T20:02:00Z">
                  <w:rPr>
                    <w:rFonts w:ascii="Calibri" w:hAnsi="Calibri" w:cs="Calibri"/>
                    <w:color w:val="000000"/>
                  </w:rPr>
                </w:rPrChange>
              </w:rPr>
              <w:t>-1.31</w:t>
            </w:r>
          </w:p>
        </w:tc>
        <w:tc>
          <w:tcPr>
            <w:tcW w:w="521" w:type="pct"/>
            <w:noWrap/>
            <w:vAlign w:val="bottom"/>
            <w:hideMark/>
          </w:tcPr>
          <w:p w14:paraId="43A1752D" w14:textId="77777777" w:rsidR="00FD1472" w:rsidRPr="00256197" w:rsidRDefault="00FD1472" w:rsidP="00DB11CB">
            <w:pPr>
              <w:spacing w:line="240" w:lineRule="auto"/>
              <w:jc w:val="right"/>
              <w:rPr>
                <w:rFonts w:eastAsia="Times New Roman" w:cs="Times New Roman"/>
                <w:color w:val="000000"/>
                <w:lang w:eastAsia="en-ZW"/>
                <w:rPrChange w:id="319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91" w:author="Urfels, Anton (IRRI)" w:date="2023-10-06T20:02:00Z">
                  <w:rPr>
                    <w:rFonts w:ascii="Calibri" w:hAnsi="Calibri" w:cs="Calibri"/>
                    <w:color w:val="000000"/>
                  </w:rPr>
                </w:rPrChange>
              </w:rPr>
              <w:t>-0.10</w:t>
            </w:r>
          </w:p>
        </w:tc>
        <w:tc>
          <w:tcPr>
            <w:tcW w:w="521" w:type="pct"/>
            <w:noWrap/>
            <w:vAlign w:val="bottom"/>
            <w:hideMark/>
          </w:tcPr>
          <w:p w14:paraId="241924BA" w14:textId="77777777" w:rsidR="00FD1472" w:rsidRPr="00256197" w:rsidRDefault="00FD1472" w:rsidP="00DB11CB">
            <w:pPr>
              <w:spacing w:line="240" w:lineRule="auto"/>
              <w:jc w:val="right"/>
              <w:rPr>
                <w:rFonts w:eastAsia="Times New Roman" w:cs="Times New Roman"/>
                <w:color w:val="000000"/>
                <w:lang w:eastAsia="en-ZW"/>
                <w:rPrChange w:id="319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93" w:author="Urfels, Anton (IRRI)" w:date="2023-10-06T20:02:00Z">
                  <w:rPr>
                    <w:rFonts w:ascii="Calibri" w:hAnsi="Calibri" w:cs="Calibri"/>
                    <w:color w:val="000000"/>
                  </w:rPr>
                </w:rPrChange>
              </w:rPr>
              <w:t>-0.44</w:t>
            </w:r>
          </w:p>
        </w:tc>
        <w:tc>
          <w:tcPr>
            <w:tcW w:w="521" w:type="pct"/>
            <w:noWrap/>
            <w:vAlign w:val="bottom"/>
            <w:hideMark/>
          </w:tcPr>
          <w:p w14:paraId="73A2C431" w14:textId="77777777" w:rsidR="00FD1472" w:rsidRPr="00256197" w:rsidRDefault="00FD1472" w:rsidP="00DB11CB">
            <w:pPr>
              <w:spacing w:line="240" w:lineRule="auto"/>
              <w:jc w:val="right"/>
              <w:rPr>
                <w:rFonts w:eastAsia="Times New Roman" w:cs="Times New Roman"/>
                <w:color w:val="000000"/>
                <w:lang w:eastAsia="en-ZW"/>
                <w:rPrChange w:id="319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95" w:author="Urfels, Anton (IRRI)" w:date="2023-10-06T20:02:00Z">
                  <w:rPr>
                    <w:rFonts w:ascii="Calibri" w:hAnsi="Calibri" w:cs="Calibri"/>
                    <w:color w:val="000000"/>
                  </w:rPr>
                </w:rPrChange>
              </w:rPr>
              <w:t>-2.24</w:t>
            </w:r>
          </w:p>
        </w:tc>
        <w:tc>
          <w:tcPr>
            <w:tcW w:w="521" w:type="pct"/>
            <w:noWrap/>
            <w:vAlign w:val="bottom"/>
            <w:hideMark/>
          </w:tcPr>
          <w:p w14:paraId="464D76B9" w14:textId="77777777" w:rsidR="00FD1472" w:rsidRPr="00256197" w:rsidRDefault="00FD1472" w:rsidP="00DB11CB">
            <w:pPr>
              <w:spacing w:line="240" w:lineRule="auto"/>
              <w:jc w:val="right"/>
              <w:rPr>
                <w:rFonts w:eastAsia="Times New Roman" w:cs="Times New Roman"/>
                <w:color w:val="000000"/>
                <w:lang w:eastAsia="en-ZW"/>
                <w:rPrChange w:id="319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97" w:author="Urfels, Anton (IRRI)" w:date="2023-10-06T20:02:00Z">
                  <w:rPr>
                    <w:rFonts w:ascii="Calibri" w:hAnsi="Calibri" w:cs="Calibri"/>
                    <w:color w:val="000000"/>
                  </w:rPr>
                </w:rPrChange>
              </w:rPr>
              <w:t>-2.29</w:t>
            </w:r>
          </w:p>
        </w:tc>
      </w:tr>
      <w:tr w:rsidR="00FD1472" w:rsidRPr="00256197" w14:paraId="44ACE7E7" w14:textId="77777777" w:rsidTr="00DB11CB">
        <w:trPr>
          <w:trHeight w:val="288"/>
          <w:jc w:val="center"/>
        </w:trPr>
        <w:tc>
          <w:tcPr>
            <w:tcW w:w="679" w:type="pct"/>
            <w:vMerge/>
          </w:tcPr>
          <w:p w14:paraId="6CB89D94" w14:textId="77777777" w:rsidR="00FD1472" w:rsidRPr="00256197" w:rsidRDefault="00FD1472" w:rsidP="00DB11CB">
            <w:pPr>
              <w:spacing w:line="240" w:lineRule="auto"/>
              <w:rPr>
                <w:rFonts w:eastAsia="Times New Roman" w:cs="Times New Roman"/>
                <w:color w:val="000000"/>
                <w:lang w:eastAsia="en-ZW"/>
                <w:rPrChange w:id="3198" w:author="Urfels, Anton (IRRI)" w:date="2023-10-06T20:02:00Z">
                  <w:rPr>
                    <w:rFonts w:ascii="Gill Sans MT" w:eastAsia="Times New Roman" w:hAnsi="Gill Sans MT" w:cs="Calibri"/>
                    <w:color w:val="000000"/>
                    <w:lang w:eastAsia="en-ZW"/>
                  </w:rPr>
                </w:rPrChange>
              </w:rPr>
            </w:pPr>
          </w:p>
        </w:tc>
        <w:tc>
          <w:tcPr>
            <w:tcW w:w="1193" w:type="pct"/>
            <w:noWrap/>
            <w:hideMark/>
          </w:tcPr>
          <w:p w14:paraId="01822FEE" w14:textId="77777777" w:rsidR="00FD1472" w:rsidRPr="00256197" w:rsidRDefault="00FD1472" w:rsidP="00DB11CB">
            <w:pPr>
              <w:spacing w:line="240" w:lineRule="auto"/>
              <w:rPr>
                <w:rFonts w:eastAsia="Times New Roman" w:cs="Times New Roman"/>
                <w:color w:val="000000"/>
                <w:lang w:eastAsia="en-ZW"/>
                <w:rPrChange w:id="3199"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200" w:author="Urfels, Anton (IRRI)" w:date="2023-10-06T20:02:00Z">
                  <w:rPr>
                    <w:rFonts w:ascii="Gill Sans MT" w:eastAsia="Times New Roman" w:hAnsi="Gill Sans MT" w:cs="Calibri"/>
                    <w:color w:val="000000"/>
                    <w:lang w:eastAsia="en-ZW"/>
                  </w:rPr>
                </w:rPrChange>
              </w:rPr>
              <w:t>25th percentile</w:t>
            </w:r>
          </w:p>
        </w:tc>
        <w:tc>
          <w:tcPr>
            <w:tcW w:w="521" w:type="pct"/>
            <w:noWrap/>
            <w:vAlign w:val="bottom"/>
            <w:hideMark/>
          </w:tcPr>
          <w:p w14:paraId="7A7565FE" w14:textId="77777777" w:rsidR="00FD1472" w:rsidRPr="00256197" w:rsidRDefault="00FD1472" w:rsidP="00DB11CB">
            <w:pPr>
              <w:spacing w:line="240" w:lineRule="auto"/>
              <w:jc w:val="right"/>
              <w:rPr>
                <w:rFonts w:eastAsia="Times New Roman" w:cs="Times New Roman"/>
                <w:color w:val="000000"/>
                <w:lang w:eastAsia="en-ZW"/>
                <w:rPrChange w:id="320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02" w:author="Urfels, Anton (IRRI)" w:date="2023-10-06T20:02:00Z">
                  <w:rPr>
                    <w:rFonts w:ascii="Calibri" w:hAnsi="Calibri" w:cs="Calibri"/>
                    <w:color w:val="000000"/>
                  </w:rPr>
                </w:rPrChange>
              </w:rPr>
              <w:t>-4.28</w:t>
            </w:r>
          </w:p>
        </w:tc>
        <w:tc>
          <w:tcPr>
            <w:tcW w:w="521" w:type="pct"/>
            <w:noWrap/>
            <w:vAlign w:val="bottom"/>
            <w:hideMark/>
          </w:tcPr>
          <w:p w14:paraId="04D6CBBF" w14:textId="77777777" w:rsidR="00FD1472" w:rsidRPr="00256197" w:rsidRDefault="00FD1472" w:rsidP="00DB11CB">
            <w:pPr>
              <w:spacing w:line="240" w:lineRule="auto"/>
              <w:jc w:val="right"/>
              <w:rPr>
                <w:rFonts w:eastAsia="Times New Roman" w:cs="Times New Roman"/>
                <w:color w:val="000000"/>
                <w:lang w:eastAsia="en-ZW"/>
                <w:rPrChange w:id="320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04" w:author="Urfels, Anton (IRRI)" w:date="2023-10-06T20:02:00Z">
                  <w:rPr>
                    <w:rFonts w:ascii="Calibri" w:hAnsi="Calibri" w:cs="Calibri"/>
                    <w:color w:val="000000"/>
                  </w:rPr>
                </w:rPrChange>
              </w:rPr>
              <w:t>-0.66</w:t>
            </w:r>
          </w:p>
        </w:tc>
        <w:tc>
          <w:tcPr>
            <w:tcW w:w="521" w:type="pct"/>
            <w:noWrap/>
            <w:vAlign w:val="bottom"/>
            <w:hideMark/>
          </w:tcPr>
          <w:p w14:paraId="3F5310D0" w14:textId="77777777" w:rsidR="00FD1472" w:rsidRPr="00256197" w:rsidRDefault="00FD1472" w:rsidP="00DB11CB">
            <w:pPr>
              <w:spacing w:line="240" w:lineRule="auto"/>
              <w:jc w:val="right"/>
              <w:rPr>
                <w:rFonts w:eastAsia="Times New Roman" w:cs="Times New Roman"/>
                <w:color w:val="000000"/>
                <w:lang w:eastAsia="en-ZW"/>
                <w:rPrChange w:id="320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06" w:author="Urfels, Anton (IRRI)" w:date="2023-10-06T20:02:00Z">
                  <w:rPr>
                    <w:rFonts w:ascii="Calibri" w:hAnsi="Calibri" w:cs="Calibri"/>
                    <w:color w:val="000000"/>
                  </w:rPr>
                </w:rPrChange>
              </w:rPr>
              <w:t>0.43</w:t>
            </w:r>
          </w:p>
        </w:tc>
        <w:tc>
          <w:tcPr>
            <w:tcW w:w="521" w:type="pct"/>
            <w:noWrap/>
            <w:vAlign w:val="bottom"/>
            <w:hideMark/>
          </w:tcPr>
          <w:p w14:paraId="70B8DEC4" w14:textId="77777777" w:rsidR="00FD1472" w:rsidRPr="00256197" w:rsidRDefault="00FD1472" w:rsidP="00DB11CB">
            <w:pPr>
              <w:spacing w:line="240" w:lineRule="auto"/>
              <w:jc w:val="right"/>
              <w:rPr>
                <w:rFonts w:eastAsia="Times New Roman" w:cs="Times New Roman"/>
                <w:color w:val="000000"/>
                <w:lang w:eastAsia="en-ZW"/>
                <w:rPrChange w:id="320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08" w:author="Urfels, Anton (IRRI)" w:date="2023-10-06T20:02:00Z">
                  <w:rPr>
                    <w:rFonts w:ascii="Calibri" w:hAnsi="Calibri" w:cs="Calibri"/>
                    <w:color w:val="000000"/>
                  </w:rPr>
                </w:rPrChange>
              </w:rPr>
              <w:t>-0.12</w:t>
            </w:r>
          </w:p>
        </w:tc>
        <w:tc>
          <w:tcPr>
            <w:tcW w:w="521" w:type="pct"/>
            <w:noWrap/>
            <w:vAlign w:val="bottom"/>
            <w:hideMark/>
          </w:tcPr>
          <w:p w14:paraId="7F46F1EC" w14:textId="77777777" w:rsidR="00FD1472" w:rsidRPr="00256197" w:rsidRDefault="00FD1472" w:rsidP="00DB11CB">
            <w:pPr>
              <w:spacing w:line="240" w:lineRule="auto"/>
              <w:jc w:val="right"/>
              <w:rPr>
                <w:rFonts w:eastAsia="Times New Roman" w:cs="Times New Roman"/>
                <w:color w:val="000000"/>
                <w:lang w:eastAsia="en-ZW"/>
                <w:rPrChange w:id="320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10" w:author="Urfels, Anton (IRRI)" w:date="2023-10-06T20:02:00Z">
                  <w:rPr>
                    <w:rFonts w:ascii="Calibri" w:hAnsi="Calibri" w:cs="Calibri"/>
                    <w:color w:val="000000"/>
                  </w:rPr>
                </w:rPrChange>
              </w:rPr>
              <w:t>-1.68</w:t>
            </w:r>
          </w:p>
        </w:tc>
        <w:tc>
          <w:tcPr>
            <w:tcW w:w="521" w:type="pct"/>
            <w:noWrap/>
            <w:vAlign w:val="bottom"/>
            <w:hideMark/>
          </w:tcPr>
          <w:p w14:paraId="5FBBDA27" w14:textId="77777777" w:rsidR="00FD1472" w:rsidRPr="00256197" w:rsidRDefault="00FD1472" w:rsidP="00DB11CB">
            <w:pPr>
              <w:spacing w:line="240" w:lineRule="auto"/>
              <w:jc w:val="right"/>
              <w:rPr>
                <w:rFonts w:eastAsia="Times New Roman" w:cs="Times New Roman"/>
                <w:color w:val="000000"/>
                <w:lang w:eastAsia="en-ZW"/>
                <w:rPrChange w:id="321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12" w:author="Urfels, Anton (IRRI)" w:date="2023-10-06T20:02:00Z">
                  <w:rPr>
                    <w:rFonts w:ascii="Calibri" w:hAnsi="Calibri" w:cs="Calibri"/>
                    <w:color w:val="000000"/>
                  </w:rPr>
                </w:rPrChange>
              </w:rPr>
              <w:t>-1.91</w:t>
            </w:r>
          </w:p>
        </w:tc>
      </w:tr>
      <w:tr w:rsidR="00FD1472" w:rsidRPr="00256197" w14:paraId="6CC739BE" w14:textId="77777777" w:rsidTr="00DB11CB">
        <w:trPr>
          <w:trHeight w:val="288"/>
          <w:jc w:val="center"/>
        </w:trPr>
        <w:tc>
          <w:tcPr>
            <w:tcW w:w="679" w:type="pct"/>
            <w:vMerge/>
          </w:tcPr>
          <w:p w14:paraId="38496BAD" w14:textId="77777777" w:rsidR="00FD1472" w:rsidRPr="00256197" w:rsidRDefault="00FD1472" w:rsidP="00DB11CB">
            <w:pPr>
              <w:spacing w:line="240" w:lineRule="auto"/>
              <w:rPr>
                <w:rFonts w:eastAsia="Times New Roman" w:cs="Times New Roman"/>
                <w:color w:val="000000"/>
                <w:lang w:eastAsia="en-ZW"/>
                <w:rPrChange w:id="3213" w:author="Urfels, Anton (IRRI)" w:date="2023-10-06T20:02:00Z">
                  <w:rPr>
                    <w:rFonts w:ascii="Gill Sans MT" w:eastAsia="Times New Roman" w:hAnsi="Gill Sans MT" w:cs="Calibri"/>
                    <w:color w:val="000000"/>
                    <w:lang w:eastAsia="en-ZW"/>
                  </w:rPr>
                </w:rPrChange>
              </w:rPr>
            </w:pPr>
          </w:p>
        </w:tc>
        <w:tc>
          <w:tcPr>
            <w:tcW w:w="1193" w:type="pct"/>
            <w:noWrap/>
            <w:hideMark/>
          </w:tcPr>
          <w:p w14:paraId="73B48EC1" w14:textId="77777777" w:rsidR="00FD1472" w:rsidRPr="00256197" w:rsidRDefault="00FD1472" w:rsidP="00DB11CB">
            <w:pPr>
              <w:spacing w:line="240" w:lineRule="auto"/>
              <w:rPr>
                <w:rFonts w:eastAsia="Times New Roman" w:cs="Times New Roman"/>
                <w:color w:val="000000"/>
                <w:lang w:eastAsia="en-ZW"/>
                <w:rPrChange w:id="3214"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215" w:author="Urfels, Anton (IRRI)" w:date="2023-10-06T20:02:00Z">
                  <w:rPr>
                    <w:rFonts w:ascii="Gill Sans MT" w:eastAsia="Times New Roman" w:hAnsi="Gill Sans MT" w:cs="Calibri"/>
                    <w:color w:val="000000"/>
                    <w:lang w:eastAsia="en-ZW"/>
                  </w:rPr>
                </w:rPrChange>
              </w:rPr>
              <w:t>Median</w:t>
            </w:r>
          </w:p>
        </w:tc>
        <w:tc>
          <w:tcPr>
            <w:tcW w:w="521" w:type="pct"/>
            <w:noWrap/>
            <w:vAlign w:val="bottom"/>
            <w:hideMark/>
          </w:tcPr>
          <w:p w14:paraId="70D58A2E" w14:textId="77777777" w:rsidR="00FD1472" w:rsidRPr="00256197" w:rsidRDefault="00FD1472" w:rsidP="00DB11CB">
            <w:pPr>
              <w:spacing w:line="240" w:lineRule="auto"/>
              <w:jc w:val="right"/>
              <w:rPr>
                <w:rFonts w:eastAsia="Times New Roman" w:cs="Times New Roman"/>
                <w:color w:val="000000"/>
                <w:lang w:eastAsia="en-ZW"/>
                <w:rPrChange w:id="321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17" w:author="Urfels, Anton (IRRI)" w:date="2023-10-06T20:02:00Z">
                  <w:rPr>
                    <w:rFonts w:ascii="Calibri" w:hAnsi="Calibri" w:cs="Calibri"/>
                    <w:color w:val="000000"/>
                  </w:rPr>
                </w:rPrChange>
              </w:rPr>
              <w:t>-3.08</w:t>
            </w:r>
          </w:p>
        </w:tc>
        <w:tc>
          <w:tcPr>
            <w:tcW w:w="521" w:type="pct"/>
            <w:noWrap/>
            <w:vAlign w:val="bottom"/>
            <w:hideMark/>
          </w:tcPr>
          <w:p w14:paraId="4B230185" w14:textId="77777777" w:rsidR="00FD1472" w:rsidRPr="00256197" w:rsidRDefault="00FD1472" w:rsidP="00DB11CB">
            <w:pPr>
              <w:spacing w:line="240" w:lineRule="auto"/>
              <w:jc w:val="right"/>
              <w:rPr>
                <w:rFonts w:eastAsia="Times New Roman" w:cs="Times New Roman"/>
                <w:color w:val="000000"/>
                <w:lang w:eastAsia="en-ZW"/>
                <w:rPrChange w:id="321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19" w:author="Urfels, Anton (IRRI)" w:date="2023-10-06T20:02:00Z">
                  <w:rPr>
                    <w:rFonts w:ascii="Calibri" w:hAnsi="Calibri" w:cs="Calibri"/>
                    <w:color w:val="000000"/>
                  </w:rPr>
                </w:rPrChange>
              </w:rPr>
              <w:t>0.25</w:t>
            </w:r>
          </w:p>
        </w:tc>
        <w:tc>
          <w:tcPr>
            <w:tcW w:w="521" w:type="pct"/>
            <w:noWrap/>
            <w:vAlign w:val="bottom"/>
            <w:hideMark/>
          </w:tcPr>
          <w:p w14:paraId="18FE1A12" w14:textId="77777777" w:rsidR="00FD1472" w:rsidRPr="00256197" w:rsidRDefault="00FD1472" w:rsidP="00DB11CB">
            <w:pPr>
              <w:spacing w:line="240" w:lineRule="auto"/>
              <w:jc w:val="right"/>
              <w:rPr>
                <w:rFonts w:eastAsia="Times New Roman" w:cs="Times New Roman"/>
                <w:color w:val="000000"/>
                <w:lang w:eastAsia="en-ZW"/>
                <w:rPrChange w:id="322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21" w:author="Urfels, Anton (IRRI)" w:date="2023-10-06T20:02:00Z">
                  <w:rPr>
                    <w:rFonts w:ascii="Calibri" w:hAnsi="Calibri" w:cs="Calibri"/>
                    <w:color w:val="000000"/>
                  </w:rPr>
                </w:rPrChange>
              </w:rPr>
              <w:t>1.29</w:t>
            </w:r>
          </w:p>
        </w:tc>
        <w:tc>
          <w:tcPr>
            <w:tcW w:w="521" w:type="pct"/>
            <w:noWrap/>
            <w:vAlign w:val="bottom"/>
            <w:hideMark/>
          </w:tcPr>
          <w:p w14:paraId="673AD457" w14:textId="77777777" w:rsidR="00FD1472" w:rsidRPr="00256197" w:rsidRDefault="00FD1472" w:rsidP="00DB11CB">
            <w:pPr>
              <w:spacing w:line="240" w:lineRule="auto"/>
              <w:jc w:val="right"/>
              <w:rPr>
                <w:rFonts w:eastAsia="Times New Roman" w:cs="Times New Roman"/>
                <w:color w:val="000000"/>
                <w:lang w:eastAsia="en-ZW"/>
                <w:rPrChange w:id="322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23" w:author="Urfels, Anton (IRRI)" w:date="2023-10-06T20:02:00Z">
                  <w:rPr>
                    <w:rFonts w:ascii="Calibri" w:hAnsi="Calibri" w:cs="Calibri"/>
                    <w:color w:val="000000"/>
                  </w:rPr>
                </w:rPrChange>
              </w:rPr>
              <w:t>0.57</w:t>
            </w:r>
          </w:p>
        </w:tc>
        <w:tc>
          <w:tcPr>
            <w:tcW w:w="521" w:type="pct"/>
            <w:noWrap/>
            <w:vAlign w:val="bottom"/>
            <w:hideMark/>
          </w:tcPr>
          <w:p w14:paraId="56F10976" w14:textId="77777777" w:rsidR="00FD1472" w:rsidRPr="00256197" w:rsidRDefault="00FD1472" w:rsidP="00DB11CB">
            <w:pPr>
              <w:spacing w:line="240" w:lineRule="auto"/>
              <w:jc w:val="right"/>
              <w:rPr>
                <w:rFonts w:eastAsia="Times New Roman" w:cs="Times New Roman"/>
                <w:color w:val="000000"/>
                <w:lang w:eastAsia="en-ZW"/>
                <w:rPrChange w:id="322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25" w:author="Urfels, Anton (IRRI)" w:date="2023-10-06T20:02:00Z">
                  <w:rPr>
                    <w:rFonts w:ascii="Calibri" w:hAnsi="Calibri" w:cs="Calibri"/>
                    <w:color w:val="000000"/>
                  </w:rPr>
                </w:rPrChange>
              </w:rPr>
              <w:t>-0.84</w:t>
            </w:r>
          </w:p>
        </w:tc>
        <w:tc>
          <w:tcPr>
            <w:tcW w:w="521" w:type="pct"/>
            <w:noWrap/>
            <w:vAlign w:val="bottom"/>
            <w:hideMark/>
          </w:tcPr>
          <w:p w14:paraId="7804D75E" w14:textId="77777777" w:rsidR="00FD1472" w:rsidRPr="00256197" w:rsidRDefault="00FD1472" w:rsidP="00DB11CB">
            <w:pPr>
              <w:spacing w:line="240" w:lineRule="auto"/>
              <w:jc w:val="right"/>
              <w:rPr>
                <w:rFonts w:eastAsia="Times New Roman" w:cs="Times New Roman"/>
                <w:color w:val="000000"/>
                <w:lang w:eastAsia="en-ZW"/>
                <w:rPrChange w:id="322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27" w:author="Urfels, Anton (IRRI)" w:date="2023-10-06T20:02:00Z">
                  <w:rPr>
                    <w:rFonts w:ascii="Calibri" w:hAnsi="Calibri" w:cs="Calibri"/>
                    <w:color w:val="000000"/>
                  </w:rPr>
                </w:rPrChange>
              </w:rPr>
              <w:t>-1.14</w:t>
            </w:r>
          </w:p>
        </w:tc>
      </w:tr>
      <w:tr w:rsidR="00FD1472" w:rsidRPr="00256197" w14:paraId="3EE94FA1" w14:textId="77777777" w:rsidTr="00DB11CB">
        <w:trPr>
          <w:trHeight w:val="288"/>
          <w:jc w:val="center"/>
        </w:trPr>
        <w:tc>
          <w:tcPr>
            <w:tcW w:w="679" w:type="pct"/>
            <w:vMerge/>
          </w:tcPr>
          <w:p w14:paraId="31FF0CF5" w14:textId="77777777" w:rsidR="00FD1472" w:rsidRPr="00256197" w:rsidRDefault="00FD1472" w:rsidP="00DB11CB">
            <w:pPr>
              <w:spacing w:line="240" w:lineRule="auto"/>
              <w:rPr>
                <w:rFonts w:eastAsia="Times New Roman" w:cs="Times New Roman"/>
                <w:color w:val="000000"/>
                <w:lang w:eastAsia="en-ZW"/>
                <w:rPrChange w:id="3228" w:author="Urfels, Anton (IRRI)" w:date="2023-10-06T20:02:00Z">
                  <w:rPr>
                    <w:rFonts w:ascii="Gill Sans MT" w:eastAsia="Times New Roman" w:hAnsi="Gill Sans MT" w:cs="Calibri"/>
                    <w:color w:val="000000"/>
                    <w:lang w:eastAsia="en-ZW"/>
                  </w:rPr>
                </w:rPrChange>
              </w:rPr>
            </w:pPr>
          </w:p>
        </w:tc>
        <w:tc>
          <w:tcPr>
            <w:tcW w:w="1193" w:type="pct"/>
            <w:noWrap/>
            <w:hideMark/>
          </w:tcPr>
          <w:p w14:paraId="20A0F23D" w14:textId="77777777" w:rsidR="00FD1472" w:rsidRPr="00256197" w:rsidRDefault="00FD1472" w:rsidP="00DB11CB">
            <w:pPr>
              <w:spacing w:line="240" w:lineRule="auto"/>
              <w:rPr>
                <w:rFonts w:eastAsia="Times New Roman" w:cs="Times New Roman"/>
                <w:color w:val="000000"/>
                <w:lang w:eastAsia="en-ZW"/>
                <w:rPrChange w:id="3229"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230" w:author="Urfels, Anton (IRRI)" w:date="2023-10-06T20:02:00Z">
                  <w:rPr>
                    <w:rFonts w:ascii="Gill Sans MT" w:eastAsia="Times New Roman" w:hAnsi="Gill Sans MT" w:cs="Calibri"/>
                    <w:color w:val="000000"/>
                    <w:lang w:eastAsia="en-ZW"/>
                  </w:rPr>
                </w:rPrChange>
              </w:rPr>
              <w:t>75th percentile</w:t>
            </w:r>
          </w:p>
        </w:tc>
        <w:tc>
          <w:tcPr>
            <w:tcW w:w="521" w:type="pct"/>
            <w:noWrap/>
            <w:vAlign w:val="bottom"/>
            <w:hideMark/>
          </w:tcPr>
          <w:p w14:paraId="5979E2D4" w14:textId="77777777" w:rsidR="00FD1472" w:rsidRPr="00256197" w:rsidRDefault="00FD1472" w:rsidP="00DB11CB">
            <w:pPr>
              <w:spacing w:line="240" w:lineRule="auto"/>
              <w:jc w:val="right"/>
              <w:rPr>
                <w:rFonts w:eastAsia="Times New Roman" w:cs="Times New Roman"/>
                <w:color w:val="000000"/>
                <w:lang w:eastAsia="en-ZW"/>
                <w:rPrChange w:id="323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32" w:author="Urfels, Anton (IRRI)" w:date="2023-10-06T20:02:00Z">
                  <w:rPr>
                    <w:rFonts w:ascii="Calibri" w:hAnsi="Calibri" w:cs="Calibri"/>
                    <w:color w:val="000000"/>
                  </w:rPr>
                </w:rPrChange>
              </w:rPr>
              <w:t>-2.06</w:t>
            </w:r>
          </w:p>
        </w:tc>
        <w:tc>
          <w:tcPr>
            <w:tcW w:w="521" w:type="pct"/>
            <w:noWrap/>
            <w:vAlign w:val="bottom"/>
            <w:hideMark/>
          </w:tcPr>
          <w:p w14:paraId="33FFC299" w14:textId="77777777" w:rsidR="00FD1472" w:rsidRPr="00256197" w:rsidRDefault="00FD1472" w:rsidP="00DB11CB">
            <w:pPr>
              <w:spacing w:line="240" w:lineRule="auto"/>
              <w:jc w:val="right"/>
              <w:rPr>
                <w:rFonts w:eastAsia="Times New Roman" w:cs="Times New Roman"/>
                <w:color w:val="000000"/>
                <w:lang w:eastAsia="en-ZW"/>
                <w:rPrChange w:id="323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34" w:author="Urfels, Anton (IRRI)" w:date="2023-10-06T20:02:00Z">
                  <w:rPr>
                    <w:rFonts w:ascii="Calibri" w:hAnsi="Calibri" w:cs="Calibri"/>
                    <w:color w:val="000000"/>
                  </w:rPr>
                </w:rPrChange>
              </w:rPr>
              <w:t>1.37</w:t>
            </w:r>
          </w:p>
        </w:tc>
        <w:tc>
          <w:tcPr>
            <w:tcW w:w="521" w:type="pct"/>
            <w:noWrap/>
            <w:vAlign w:val="bottom"/>
            <w:hideMark/>
          </w:tcPr>
          <w:p w14:paraId="75D92A6A" w14:textId="77777777" w:rsidR="00FD1472" w:rsidRPr="00256197" w:rsidRDefault="00FD1472" w:rsidP="00DB11CB">
            <w:pPr>
              <w:spacing w:line="240" w:lineRule="auto"/>
              <w:jc w:val="right"/>
              <w:rPr>
                <w:rFonts w:eastAsia="Times New Roman" w:cs="Times New Roman"/>
                <w:color w:val="000000"/>
                <w:lang w:eastAsia="en-ZW"/>
                <w:rPrChange w:id="323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36" w:author="Urfels, Anton (IRRI)" w:date="2023-10-06T20:02:00Z">
                  <w:rPr>
                    <w:rFonts w:ascii="Calibri" w:hAnsi="Calibri" w:cs="Calibri"/>
                    <w:color w:val="000000"/>
                  </w:rPr>
                </w:rPrChange>
              </w:rPr>
              <w:t>2.27</w:t>
            </w:r>
          </w:p>
        </w:tc>
        <w:tc>
          <w:tcPr>
            <w:tcW w:w="521" w:type="pct"/>
            <w:noWrap/>
            <w:vAlign w:val="bottom"/>
            <w:hideMark/>
          </w:tcPr>
          <w:p w14:paraId="273D259C" w14:textId="77777777" w:rsidR="00FD1472" w:rsidRPr="00256197" w:rsidRDefault="00FD1472" w:rsidP="00DB11CB">
            <w:pPr>
              <w:spacing w:line="240" w:lineRule="auto"/>
              <w:jc w:val="right"/>
              <w:rPr>
                <w:rFonts w:eastAsia="Times New Roman" w:cs="Times New Roman"/>
                <w:color w:val="000000"/>
                <w:lang w:eastAsia="en-ZW"/>
                <w:rPrChange w:id="323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38" w:author="Urfels, Anton (IRRI)" w:date="2023-10-06T20:02:00Z">
                  <w:rPr>
                    <w:rFonts w:ascii="Calibri" w:hAnsi="Calibri" w:cs="Calibri"/>
                    <w:color w:val="000000"/>
                  </w:rPr>
                </w:rPrChange>
              </w:rPr>
              <w:t>1.47</w:t>
            </w:r>
          </w:p>
        </w:tc>
        <w:tc>
          <w:tcPr>
            <w:tcW w:w="521" w:type="pct"/>
            <w:noWrap/>
            <w:vAlign w:val="bottom"/>
            <w:hideMark/>
          </w:tcPr>
          <w:p w14:paraId="6FD8AA4F" w14:textId="77777777" w:rsidR="00FD1472" w:rsidRPr="00256197" w:rsidRDefault="00FD1472" w:rsidP="00DB11CB">
            <w:pPr>
              <w:spacing w:line="240" w:lineRule="auto"/>
              <w:jc w:val="right"/>
              <w:rPr>
                <w:rFonts w:eastAsia="Times New Roman" w:cs="Times New Roman"/>
                <w:color w:val="000000"/>
                <w:lang w:eastAsia="en-ZW"/>
                <w:rPrChange w:id="323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40" w:author="Urfels, Anton (IRRI)" w:date="2023-10-06T20:02:00Z">
                  <w:rPr>
                    <w:rFonts w:ascii="Calibri" w:hAnsi="Calibri" w:cs="Calibri"/>
                    <w:color w:val="000000"/>
                  </w:rPr>
                </w:rPrChange>
              </w:rPr>
              <w:t>0.28</w:t>
            </w:r>
          </w:p>
        </w:tc>
        <w:tc>
          <w:tcPr>
            <w:tcW w:w="521" w:type="pct"/>
            <w:noWrap/>
            <w:vAlign w:val="bottom"/>
            <w:hideMark/>
          </w:tcPr>
          <w:p w14:paraId="660A9454" w14:textId="77777777" w:rsidR="00FD1472" w:rsidRPr="00256197" w:rsidRDefault="00FD1472" w:rsidP="00DB11CB">
            <w:pPr>
              <w:spacing w:line="240" w:lineRule="auto"/>
              <w:jc w:val="right"/>
              <w:rPr>
                <w:rFonts w:eastAsia="Times New Roman" w:cs="Times New Roman"/>
                <w:color w:val="000000"/>
                <w:lang w:eastAsia="en-ZW"/>
                <w:rPrChange w:id="324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42" w:author="Urfels, Anton (IRRI)" w:date="2023-10-06T20:02:00Z">
                  <w:rPr>
                    <w:rFonts w:ascii="Calibri" w:hAnsi="Calibri" w:cs="Calibri"/>
                    <w:color w:val="000000"/>
                  </w:rPr>
                </w:rPrChange>
              </w:rPr>
              <w:t>-0.08</w:t>
            </w:r>
          </w:p>
        </w:tc>
      </w:tr>
      <w:tr w:rsidR="00FD1472" w:rsidRPr="00256197" w14:paraId="15A1B49C" w14:textId="77777777" w:rsidTr="00DB11CB">
        <w:trPr>
          <w:trHeight w:val="288"/>
          <w:jc w:val="center"/>
        </w:trPr>
        <w:tc>
          <w:tcPr>
            <w:tcW w:w="679" w:type="pct"/>
            <w:vMerge/>
          </w:tcPr>
          <w:p w14:paraId="17A0A9A9" w14:textId="77777777" w:rsidR="00FD1472" w:rsidRPr="00256197" w:rsidRDefault="00FD1472" w:rsidP="00DB11CB">
            <w:pPr>
              <w:spacing w:line="240" w:lineRule="auto"/>
              <w:rPr>
                <w:rFonts w:eastAsia="Times New Roman" w:cs="Times New Roman"/>
                <w:color w:val="000000"/>
                <w:lang w:eastAsia="en-ZW"/>
                <w:rPrChange w:id="3243" w:author="Urfels, Anton (IRRI)" w:date="2023-10-06T20:02:00Z">
                  <w:rPr>
                    <w:rFonts w:ascii="Gill Sans MT" w:eastAsia="Times New Roman" w:hAnsi="Gill Sans MT" w:cs="Calibri"/>
                    <w:color w:val="000000"/>
                    <w:lang w:eastAsia="en-ZW"/>
                  </w:rPr>
                </w:rPrChange>
              </w:rPr>
            </w:pPr>
          </w:p>
        </w:tc>
        <w:tc>
          <w:tcPr>
            <w:tcW w:w="1193" w:type="pct"/>
            <w:tcBorders>
              <w:bottom w:val="nil"/>
            </w:tcBorders>
            <w:noWrap/>
            <w:hideMark/>
          </w:tcPr>
          <w:p w14:paraId="09996787" w14:textId="77777777" w:rsidR="00FD1472" w:rsidRPr="00256197" w:rsidRDefault="00FD1472" w:rsidP="00DB11CB">
            <w:pPr>
              <w:spacing w:line="240" w:lineRule="auto"/>
              <w:rPr>
                <w:rFonts w:eastAsia="Times New Roman" w:cs="Times New Roman"/>
                <w:color w:val="000000"/>
                <w:lang w:eastAsia="en-ZW"/>
                <w:rPrChange w:id="3244"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245" w:author="Urfels, Anton (IRRI)" w:date="2023-10-06T20:02:00Z">
                  <w:rPr>
                    <w:rFonts w:ascii="Gill Sans MT" w:eastAsia="Times New Roman" w:hAnsi="Gill Sans MT" w:cs="Calibri"/>
                    <w:color w:val="000000"/>
                    <w:lang w:eastAsia="en-ZW"/>
                  </w:rPr>
                </w:rPrChange>
              </w:rPr>
              <w:t>90th percentile</w:t>
            </w:r>
          </w:p>
        </w:tc>
        <w:tc>
          <w:tcPr>
            <w:tcW w:w="521" w:type="pct"/>
            <w:tcBorders>
              <w:bottom w:val="nil"/>
            </w:tcBorders>
            <w:noWrap/>
            <w:vAlign w:val="bottom"/>
            <w:hideMark/>
          </w:tcPr>
          <w:p w14:paraId="5D25632F" w14:textId="77777777" w:rsidR="00FD1472" w:rsidRPr="00256197" w:rsidRDefault="00FD1472" w:rsidP="00DB11CB">
            <w:pPr>
              <w:spacing w:line="240" w:lineRule="auto"/>
              <w:jc w:val="right"/>
              <w:rPr>
                <w:rFonts w:eastAsia="Times New Roman" w:cs="Times New Roman"/>
                <w:color w:val="000000"/>
                <w:lang w:eastAsia="en-ZW"/>
                <w:rPrChange w:id="324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47" w:author="Urfels, Anton (IRRI)" w:date="2023-10-06T20:02:00Z">
                  <w:rPr>
                    <w:rFonts w:ascii="Calibri" w:hAnsi="Calibri" w:cs="Calibri"/>
                    <w:color w:val="000000"/>
                  </w:rPr>
                </w:rPrChange>
              </w:rPr>
              <w:t>-1.82</w:t>
            </w:r>
          </w:p>
        </w:tc>
        <w:tc>
          <w:tcPr>
            <w:tcW w:w="521" w:type="pct"/>
            <w:tcBorders>
              <w:bottom w:val="nil"/>
            </w:tcBorders>
            <w:noWrap/>
            <w:vAlign w:val="bottom"/>
            <w:hideMark/>
          </w:tcPr>
          <w:p w14:paraId="7E5AE44D" w14:textId="77777777" w:rsidR="00FD1472" w:rsidRPr="00256197" w:rsidRDefault="00FD1472" w:rsidP="00DB11CB">
            <w:pPr>
              <w:spacing w:line="240" w:lineRule="auto"/>
              <w:jc w:val="right"/>
              <w:rPr>
                <w:rFonts w:eastAsia="Times New Roman" w:cs="Times New Roman"/>
                <w:color w:val="000000"/>
                <w:lang w:eastAsia="en-ZW"/>
                <w:rPrChange w:id="324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49" w:author="Urfels, Anton (IRRI)" w:date="2023-10-06T20:02:00Z">
                  <w:rPr>
                    <w:rFonts w:ascii="Calibri" w:hAnsi="Calibri" w:cs="Calibri"/>
                    <w:color w:val="000000"/>
                  </w:rPr>
                </w:rPrChange>
              </w:rPr>
              <w:t>2.68</w:t>
            </w:r>
          </w:p>
        </w:tc>
        <w:tc>
          <w:tcPr>
            <w:tcW w:w="521" w:type="pct"/>
            <w:tcBorders>
              <w:bottom w:val="nil"/>
            </w:tcBorders>
            <w:noWrap/>
            <w:vAlign w:val="bottom"/>
            <w:hideMark/>
          </w:tcPr>
          <w:p w14:paraId="7FF56331" w14:textId="77777777" w:rsidR="00FD1472" w:rsidRPr="00256197" w:rsidRDefault="00FD1472" w:rsidP="00DB11CB">
            <w:pPr>
              <w:spacing w:line="240" w:lineRule="auto"/>
              <w:jc w:val="right"/>
              <w:rPr>
                <w:rFonts w:eastAsia="Times New Roman" w:cs="Times New Roman"/>
                <w:color w:val="000000"/>
                <w:lang w:eastAsia="en-ZW"/>
                <w:rPrChange w:id="325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51" w:author="Urfels, Anton (IRRI)" w:date="2023-10-06T20:02:00Z">
                  <w:rPr>
                    <w:rFonts w:ascii="Calibri" w:hAnsi="Calibri" w:cs="Calibri"/>
                    <w:color w:val="000000"/>
                  </w:rPr>
                </w:rPrChange>
              </w:rPr>
              <w:t>3.25</w:t>
            </w:r>
          </w:p>
        </w:tc>
        <w:tc>
          <w:tcPr>
            <w:tcW w:w="521" w:type="pct"/>
            <w:tcBorders>
              <w:bottom w:val="nil"/>
            </w:tcBorders>
            <w:noWrap/>
            <w:vAlign w:val="bottom"/>
            <w:hideMark/>
          </w:tcPr>
          <w:p w14:paraId="03EB4D82" w14:textId="77777777" w:rsidR="00FD1472" w:rsidRPr="00256197" w:rsidRDefault="00FD1472" w:rsidP="00DB11CB">
            <w:pPr>
              <w:spacing w:line="240" w:lineRule="auto"/>
              <w:jc w:val="right"/>
              <w:rPr>
                <w:rFonts w:eastAsia="Times New Roman" w:cs="Times New Roman"/>
                <w:color w:val="000000"/>
                <w:lang w:eastAsia="en-ZW"/>
                <w:rPrChange w:id="325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53" w:author="Urfels, Anton (IRRI)" w:date="2023-10-06T20:02:00Z">
                  <w:rPr>
                    <w:rFonts w:ascii="Calibri" w:hAnsi="Calibri" w:cs="Calibri"/>
                    <w:color w:val="000000"/>
                  </w:rPr>
                </w:rPrChange>
              </w:rPr>
              <w:t>2.39</w:t>
            </w:r>
          </w:p>
        </w:tc>
        <w:tc>
          <w:tcPr>
            <w:tcW w:w="521" w:type="pct"/>
            <w:tcBorders>
              <w:bottom w:val="nil"/>
            </w:tcBorders>
            <w:noWrap/>
            <w:vAlign w:val="bottom"/>
            <w:hideMark/>
          </w:tcPr>
          <w:p w14:paraId="75092DB2" w14:textId="77777777" w:rsidR="00FD1472" w:rsidRPr="00256197" w:rsidRDefault="00FD1472" w:rsidP="00DB11CB">
            <w:pPr>
              <w:spacing w:line="240" w:lineRule="auto"/>
              <w:jc w:val="right"/>
              <w:rPr>
                <w:rFonts w:eastAsia="Times New Roman" w:cs="Times New Roman"/>
                <w:color w:val="000000"/>
                <w:lang w:eastAsia="en-ZW"/>
                <w:rPrChange w:id="325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55" w:author="Urfels, Anton (IRRI)" w:date="2023-10-06T20:02:00Z">
                  <w:rPr>
                    <w:rFonts w:ascii="Calibri" w:hAnsi="Calibri" w:cs="Calibri"/>
                    <w:color w:val="000000"/>
                  </w:rPr>
                </w:rPrChange>
              </w:rPr>
              <w:t>1.49</w:t>
            </w:r>
          </w:p>
        </w:tc>
        <w:tc>
          <w:tcPr>
            <w:tcW w:w="521" w:type="pct"/>
            <w:tcBorders>
              <w:bottom w:val="nil"/>
            </w:tcBorders>
            <w:noWrap/>
            <w:vAlign w:val="bottom"/>
            <w:hideMark/>
          </w:tcPr>
          <w:p w14:paraId="7C2AEBB7" w14:textId="77777777" w:rsidR="00FD1472" w:rsidRPr="00256197" w:rsidRDefault="00FD1472" w:rsidP="00DB11CB">
            <w:pPr>
              <w:spacing w:line="240" w:lineRule="auto"/>
              <w:jc w:val="right"/>
              <w:rPr>
                <w:rFonts w:eastAsia="Times New Roman" w:cs="Times New Roman"/>
                <w:color w:val="000000"/>
                <w:lang w:eastAsia="en-ZW"/>
                <w:rPrChange w:id="325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57" w:author="Urfels, Anton (IRRI)" w:date="2023-10-06T20:02:00Z">
                  <w:rPr>
                    <w:rFonts w:ascii="Calibri" w:hAnsi="Calibri" w:cs="Calibri"/>
                    <w:color w:val="000000"/>
                  </w:rPr>
                </w:rPrChange>
              </w:rPr>
              <w:t>1.20</w:t>
            </w:r>
          </w:p>
        </w:tc>
      </w:tr>
      <w:tr w:rsidR="00FD1472" w:rsidRPr="00256197" w14:paraId="7C4E57B5" w14:textId="77777777" w:rsidTr="00DB11CB">
        <w:trPr>
          <w:trHeight w:val="288"/>
          <w:jc w:val="center"/>
        </w:trPr>
        <w:tc>
          <w:tcPr>
            <w:tcW w:w="679" w:type="pct"/>
            <w:vMerge/>
            <w:tcBorders>
              <w:bottom w:val="single" w:sz="4" w:space="0" w:color="auto"/>
            </w:tcBorders>
          </w:tcPr>
          <w:p w14:paraId="779A7226" w14:textId="77777777" w:rsidR="00FD1472" w:rsidRPr="00256197" w:rsidRDefault="00FD1472" w:rsidP="00DB11CB">
            <w:pPr>
              <w:spacing w:line="240" w:lineRule="auto"/>
              <w:rPr>
                <w:rFonts w:eastAsia="Times New Roman" w:cs="Times New Roman"/>
                <w:color w:val="000000"/>
                <w:lang w:eastAsia="en-ZW"/>
                <w:rPrChange w:id="3258" w:author="Urfels, Anton (IRRI)" w:date="2023-10-06T20:02:00Z">
                  <w:rPr>
                    <w:rFonts w:ascii="Gill Sans MT" w:eastAsia="Times New Roman" w:hAnsi="Gill Sans MT" w:cs="Calibri"/>
                    <w:color w:val="000000"/>
                    <w:lang w:eastAsia="en-ZW"/>
                  </w:rPr>
                </w:rPrChange>
              </w:rPr>
            </w:pPr>
          </w:p>
        </w:tc>
        <w:tc>
          <w:tcPr>
            <w:tcW w:w="1193" w:type="pct"/>
            <w:tcBorders>
              <w:top w:val="nil"/>
              <w:bottom w:val="single" w:sz="4" w:space="0" w:color="auto"/>
            </w:tcBorders>
            <w:noWrap/>
            <w:hideMark/>
          </w:tcPr>
          <w:p w14:paraId="7B1A25D2" w14:textId="77777777" w:rsidR="00FD1472" w:rsidRPr="00256197" w:rsidRDefault="00FD1472" w:rsidP="00DB11CB">
            <w:pPr>
              <w:spacing w:line="240" w:lineRule="auto"/>
              <w:rPr>
                <w:rFonts w:eastAsia="Times New Roman" w:cs="Times New Roman"/>
                <w:color w:val="000000"/>
                <w:lang w:eastAsia="en-ZW"/>
                <w:rPrChange w:id="3259"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260" w:author="Urfels, Anton (IRRI)" w:date="2023-10-06T20:02:00Z">
                  <w:rPr>
                    <w:rFonts w:ascii="Gill Sans MT" w:eastAsia="Times New Roman" w:hAnsi="Gill Sans MT" w:cs="Calibri"/>
                    <w:color w:val="000000"/>
                    <w:lang w:eastAsia="en-ZW"/>
                  </w:rPr>
                </w:rPrChange>
              </w:rPr>
              <w:t>Max</w:t>
            </w:r>
          </w:p>
        </w:tc>
        <w:tc>
          <w:tcPr>
            <w:tcW w:w="521" w:type="pct"/>
            <w:tcBorders>
              <w:top w:val="nil"/>
              <w:bottom w:val="single" w:sz="4" w:space="0" w:color="auto"/>
            </w:tcBorders>
            <w:noWrap/>
            <w:vAlign w:val="bottom"/>
            <w:hideMark/>
          </w:tcPr>
          <w:p w14:paraId="3529D99C" w14:textId="77777777" w:rsidR="00FD1472" w:rsidRPr="00256197" w:rsidRDefault="00FD1472" w:rsidP="00DB11CB">
            <w:pPr>
              <w:spacing w:line="240" w:lineRule="auto"/>
              <w:jc w:val="right"/>
              <w:rPr>
                <w:rFonts w:eastAsia="Times New Roman" w:cs="Times New Roman"/>
                <w:color w:val="000000"/>
                <w:lang w:eastAsia="en-ZW"/>
                <w:rPrChange w:id="326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62" w:author="Urfels, Anton (IRRI)" w:date="2023-10-06T20:02:00Z">
                  <w:rPr>
                    <w:rFonts w:ascii="Calibri" w:hAnsi="Calibri" w:cs="Calibri"/>
                    <w:color w:val="000000"/>
                  </w:rPr>
                </w:rPrChange>
              </w:rPr>
              <w:t>0.76</w:t>
            </w:r>
          </w:p>
        </w:tc>
        <w:tc>
          <w:tcPr>
            <w:tcW w:w="521" w:type="pct"/>
            <w:tcBorders>
              <w:top w:val="nil"/>
              <w:bottom w:val="single" w:sz="4" w:space="0" w:color="auto"/>
            </w:tcBorders>
            <w:noWrap/>
            <w:vAlign w:val="bottom"/>
            <w:hideMark/>
          </w:tcPr>
          <w:p w14:paraId="218DF3F1" w14:textId="77777777" w:rsidR="00FD1472" w:rsidRPr="00256197" w:rsidRDefault="00FD1472" w:rsidP="00DB11CB">
            <w:pPr>
              <w:spacing w:line="240" w:lineRule="auto"/>
              <w:jc w:val="right"/>
              <w:rPr>
                <w:rFonts w:eastAsia="Times New Roman" w:cs="Times New Roman"/>
                <w:color w:val="000000"/>
                <w:lang w:eastAsia="en-ZW"/>
                <w:rPrChange w:id="326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64" w:author="Urfels, Anton (IRRI)" w:date="2023-10-06T20:02:00Z">
                  <w:rPr>
                    <w:rFonts w:ascii="Calibri" w:hAnsi="Calibri" w:cs="Calibri"/>
                    <w:color w:val="000000"/>
                  </w:rPr>
                </w:rPrChange>
              </w:rPr>
              <w:t>3.69</w:t>
            </w:r>
          </w:p>
        </w:tc>
        <w:tc>
          <w:tcPr>
            <w:tcW w:w="521" w:type="pct"/>
            <w:tcBorders>
              <w:top w:val="nil"/>
              <w:bottom w:val="single" w:sz="4" w:space="0" w:color="auto"/>
            </w:tcBorders>
            <w:noWrap/>
            <w:vAlign w:val="bottom"/>
            <w:hideMark/>
          </w:tcPr>
          <w:p w14:paraId="5DD415DA" w14:textId="77777777" w:rsidR="00FD1472" w:rsidRPr="00256197" w:rsidRDefault="00FD1472" w:rsidP="00DB11CB">
            <w:pPr>
              <w:spacing w:line="240" w:lineRule="auto"/>
              <w:jc w:val="right"/>
              <w:rPr>
                <w:rFonts w:eastAsia="Times New Roman" w:cs="Times New Roman"/>
                <w:color w:val="000000"/>
                <w:lang w:eastAsia="en-ZW"/>
                <w:rPrChange w:id="326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66" w:author="Urfels, Anton (IRRI)" w:date="2023-10-06T20:02:00Z">
                  <w:rPr>
                    <w:rFonts w:ascii="Calibri" w:hAnsi="Calibri" w:cs="Calibri"/>
                    <w:color w:val="000000"/>
                  </w:rPr>
                </w:rPrChange>
              </w:rPr>
              <w:t>4.79</w:t>
            </w:r>
          </w:p>
        </w:tc>
        <w:tc>
          <w:tcPr>
            <w:tcW w:w="521" w:type="pct"/>
            <w:tcBorders>
              <w:top w:val="nil"/>
              <w:bottom w:val="single" w:sz="4" w:space="0" w:color="auto"/>
            </w:tcBorders>
            <w:noWrap/>
            <w:vAlign w:val="bottom"/>
            <w:hideMark/>
          </w:tcPr>
          <w:p w14:paraId="2C5739F7" w14:textId="77777777" w:rsidR="00FD1472" w:rsidRPr="00256197" w:rsidRDefault="00FD1472" w:rsidP="00DB11CB">
            <w:pPr>
              <w:spacing w:line="240" w:lineRule="auto"/>
              <w:jc w:val="right"/>
              <w:rPr>
                <w:rFonts w:eastAsia="Times New Roman" w:cs="Times New Roman"/>
                <w:color w:val="000000"/>
                <w:lang w:eastAsia="en-ZW"/>
                <w:rPrChange w:id="326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68" w:author="Urfels, Anton (IRRI)" w:date="2023-10-06T20:02:00Z">
                  <w:rPr>
                    <w:rFonts w:ascii="Calibri" w:hAnsi="Calibri" w:cs="Calibri"/>
                    <w:color w:val="000000"/>
                  </w:rPr>
                </w:rPrChange>
              </w:rPr>
              <w:t>4.37</w:t>
            </w:r>
          </w:p>
        </w:tc>
        <w:tc>
          <w:tcPr>
            <w:tcW w:w="521" w:type="pct"/>
            <w:tcBorders>
              <w:top w:val="nil"/>
              <w:bottom w:val="single" w:sz="4" w:space="0" w:color="auto"/>
            </w:tcBorders>
            <w:noWrap/>
            <w:vAlign w:val="bottom"/>
            <w:hideMark/>
          </w:tcPr>
          <w:p w14:paraId="2957968B" w14:textId="77777777" w:rsidR="00FD1472" w:rsidRPr="00256197" w:rsidRDefault="00FD1472" w:rsidP="00DB11CB">
            <w:pPr>
              <w:spacing w:line="240" w:lineRule="auto"/>
              <w:jc w:val="right"/>
              <w:rPr>
                <w:rFonts w:eastAsia="Times New Roman" w:cs="Times New Roman"/>
                <w:color w:val="000000"/>
                <w:lang w:eastAsia="en-ZW"/>
                <w:rPrChange w:id="326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70" w:author="Urfels, Anton (IRRI)" w:date="2023-10-06T20:02:00Z">
                  <w:rPr>
                    <w:rFonts w:ascii="Calibri" w:hAnsi="Calibri" w:cs="Calibri"/>
                    <w:color w:val="000000"/>
                  </w:rPr>
                </w:rPrChange>
              </w:rPr>
              <w:t>2.45</w:t>
            </w:r>
          </w:p>
        </w:tc>
        <w:tc>
          <w:tcPr>
            <w:tcW w:w="521" w:type="pct"/>
            <w:tcBorders>
              <w:top w:val="nil"/>
              <w:bottom w:val="single" w:sz="4" w:space="0" w:color="auto"/>
            </w:tcBorders>
            <w:noWrap/>
            <w:vAlign w:val="bottom"/>
            <w:hideMark/>
          </w:tcPr>
          <w:p w14:paraId="203715DC" w14:textId="77777777" w:rsidR="00FD1472" w:rsidRPr="00256197" w:rsidRDefault="00FD1472" w:rsidP="00DB11CB">
            <w:pPr>
              <w:spacing w:line="240" w:lineRule="auto"/>
              <w:jc w:val="right"/>
              <w:rPr>
                <w:rFonts w:eastAsia="Times New Roman" w:cs="Times New Roman"/>
                <w:color w:val="FF0000"/>
                <w:lang w:eastAsia="en-ZW"/>
                <w:rPrChange w:id="3271" w:author="Urfels, Anton (IRRI)" w:date="2023-10-06T20:02:00Z">
                  <w:rPr>
                    <w:rFonts w:ascii="Gill Sans MT" w:eastAsia="Times New Roman" w:hAnsi="Gill Sans MT" w:cs="Calibri"/>
                    <w:color w:val="FF0000"/>
                    <w:lang w:eastAsia="en-ZW"/>
                  </w:rPr>
                </w:rPrChange>
              </w:rPr>
            </w:pPr>
            <w:r w:rsidRPr="00256197">
              <w:rPr>
                <w:rFonts w:cs="Times New Roman"/>
                <w:color w:val="000000"/>
                <w:rPrChange w:id="3272" w:author="Urfels, Anton (IRRI)" w:date="2023-10-06T20:02:00Z">
                  <w:rPr>
                    <w:rFonts w:ascii="Calibri" w:hAnsi="Calibri" w:cs="Calibri"/>
                    <w:color w:val="000000"/>
                  </w:rPr>
                </w:rPrChange>
              </w:rPr>
              <w:t>2.35</w:t>
            </w:r>
          </w:p>
        </w:tc>
      </w:tr>
      <w:tr w:rsidR="00FD1472" w:rsidRPr="00256197" w14:paraId="0893E516" w14:textId="77777777" w:rsidTr="00DB11CB">
        <w:trPr>
          <w:trHeight w:val="288"/>
          <w:jc w:val="center"/>
        </w:trPr>
        <w:tc>
          <w:tcPr>
            <w:tcW w:w="679" w:type="pct"/>
            <w:vMerge w:val="restart"/>
            <w:tcBorders>
              <w:top w:val="single" w:sz="4" w:space="0" w:color="auto"/>
            </w:tcBorders>
          </w:tcPr>
          <w:p w14:paraId="6487C332" w14:textId="77777777" w:rsidR="00FD1472" w:rsidRPr="00256197" w:rsidRDefault="00FD1472" w:rsidP="00DB11CB">
            <w:pPr>
              <w:spacing w:line="240" w:lineRule="auto"/>
              <w:rPr>
                <w:rFonts w:eastAsia="Times New Roman" w:cs="Times New Roman"/>
                <w:color w:val="000000"/>
                <w:lang w:eastAsia="en-ZW"/>
                <w:rPrChange w:id="3273"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274" w:author="Urfels, Anton (IRRI)" w:date="2023-10-06T20:02:00Z">
                  <w:rPr>
                    <w:rFonts w:ascii="Gill Sans MT" w:eastAsia="Times New Roman" w:hAnsi="Gill Sans MT" w:cs="Calibri"/>
                    <w:color w:val="000000"/>
                    <w:lang w:eastAsia="en-ZW"/>
                  </w:rPr>
                </w:rPrChange>
              </w:rPr>
              <w:t>WTP summary</w:t>
            </w:r>
          </w:p>
        </w:tc>
        <w:tc>
          <w:tcPr>
            <w:tcW w:w="1193" w:type="pct"/>
            <w:tcBorders>
              <w:top w:val="single" w:sz="4" w:space="0" w:color="auto"/>
            </w:tcBorders>
            <w:noWrap/>
            <w:hideMark/>
          </w:tcPr>
          <w:p w14:paraId="47584C86" w14:textId="77777777" w:rsidR="00FD1472" w:rsidRPr="00256197" w:rsidRDefault="00FD1472" w:rsidP="00DB11CB">
            <w:pPr>
              <w:spacing w:line="240" w:lineRule="auto"/>
              <w:rPr>
                <w:rFonts w:eastAsia="Times New Roman" w:cs="Times New Roman"/>
                <w:color w:val="000000"/>
                <w:lang w:eastAsia="en-ZW"/>
                <w:rPrChange w:id="3275"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276" w:author="Urfels, Anton (IRRI)" w:date="2023-10-06T20:02:00Z">
                  <w:rPr>
                    <w:rFonts w:ascii="Gill Sans MT" w:eastAsia="Times New Roman" w:hAnsi="Gill Sans MT" w:cs="Calibri"/>
                    <w:color w:val="000000"/>
                    <w:lang w:eastAsia="en-ZW"/>
                  </w:rPr>
                </w:rPrChange>
              </w:rPr>
              <w:t>Clearly better (share)</w:t>
            </w:r>
          </w:p>
        </w:tc>
        <w:tc>
          <w:tcPr>
            <w:tcW w:w="521" w:type="pct"/>
            <w:tcBorders>
              <w:top w:val="single" w:sz="4" w:space="0" w:color="auto"/>
            </w:tcBorders>
            <w:noWrap/>
            <w:vAlign w:val="bottom"/>
            <w:hideMark/>
          </w:tcPr>
          <w:p w14:paraId="217C9815" w14:textId="77777777" w:rsidR="00FD1472" w:rsidRPr="00256197" w:rsidRDefault="00FD1472" w:rsidP="00DB11CB">
            <w:pPr>
              <w:spacing w:line="240" w:lineRule="auto"/>
              <w:jc w:val="right"/>
              <w:rPr>
                <w:rFonts w:eastAsia="Times New Roman" w:cs="Times New Roman"/>
                <w:color w:val="000000"/>
                <w:lang w:eastAsia="en-ZW"/>
                <w:rPrChange w:id="327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78" w:author="Urfels, Anton (IRRI)" w:date="2023-10-06T20:02:00Z">
                  <w:rPr>
                    <w:rFonts w:ascii="Calibri" w:hAnsi="Calibri" w:cs="Calibri"/>
                    <w:color w:val="000000"/>
                  </w:rPr>
                </w:rPrChange>
              </w:rPr>
              <w:t>0.01</w:t>
            </w:r>
          </w:p>
        </w:tc>
        <w:tc>
          <w:tcPr>
            <w:tcW w:w="521" w:type="pct"/>
            <w:tcBorders>
              <w:top w:val="single" w:sz="4" w:space="0" w:color="auto"/>
            </w:tcBorders>
            <w:noWrap/>
            <w:vAlign w:val="bottom"/>
            <w:hideMark/>
          </w:tcPr>
          <w:p w14:paraId="43E32A95" w14:textId="77777777" w:rsidR="00FD1472" w:rsidRPr="00256197" w:rsidRDefault="00FD1472" w:rsidP="00DB11CB">
            <w:pPr>
              <w:spacing w:line="240" w:lineRule="auto"/>
              <w:jc w:val="right"/>
              <w:rPr>
                <w:rFonts w:eastAsia="Times New Roman" w:cs="Times New Roman"/>
                <w:color w:val="000000"/>
                <w:lang w:eastAsia="en-ZW"/>
                <w:rPrChange w:id="327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80" w:author="Urfels, Anton (IRRI)" w:date="2023-10-06T20:02:00Z">
                  <w:rPr>
                    <w:rFonts w:ascii="Calibri" w:hAnsi="Calibri" w:cs="Calibri"/>
                    <w:color w:val="000000"/>
                  </w:rPr>
                </w:rPrChange>
              </w:rPr>
              <w:t>0.57</w:t>
            </w:r>
          </w:p>
        </w:tc>
        <w:tc>
          <w:tcPr>
            <w:tcW w:w="521" w:type="pct"/>
            <w:tcBorders>
              <w:top w:val="single" w:sz="4" w:space="0" w:color="auto"/>
            </w:tcBorders>
            <w:noWrap/>
            <w:vAlign w:val="bottom"/>
            <w:hideMark/>
          </w:tcPr>
          <w:p w14:paraId="7CE55E82" w14:textId="77777777" w:rsidR="00FD1472" w:rsidRPr="00256197" w:rsidRDefault="00FD1472" w:rsidP="00DB11CB">
            <w:pPr>
              <w:spacing w:line="240" w:lineRule="auto"/>
              <w:jc w:val="right"/>
              <w:rPr>
                <w:rFonts w:eastAsia="Times New Roman" w:cs="Times New Roman"/>
                <w:color w:val="000000"/>
                <w:lang w:eastAsia="en-ZW"/>
                <w:rPrChange w:id="328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82" w:author="Urfels, Anton (IRRI)" w:date="2023-10-06T20:02:00Z">
                  <w:rPr>
                    <w:rFonts w:ascii="Calibri" w:hAnsi="Calibri" w:cs="Calibri"/>
                    <w:color w:val="000000"/>
                  </w:rPr>
                </w:rPrChange>
              </w:rPr>
              <w:t>0.87</w:t>
            </w:r>
          </w:p>
        </w:tc>
        <w:tc>
          <w:tcPr>
            <w:tcW w:w="521" w:type="pct"/>
            <w:tcBorders>
              <w:top w:val="single" w:sz="4" w:space="0" w:color="auto"/>
            </w:tcBorders>
            <w:noWrap/>
            <w:vAlign w:val="bottom"/>
            <w:hideMark/>
          </w:tcPr>
          <w:p w14:paraId="06678CE7" w14:textId="77777777" w:rsidR="00FD1472" w:rsidRPr="00256197" w:rsidRDefault="00FD1472" w:rsidP="00DB11CB">
            <w:pPr>
              <w:spacing w:line="240" w:lineRule="auto"/>
              <w:jc w:val="right"/>
              <w:rPr>
                <w:rFonts w:eastAsia="Times New Roman" w:cs="Times New Roman"/>
                <w:color w:val="000000"/>
                <w:lang w:eastAsia="en-ZW"/>
                <w:rPrChange w:id="328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84" w:author="Urfels, Anton (IRRI)" w:date="2023-10-06T20:02:00Z">
                  <w:rPr>
                    <w:rFonts w:ascii="Calibri" w:hAnsi="Calibri" w:cs="Calibri"/>
                    <w:color w:val="000000"/>
                  </w:rPr>
                </w:rPrChange>
              </w:rPr>
              <w:t>0.69</w:t>
            </w:r>
          </w:p>
        </w:tc>
        <w:tc>
          <w:tcPr>
            <w:tcW w:w="521" w:type="pct"/>
            <w:tcBorders>
              <w:top w:val="single" w:sz="4" w:space="0" w:color="auto"/>
            </w:tcBorders>
            <w:noWrap/>
            <w:vAlign w:val="bottom"/>
            <w:hideMark/>
          </w:tcPr>
          <w:p w14:paraId="4D952E24" w14:textId="77777777" w:rsidR="00FD1472" w:rsidRPr="00256197" w:rsidRDefault="00FD1472" w:rsidP="00DB11CB">
            <w:pPr>
              <w:spacing w:line="240" w:lineRule="auto"/>
              <w:jc w:val="right"/>
              <w:rPr>
                <w:rFonts w:eastAsia="Times New Roman" w:cs="Times New Roman"/>
                <w:color w:val="000000"/>
                <w:lang w:eastAsia="en-ZW"/>
                <w:rPrChange w:id="328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86" w:author="Urfels, Anton (IRRI)" w:date="2023-10-06T20:02:00Z">
                  <w:rPr>
                    <w:rFonts w:ascii="Calibri" w:hAnsi="Calibri" w:cs="Calibri"/>
                    <w:color w:val="000000"/>
                  </w:rPr>
                </w:rPrChange>
              </w:rPr>
              <w:t>0.29</w:t>
            </w:r>
          </w:p>
        </w:tc>
        <w:tc>
          <w:tcPr>
            <w:tcW w:w="521" w:type="pct"/>
            <w:tcBorders>
              <w:top w:val="single" w:sz="4" w:space="0" w:color="auto"/>
            </w:tcBorders>
            <w:noWrap/>
            <w:vAlign w:val="bottom"/>
            <w:hideMark/>
          </w:tcPr>
          <w:p w14:paraId="6F180C11" w14:textId="77777777" w:rsidR="00FD1472" w:rsidRPr="00256197" w:rsidRDefault="00FD1472" w:rsidP="00DB11CB">
            <w:pPr>
              <w:spacing w:line="240" w:lineRule="auto"/>
              <w:jc w:val="right"/>
              <w:rPr>
                <w:rFonts w:eastAsia="Times New Roman" w:cs="Times New Roman"/>
                <w:color w:val="000000"/>
                <w:lang w:eastAsia="en-ZW"/>
                <w:rPrChange w:id="328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88" w:author="Urfels, Anton (IRRI)" w:date="2023-10-06T20:02:00Z">
                  <w:rPr>
                    <w:rFonts w:ascii="Calibri" w:hAnsi="Calibri" w:cs="Calibri"/>
                    <w:color w:val="000000"/>
                  </w:rPr>
                </w:rPrChange>
              </w:rPr>
              <w:t>0.24</w:t>
            </w:r>
          </w:p>
        </w:tc>
      </w:tr>
      <w:tr w:rsidR="00FD1472" w:rsidRPr="00256197" w14:paraId="7CD124EB" w14:textId="77777777" w:rsidTr="00DB11CB">
        <w:trPr>
          <w:trHeight w:val="288"/>
          <w:jc w:val="center"/>
        </w:trPr>
        <w:tc>
          <w:tcPr>
            <w:tcW w:w="679" w:type="pct"/>
            <w:vMerge/>
          </w:tcPr>
          <w:p w14:paraId="2CC828AD" w14:textId="77777777" w:rsidR="00FD1472" w:rsidRPr="00256197" w:rsidRDefault="00FD1472" w:rsidP="00DB11CB">
            <w:pPr>
              <w:spacing w:line="240" w:lineRule="auto"/>
              <w:rPr>
                <w:rFonts w:eastAsia="Times New Roman" w:cs="Times New Roman"/>
                <w:color w:val="000000"/>
                <w:lang w:eastAsia="en-ZW"/>
                <w:rPrChange w:id="3289" w:author="Urfels, Anton (IRRI)" w:date="2023-10-06T20:02:00Z">
                  <w:rPr>
                    <w:rFonts w:ascii="Gill Sans MT" w:eastAsia="Times New Roman" w:hAnsi="Gill Sans MT" w:cs="Calibri"/>
                    <w:color w:val="000000"/>
                    <w:lang w:eastAsia="en-ZW"/>
                  </w:rPr>
                </w:rPrChange>
              </w:rPr>
            </w:pPr>
          </w:p>
        </w:tc>
        <w:tc>
          <w:tcPr>
            <w:tcW w:w="1193" w:type="pct"/>
            <w:noWrap/>
            <w:hideMark/>
          </w:tcPr>
          <w:p w14:paraId="15CD4AB8" w14:textId="77777777" w:rsidR="00FD1472" w:rsidRPr="00256197" w:rsidRDefault="00FD1472" w:rsidP="00DB11CB">
            <w:pPr>
              <w:spacing w:line="240" w:lineRule="auto"/>
              <w:rPr>
                <w:rFonts w:eastAsia="Times New Roman" w:cs="Times New Roman"/>
                <w:color w:val="000000"/>
                <w:lang w:eastAsia="en-ZW"/>
                <w:rPrChange w:id="3290"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291" w:author="Urfels, Anton (IRRI)" w:date="2023-10-06T20:02:00Z">
                  <w:rPr>
                    <w:rFonts w:ascii="Gill Sans MT" w:eastAsia="Times New Roman" w:hAnsi="Gill Sans MT" w:cs="Calibri"/>
                    <w:color w:val="000000"/>
                    <w:lang w:eastAsia="en-ZW"/>
                  </w:rPr>
                </w:rPrChange>
              </w:rPr>
              <w:t>Not clear (share)</w:t>
            </w:r>
          </w:p>
        </w:tc>
        <w:tc>
          <w:tcPr>
            <w:tcW w:w="521" w:type="pct"/>
            <w:noWrap/>
            <w:vAlign w:val="bottom"/>
            <w:hideMark/>
          </w:tcPr>
          <w:p w14:paraId="7FB82E76" w14:textId="77777777" w:rsidR="00FD1472" w:rsidRPr="00256197" w:rsidRDefault="00FD1472" w:rsidP="00DB11CB">
            <w:pPr>
              <w:spacing w:line="240" w:lineRule="auto"/>
              <w:jc w:val="right"/>
              <w:rPr>
                <w:rFonts w:eastAsia="Times New Roman" w:cs="Times New Roman"/>
                <w:color w:val="000000"/>
                <w:lang w:eastAsia="en-ZW"/>
                <w:rPrChange w:id="329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93" w:author="Urfels, Anton (IRRI)" w:date="2023-10-06T20:02:00Z">
                  <w:rPr>
                    <w:rFonts w:ascii="Calibri" w:hAnsi="Calibri" w:cs="Calibri"/>
                    <w:color w:val="000000"/>
                  </w:rPr>
                </w:rPrChange>
              </w:rPr>
              <w:t>0.19</w:t>
            </w:r>
          </w:p>
        </w:tc>
        <w:tc>
          <w:tcPr>
            <w:tcW w:w="521" w:type="pct"/>
            <w:noWrap/>
            <w:vAlign w:val="bottom"/>
            <w:hideMark/>
          </w:tcPr>
          <w:p w14:paraId="57DB58DB" w14:textId="77777777" w:rsidR="00FD1472" w:rsidRPr="00256197" w:rsidRDefault="00FD1472" w:rsidP="00DB11CB">
            <w:pPr>
              <w:spacing w:line="240" w:lineRule="auto"/>
              <w:jc w:val="right"/>
              <w:rPr>
                <w:rFonts w:eastAsia="Times New Roman" w:cs="Times New Roman"/>
                <w:color w:val="000000"/>
                <w:lang w:eastAsia="en-ZW"/>
                <w:rPrChange w:id="329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95" w:author="Urfels, Anton (IRRI)" w:date="2023-10-06T20:02:00Z">
                  <w:rPr>
                    <w:rFonts w:ascii="Calibri" w:hAnsi="Calibri" w:cs="Calibri"/>
                    <w:color w:val="000000"/>
                  </w:rPr>
                </w:rPrChange>
              </w:rPr>
              <w:t>0.43</w:t>
            </w:r>
          </w:p>
        </w:tc>
        <w:tc>
          <w:tcPr>
            <w:tcW w:w="521" w:type="pct"/>
            <w:noWrap/>
            <w:vAlign w:val="bottom"/>
            <w:hideMark/>
          </w:tcPr>
          <w:p w14:paraId="14ECAA4B" w14:textId="77777777" w:rsidR="00FD1472" w:rsidRPr="00256197" w:rsidRDefault="00FD1472" w:rsidP="00DB11CB">
            <w:pPr>
              <w:spacing w:line="240" w:lineRule="auto"/>
              <w:jc w:val="right"/>
              <w:rPr>
                <w:rFonts w:eastAsia="Times New Roman" w:cs="Times New Roman"/>
                <w:color w:val="000000"/>
                <w:lang w:eastAsia="en-ZW"/>
                <w:rPrChange w:id="329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97" w:author="Urfels, Anton (IRRI)" w:date="2023-10-06T20:02:00Z">
                  <w:rPr>
                    <w:rFonts w:ascii="Calibri" w:hAnsi="Calibri" w:cs="Calibri"/>
                    <w:color w:val="000000"/>
                  </w:rPr>
                </w:rPrChange>
              </w:rPr>
              <w:t>0.13</w:t>
            </w:r>
          </w:p>
        </w:tc>
        <w:tc>
          <w:tcPr>
            <w:tcW w:w="521" w:type="pct"/>
            <w:noWrap/>
            <w:vAlign w:val="bottom"/>
            <w:hideMark/>
          </w:tcPr>
          <w:p w14:paraId="564DC5D4" w14:textId="77777777" w:rsidR="00FD1472" w:rsidRPr="00256197" w:rsidRDefault="00FD1472" w:rsidP="00DB11CB">
            <w:pPr>
              <w:spacing w:line="240" w:lineRule="auto"/>
              <w:jc w:val="right"/>
              <w:rPr>
                <w:rFonts w:eastAsia="Times New Roman" w:cs="Times New Roman"/>
                <w:color w:val="000000"/>
                <w:lang w:eastAsia="en-ZW"/>
                <w:rPrChange w:id="329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99" w:author="Urfels, Anton (IRRI)" w:date="2023-10-06T20:02:00Z">
                  <w:rPr>
                    <w:rFonts w:ascii="Calibri" w:hAnsi="Calibri" w:cs="Calibri"/>
                    <w:color w:val="000000"/>
                  </w:rPr>
                </w:rPrChange>
              </w:rPr>
              <w:t>0.30</w:t>
            </w:r>
          </w:p>
        </w:tc>
        <w:tc>
          <w:tcPr>
            <w:tcW w:w="521" w:type="pct"/>
            <w:noWrap/>
            <w:vAlign w:val="bottom"/>
            <w:hideMark/>
          </w:tcPr>
          <w:p w14:paraId="00AB33E8" w14:textId="77777777" w:rsidR="00FD1472" w:rsidRPr="00256197" w:rsidRDefault="00FD1472" w:rsidP="00DB11CB">
            <w:pPr>
              <w:spacing w:line="240" w:lineRule="auto"/>
              <w:jc w:val="right"/>
              <w:rPr>
                <w:rFonts w:eastAsia="Times New Roman" w:cs="Times New Roman"/>
                <w:color w:val="000000"/>
                <w:lang w:eastAsia="en-ZW"/>
                <w:rPrChange w:id="330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01" w:author="Urfels, Anton (IRRI)" w:date="2023-10-06T20:02:00Z">
                  <w:rPr>
                    <w:rFonts w:ascii="Calibri" w:hAnsi="Calibri" w:cs="Calibri"/>
                    <w:color w:val="000000"/>
                  </w:rPr>
                </w:rPrChange>
              </w:rPr>
              <w:t>0.71</w:t>
            </w:r>
          </w:p>
        </w:tc>
        <w:tc>
          <w:tcPr>
            <w:tcW w:w="521" w:type="pct"/>
            <w:noWrap/>
            <w:vAlign w:val="bottom"/>
            <w:hideMark/>
          </w:tcPr>
          <w:p w14:paraId="42F2EF3F" w14:textId="77777777" w:rsidR="00FD1472" w:rsidRPr="00256197" w:rsidRDefault="00FD1472" w:rsidP="00DB11CB">
            <w:pPr>
              <w:spacing w:line="240" w:lineRule="auto"/>
              <w:jc w:val="right"/>
              <w:rPr>
                <w:rFonts w:eastAsia="Times New Roman" w:cs="Times New Roman"/>
                <w:color w:val="000000"/>
                <w:lang w:eastAsia="en-ZW"/>
                <w:rPrChange w:id="330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03" w:author="Urfels, Anton (IRRI)" w:date="2023-10-06T20:02:00Z">
                  <w:rPr>
                    <w:rFonts w:ascii="Calibri" w:hAnsi="Calibri" w:cs="Calibri"/>
                    <w:color w:val="000000"/>
                  </w:rPr>
                </w:rPrChange>
              </w:rPr>
              <w:t>0.75</w:t>
            </w:r>
          </w:p>
        </w:tc>
      </w:tr>
      <w:tr w:rsidR="00FD1472" w:rsidRPr="00256197" w14:paraId="713F526B" w14:textId="77777777" w:rsidTr="00DB11CB">
        <w:trPr>
          <w:trHeight w:val="288"/>
          <w:jc w:val="center"/>
        </w:trPr>
        <w:tc>
          <w:tcPr>
            <w:tcW w:w="679" w:type="pct"/>
            <w:vMerge/>
          </w:tcPr>
          <w:p w14:paraId="7E82394A" w14:textId="77777777" w:rsidR="00FD1472" w:rsidRPr="00256197" w:rsidRDefault="00FD1472" w:rsidP="00DB11CB">
            <w:pPr>
              <w:spacing w:line="240" w:lineRule="auto"/>
              <w:rPr>
                <w:rFonts w:eastAsia="Times New Roman" w:cs="Times New Roman"/>
                <w:color w:val="000000"/>
                <w:lang w:eastAsia="en-ZW"/>
                <w:rPrChange w:id="3304" w:author="Urfels, Anton (IRRI)" w:date="2023-10-06T20:02:00Z">
                  <w:rPr>
                    <w:rFonts w:ascii="Gill Sans MT" w:eastAsia="Times New Roman" w:hAnsi="Gill Sans MT" w:cs="Calibri"/>
                    <w:color w:val="000000"/>
                    <w:lang w:eastAsia="en-ZW"/>
                  </w:rPr>
                </w:rPrChange>
              </w:rPr>
            </w:pPr>
          </w:p>
        </w:tc>
        <w:tc>
          <w:tcPr>
            <w:tcW w:w="1193" w:type="pct"/>
            <w:noWrap/>
            <w:hideMark/>
          </w:tcPr>
          <w:p w14:paraId="64DCB7B4" w14:textId="77777777" w:rsidR="00FD1472" w:rsidRPr="00256197" w:rsidRDefault="00FD1472" w:rsidP="00DB11CB">
            <w:pPr>
              <w:spacing w:line="240" w:lineRule="auto"/>
              <w:rPr>
                <w:rFonts w:eastAsia="Times New Roman" w:cs="Times New Roman"/>
                <w:color w:val="000000"/>
                <w:lang w:eastAsia="en-ZW"/>
                <w:rPrChange w:id="3305"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306" w:author="Urfels, Anton (IRRI)" w:date="2023-10-06T20:02:00Z">
                  <w:rPr>
                    <w:rFonts w:ascii="Gill Sans MT" w:eastAsia="Times New Roman" w:hAnsi="Gill Sans MT" w:cs="Calibri"/>
                    <w:color w:val="000000"/>
                    <w:lang w:eastAsia="en-ZW"/>
                  </w:rPr>
                </w:rPrChange>
              </w:rPr>
              <w:t>Clearly worse (share)</w:t>
            </w:r>
          </w:p>
        </w:tc>
        <w:tc>
          <w:tcPr>
            <w:tcW w:w="521" w:type="pct"/>
            <w:noWrap/>
            <w:vAlign w:val="bottom"/>
            <w:hideMark/>
          </w:tcPr>
          <w:p w14:paraId="02805CEB" w14:textId="77777777" w:rsidR="00FD1472" w:rsidRPr="00256197" w:rsidRDefault="00FD1472" w:rsidP="00DB11CB">
            <w:pPr>
              <w:spacing w:line="240" w:lineRule="auto"/>
              <w:jc w:val="right"/>
              <w:rPr>
                <w:rFonts w:eastAsia="Times New Roman" w:cs="Times New Roman"/>
                <w:color w:val="000000"/>
                <w:lang w:eastAsia="en-ZW"/>
                <w:rPrChange w:id="330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08" w:author="Urfels, Anton (IRRI)" w:date="2023-10-06T20:02:00Z">
                  <w:rPr>
                    <w:rFonts w:ascii="Calibri" w:hAnsi="Calibri" w:cs="Calibri"/>
                    <w:color w:val="000000"/>
                  </w:rPr>
                </w:rPrChange>
              </w:rPr>
              <w:t>0.79</w:t>
            </w:r>
          </w:p>
        </w:tc>
        <w:tc>
          <w:tcPr>
            <w:tcW w:w="521" w:type="pct"/>
            <w:noWrap/>
            <w:vAlign w:val="bottom"/>
            <w:hideMark/>
          </w:tcPr>
          <w:p w14:paraId="117965C3" w14:textId="77777777" w:rsidR="00FD1472" w:rsidRPr="00256197" w:rsidRDefault="00FD1472" w:rsidP="00DB11CB">
            <w:pPr>
              <w:spacing w:line="240" w:lineRule="auto"/>
              <w:jc w:val="right"/>
              <w:rPr>
                <w:rFonts w:eastAsia="Times New Roman" w:cs="Times New Roman"/>
                <w:color w:val="000000"/>
                <w:lang w:eastAsia="en-ZW"/>
                <w:rPrChange w:id="330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10" w:author="Urfels, Anton (IRRI)" w:date="2023-10-06T20:02:00Z">
                  <w:rPr>
                    <w:rFonts w:ascii="Calibri" w:hAnsi="Calibri" w:cs="Calibri"/>
                    <w:color w:val="000000"/>
                  </w:rPr>
                </w:rPrChange>
              </w:rPr>
              <w:t>0.00</w:t>
            </w:r>
          </w:p>
        </w:tc>
        <w:tc>
          <w:tcPr>
            <w:tcW w:w="521" w:type="pct"/>
            <w:noWrap/>
            <w:vAlign w:val="bottom"/>
            <w:hideMark/>
          </w:tcPr>
          <w:p w14:paraId="79419AC4" w14:textId="77777777" w:rsidR="00FD1472" w:rsidRPr="00256197" w:rsidRDefault="00FD1472" w:rsidP="00DB11CB">
            <w:pPr>
              <w:spacing w:line="240" w:lineRule="auto"/>
              <w:jc w:val="right"/>
              <w:rPr>
                <w:rFonts w:eastAsia="Times New Roman" w:cs="Times New Roman"/>
                <w:color w:val="000000"/>
                <w:lang w:eastAsia="en-ZW"/>
                <w:rPrChange w:id="331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12" w:author="Urfels, Anton (IRRI)" w:date="2023-10-06T20:02:00Z">
                  <w:rPr>
                    <w:rFonts w:ascii="Calibri" w:hAnsi="Calibri" w:cs="Calibri"/>
                    <w:color w:val="000000"/>
                  </w:rPr>
                </w:rPrChange>
              </w:rPr>
              <w:t>0.00</w:t>
            </w:r>
          </w:p>
        </w:tc>
        <w:tc>
          <w:tcPr>
            <w:tcW w:w="521" w:type="pct"/>
            <w:noWrap/>
            <w:vAlign w:val="bottom"/>
            <w:hideMark/>
          </w:tcPr>
          <w:p w14:paraId="64DB597F" w14:textId="77777777" w:rsidR="00FD1472" w:rsidRPr="00256197" w:rsidRDefault="00FD1472" w:rsidP="00DB11CB">
            <w:pPr>
              <w:spacing w:line="240" w:lineRule="auto"/>
              <w:jc w:val="right"/>
              <w:rPr>
                <w:rFonts w:eastAsia="Times New Roman" w:cs="Times New Roman"/>
                <w:color w:val="000000"/>
                <w:lang w:eastAsia="en-ZW"/>
                <w:rPrChange w:id="331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14" w:author="Urfels, Anton (IRRI)" w:date="2023-10-06T20:02:00Z">
                  <w:rPr>
                    <w:rFonts w:ascii="Calibri" w:hAnsi="Calibri" w:cs="Calibri"/>
                    <w:color w:val="000000"/>
                  </w:rPr>
                </w:rPrChange>
              </w:rPr>
              <w:t>0.00</w:t>
            </w:r>
          </w:p>
        </w:tc>
        <w:tc>
          <w:tcPr>
            <w:tcW w:w="521" w:type="pct"/>
            <w:noWrap/>
            <w:vAlign w:val="bottom"/>
            <w:hideMark/>
          </w:tcPr>
          <w:p w14:paraId="4E05468F" w14:textId="77777777" w:rsidR="00FD1472" w:rsidRPr="00256197" w:rsidRDefault="00FD1472" w:rsidP="00DB11CB">
            <w:pPr>
              <w:spacing w:line="240" w:lineRule="auto"/>
              <w:jc w:val="right"/>
              <w:rPr>
                <w:rFonts w:eastAsia="Times New Roman" w:cs="Times New Roman"/>
                <w:color w:val="000000"/>
                <w:lang w:eastAsia="en-ZW"/>
                <w:rPrChange w:id="331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16" w:author="Urfels, Anton (IRRI)" w:date="2023-10-06T20:02:00Z">
                  <w:rPr>
                    <w:rFonts w:ascii="Calibri" w:hAnsi="Calibri" w:cs="Calibri"/>
                    <w:color w:val="000000"/>
                  </w:rPr>
                </w:rPrChange>
              </w:rPr>
              <w:t>0.00</w:t>
            </w:r>
          </w:p>
        </w:tc>
        <w:tc>
          <w:tcPr>
            <w:tcW w:w="521" w:type="pct"/>
            <w:noWrap/>
            <w:vAlign w:val="bottom"/>
            <w:hideMark/>
          </w:tcPr>
          <w:p w14:paraId="3B70CB98" w14:textId="77777777" w:rsidR="00FD1472" w:rsidRPr="00256197" w:rsidRDefault="00FD1472" w:rsidP="00DB11CB">
            <w:pPr>
              <w:spacing w:line="240" w:lineRule="auto"/>
              <w:jc w:val="right"/>
              <w:rPr>
                <w:rFonts w:eastAsia="Times New Roman" w:cs="Times New Roman"/>
                <w:color w:val="000000"/>
                <w:lang w:eastAsia="en-ZW"/>
                <w:rPrChange w:id="331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18" w:author="Urfels, Anton (IRRI)" w:date="2023-10-06T20:02:00Z">
                  <w:rPr>
                    <w:rFonts w:ascii="Calibri" w:hAnsi="Calibri" w:cs="Calibri"/>
                    <w:color w:val="000000"/>
                  </w:rPr>
                </w:rPrChange>
              </w:rPr>
              <w:t>0.01</w:t>
            </w:r>
          </w:p>
        </w:tc>
      </w:tr>
      <w:tr w:rsidR="00FD1472" w:rsidRPr="00256197" w14:paraId="1FBAC57A" w14:textId="77777777" w:rsidTr="00DB11CB">
        <w:trPr>
          <w:trHeight w:val="288"/>
          <w:jc w:val="center"/>
        </w:trPr>
        <w:tc>
          <w:tcPr>
            <w:tcW w:w="679" w:type="pct"/>
            <w:vMerge/>
          </w:tcPr>
          <w:p w14:paraId="2549C8A9" w14:textId="77777777" w:rsidR="00FD1472" w:rsidRPr="00256197" w:rsidRDefault="00FD1472" w:rsidP="00DB11CB">
            <w:pPr>
              <w:spacing w:line="240" w:lineRule="auto"/>
              <w:rPr>
                <w:rFonts w:eastAsia="Times New Roman" w:cs="Times New Roman"/>
                <w:color w:val="000000"/>
                <w:lang w:eastAsia="en-ZW"/>
                <w:rPrChange w:id="3319" w:author="Urfels, Anton (IRRI)" w:date="2023-10-06T20:02:00Z">
                  <w:rPr>
                    <w:rFonts w:ascii="Gill Sans MT" w:eastAsia="Times New Roman" w:hAnsi="Gill Sans MT" w:cs="Calibri"/>
                    <w:color w:val="000000"/>
                    <w:lang w:eastAsia="en-ZW"/>
                  </w:rPr>
                </w:rPrChange>
              </w:rPr>
            </w:pPr>
          </w:p>
        </w:tc>
        <w:tc>
          <w:tcPr>
            <w:tcW w:w="1193" w:type="pct"/>
            <w:noWrap/>
            <w:hideMark/>
          </w:tcPr>
          <w:p w14:paraId="1AA3C38E" w14:textId="77777777" w:rsidR="00FD1472" w:rsidRPr="00256197" w:rsidRDefault="00FD1472" w:rsidP="00DB11CB">
            <w:pPr>
              <w:spacing w:line="240" w:lineRule="auto"/>
              <w:rPr>
                <w:rFonts w:eastAsia="Times New Roman" w:cs="Times New Roman"/>
                <w:color w:val="000000"/>
                <w:lang w:eastAsia="en-ZW"/>
                <w:rPrChange w:id="3320"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321" w:author="Urfels, Anton (IRRI)" w:date="2023-10-06T20:02:00Z">
                  <w:rPr>
                    <w:rFonts w:ascii="Gill Sans MT" w:eastAsia="Times New Roman" w:hAnsi="Gill Sans MT" w:cs="Calibri"/>
                    <w:color w:val="000000"/>
                    <w:lang w:eastAsia="en-ZW"/>
                  </w:rPr>
                </w:rPrChange>
              </w:rPr>
              <w:t>Number of cells</w:t>
            </w:r>
          </w:p>
        </w:tc>
        <w:tc>
          <w:tcPr>
            <w:tcW w:w="521" w:type="pct"/>
            <w:noWrap/>
            <w:vAlign w:val="bottom"/>
            <w:hideMark/>
          </w:tcPr>
          <w:p w14:paraId="1791CEFE" w14:textId="77777777" w:rsidR="00FD1472" w:rsidRPr="00256197" w:rsidRDefault="00FD1472" w:rsidP="00DB11CB">
            <w:pPr>
              <w:spacing w:line="240" w:lineRule="auto"/>
              <w:jc w:val="right"/>
              <w:rPr>
                <w:rFonts w:eastAsia="Times New Roman" w:cs="Times New Roman"/>
                <w:color w:val="000000"/>
                <w:lang w:eastAsia="en-ZW"/>
                <w:rPrChange w:id="332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23" w:author="Urfels, Anton (IRRI)" w:date="2023-10-06T20:02:00Z">
                  <w:rPr>
                    <w:rFonts w:ascii="Calibri" w:hAnsi="Calibri" w:cs="Calibri"/>
                    <w:color w:val="000000"/>
                  </w:rPr>
                </w:rPrChange>
              </w:rPr>
              <w:t>3386.00</w:t>
            </w:r>
          </w:p>
        </w:tc>
        <w:tc>
          <w:tcPr>
            <w:tcW w:w="521" w:type="pct"/>
            <w:noWrap/>
            <w:vAlign w:val="bottom"/>
            <w:hideMark/>
          </w:tcPr>
          <w:p w14:paraId="4FBEA6C9" w14:textId="77777777" w:rsidR="00FD1472" w:rsidRPr="00256197" w:rsidRDefault="00FD1472" w:rsidP="00DB11CB">
            <w:pPr>
              <w:spacing w:line="240" w:lineRule="auto"/>
              <w:jc w:val="right"/>
              <w:rPr>
                <w:rFonts w:eastAsia="Times New Roman" w:cs="Times New Roman"/>
                <w:color w:val="000000"/>
                <w:lang w:eastAsia="en-ZW"/>
                <w:rPrChange w:id="332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25" w:author="Urfels, Anton (IRRI)" w:date="2023-10-06T20:02:00Z">
                  <w:rPr>
                    <w:rFonts w:ascii="Calibri" w:hAnsi="Calibri" w:cs="Calibri"/>
                    <w:color w:val="000000"/>
                  </w:rPr>
                </w:rPrChange>
              </w:rPr>
              <w:t>3386.00</w:t>
            </w:r>
          </w:p>
        </w:tc>
        <w:tc>
          <w:tcPr>
            <w:tcW w:w="521" w:type="pct"/>
            <w:noWrap/>
            <w:vAlign w:val="bottom"/>
            <w:hideMark/>
          </w:tcPr>
          <w:p w14:paraId="601155EB" w14:textId="77777777" w:rsidR="00FD1472" w:rsidRPr="00256197" w:rsidRDefault="00FD1472" w:rsidP="00DB11CB">
            <w:pPr>
              <w:spacing w:line="240" w:lineRule="auto"/>
              <w:jc w:val="right"/>
              <w:rPr>
                <w:rFonts w:eastAsia="Times New Roman" w:cs="Times New Roman"/>
                <w:color w:val="000000"/>
                <w:lang w:eastAsia="en-ZW"/>
                <w:rPrChange w:id="332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27" w:author="Urfels, Anton (IRRI)" w:date="2023-10-06T20:02:00Z">
                  <w:rPr>
                    <w:rFonts w:ascii="Calibri" w:hAnsi="Calibri" w:cs="Calibri"/>
                    <w:color w:val="000000"/>
                  </w:rPr>
                </w:rPrChange>
              </w:rPr>
              <w:t>3386.00</w:t>
            </w:r>
          </w:p>
        </w:tc>
        <w:tc>
          <w:tcPr>
            <w:tcW w:w="521" w:type="pct"/>
            <w:noWrap/>
            <w:vAlign w:val="bottom"/>
            <w:hideMark/>
          </w:tcPr>
          <w:p w14:paraId="1419FD9A" w14:textId="77777777" w:rsidR="00FD1472" w:rsidRPr="00256197" w:rsidRDefault="00FD1472" w:rsidP="00DB11CB">
            <w:pPr>
              <w:spacing w:line="240" w:lineRule="auto"/>
              <w:jc w:val="right"/>
              <w:rPr>
                <w:rFonts w:eastAsia="Times New Roman" w:cs="Times New Roman"/>
                <w:color w:val="000000"/>
                <w:lang w:eastAsia="en-ZW"/>
                <w:rPrChange w:id="332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29" w:author="Urfels, Anton (IRRI)" w:date="2023-10-06T20:02:00Z">
                  <w:rPr>
                    <w:rFonts w:ascii="Calibri" w:hAnsi="Calibri" w:cs="Calibri"/>
                    <w:color w:val="000000"/>
                  </w:rPr>
                </w:rPrChange>
              </w:rPr>
              <w:t>3386.00</w:t>
            </w:r>
          </w:p>
        </w:tc>
        <w:tc>
          <w:tcPr>
            <w:tcW w:w="521" w:type="pct"/>
            <w:noWrap/>
            <w:vAlign w:val="bottom"/>
            <w:hideMark/>
          </w:tcPr>
          <w:p w14:paraId="4422BFA2" w14:textId="77777777" w:rsidR="00FD1472" w:rsidRPr="00256197" w:rsidRDefault="00FD1472" w:rsidP="00DB11CB">
            <w:pPr>
              <w:spacing w:line="240" w:lineRule="auto"/>
              <w:jc w:val="right"/>
              <w:rPr>
                <w:rFonts w:eastAsia="Times New Roman" w:cs="Times New Roman"/>
                <w:color w:val="000000"/>
                <w:lang w:eastAsia="en-ZW"/>
                <w:rPrChange w:id="333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31" w:author="Urfels, Anton (IRRI)" w:date="2023-10-06T20:02:00Z">
                  <w:rPr>
                    <w:rFonts w:ascii="Calibri" w:hAnsi="Calibri" w:cs="Calibri"/>
                    <w:color w:val="000000"/>
                  </w:rPr>
                </w:rPrChange>
              </w:rPr>
              <w:t>3386.00</w:t>
            </w:r>
          </w:p>
        </w:tc>
        <w:tc>
          <w:tcPr>
            <w:tcW w:w="521" w:type="pct"/>
            <w:noWrap/>
            <w:vAlign w:val="bottom"/>
            <w:hideMark/>
          </w:tcPr>
          <w:p w14:paraId="041E76A8" w14:textId="77777777" w:rsidR="00FD1472" w:rsidRPr="00256197" w:rsidRDefault="00FD1472" w:rsidP="00DB11CB">
            <w:pPr>
              <w:spacing w:line="240" w:lineRule="auto"/>
              <w:jc w:val="right"/>
              <w:rPr>
                <w:rFonts w:eastAsia="Times New Roman" w:cs="Times New Roman"/>
                <w:color w:val="000000"/>
                <w:lang w:eastAsia="en-ZW"/>
                <w:rPrChange w:id="333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33" w:author="Urfels, Anton (IRRI)" w:date="2023-10-06T20:02:00Z">
                  <w:rPr>
                    <w:rFonts w:ascii="Calibri" w:hAnsi="Calibri" w:cs="Calibri"/>
                    <w:color w:val="000000"/>
                  </w:rPr>
                </w:rPrChange>
              </w:rPr>
              <w:t>3386.00</w:t>
            </w:r>
          </w:p>
        </w:tc>
      </w:tr>
    </w:tbl>
    <w:p w14:paraId="492AC65D" w14:textId="77777777" w:rsidR="00FD1472" w:rsidRPr="00256197" w:rsidRDefault="00FD1472">
      <w:pPr>
        <w:spacing w:line="259" w:lineRule="auto"/>
        <w:rPr>
          <w:rFonts w:cs="Times New Roman"/>
        </w:rPr>
      </w:pPr>
    </w:p>
    <w:p w14:paraId="6B6E66B4" w14:textId="77777777" w:rsidR="00FD1472" w:rsidRPr="00256197" w:rsidRDefault="00FD1472">
      <w:pPr>
        <w:spacing w:line="259" w:lineRule="auto"/>
        <w:rPr>
          <w:rFonts w:cs="Times New Roman"/>
          <w:highlight w:val="yellow"/>
          <w:rPrChange w:id="3334" w:author="Urfels, Anton (IRRI)" w:date="2023-10-06T20:02:00Z">
            <w:rPr>
              <w:rFonts w:ascii="Gill Sans MT" w:hAnsi="Gill Sans MT"/>
              <w:highlight w:val="yellow"/>
            </w:rPr>
          </w:rPrChange>
        </w:rPr>
      </w:pPr>
      <w:r w:rsidRPr="00256197">
        <w:rPr>
          <w:rFonts w:cs="Times New Roman"/>
          <w:highlight w:val="yellow"/>
          <w:rPrChange w:id="3335" w:author="Urfels, Anton (IRRI)" w:date="2023-10-06T20:02:00Z">
            <w:rPr>
              <w:rFonts w:ascii="Gill Sans MT" w:hAnsi="Gill Sans MT"/>
              <w:highlight w:val="yellow"/>
            </w:rPr>
          </w:rPrChange>
        </w:rPr>
        <w:br w:type="page"/>
      </w:r>
    </w:p>
    <w:p w14:paraId="1747043B" w14:textId="73A61654" w:rsidR="00FD1472" w:rsidRPr="00256197" w:rsidRDefault="00FD1472" w:rsidP="00FD1472">
      <w:pPr>
        <w:rPr>
          <w:rFonts w:cs="Times New Roman"/>
          <w:rPrChange w:id="3336" w:author="Urfels, Anton (IRRI)" w:date="2023-10-06T20:02:00Z">
            <w:rPr>
              <w:rFonts w:ascii="Gill Sans MT" w:hAnsi="Gill Sans MT"/>
            </w:rPr>
          </w:rPrChange>
        </w:rPr>
      </w:pPr>
      <w:r w:rsidRPr="00256197">
        <w:rPr>
          <w:rFonts w:cs="Times New Roman"/>
          <w:rPrChange w:id="3337" w:author="Urfels, Anton (IRRI)" w:date="2023-10-06T20:02:00Z">
            <w:rPr>
              <w:rFonts w:ascii="Gill Sans MT" w:hAnsi="Gill Sans MT"/>
            </w:rPr>
          </w:rPrChange>
        </w:rPr>
        <w:lastRenderedPageBreak/>
        <w:t xml:space="preserve">Table </w:t>
      </w:r>
      <w:r w:rsidR="00CC6EF4" w:rsidRPr="00256197">
        <w:rPr>
          <w:rFonts w:cs="Times New Roman"/>
          <w:rPrChange w:id="3338" w:author="Urfels, Anton (IRRI)" w:date="2023-10-06T20:02:00Z">
            <w:rPr>
              <w:rFonts w:ascii="Gill Sans MT" w:hAnsi="Gill Sans MT"/>
            </w:rPr>
          </w:rPrChange>
        </w:rPr>
        <w:t>A</w:t>
      </w:r>
      <w:r w:rsidRPr="00256197">
        <w:rPr>
          <w:rFonts w:cs="Times New Roman"/>
          <w:rPrChange w:id="3339" w:author="Urfels, Anton (IRRI)" w:date="2023-10-06T20:02:00Z">
            <w:rPr>
              <w:rFonts w:ascii="Gill Sans MT" w:hAnsi="Gill Sans MT"/>
            </w:rPr>
          </w:rPrChange>
        </w:rPr>
        <w:t>2:  Wheat WTP bounds with fixed long as baseline, Bihar</w:t>
      </w:r>
    </w:p>
    <w:tbl>
      <w:tblPr>
        <w:tblStyle w:val="PlainTable2"/>
        <w:tblW w:w="5000" w:type="pct"/>
        <w:jc w:val="center"/>
        <w:tblLook w:val="0620" w:firstRow="1" w:lastRow="0" w:firstColumn="0" w:lastColumn="0" w:noHBand="1" w:noVBand="1"/>
      </w:tblPr>
      <w:tblGrid>
        <w:gridCol w:w="1226"/>
        <w:gridCol w:w="2154"/>
        <w:gridCol w:w="941"/>
        <w:gridCol w:w="941"/>
        <w:gridCol w:w="941"/>
        <w:gridCol w:w="941"/>
        <w:gridCol w:w="941"/>
        <w:gridCol w:w="941"/>
      </w:tblGrid>
      <w:tr w:rsidR="00FD1472" w:rsidRPr="00256197" w14:paraId="1CC0DB58"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679" w:type="pct"/>
          </w:tcPr>
          <w:p w14:paraId="1A79FF83" w14:textId="77777777" w:rsidR="00FD1472" w:rsidRPr="00256197" w:rsidRDefault="00FD1472" w:rsidP="00DB11CB">
            <w:pPr>
              <w:spacing w:line="240" w:lineRule="auto"/>
              <w:rPr>
                <w:rFonts w:eastAsia="Times New Roman" w:cs="Times New Roman"/>
                <w:color w:val="000000"/>
                <w:lang w:eastAsia="en-ZW"/>
                <w:rPrChange w:id="3340"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341" w:author="Urfels, Anton (IRRI)" w:date="2023-10-06T20:02:00Z">
                  <w:rPr>
                    <w:rFonts w:ascii="Gill Sans MT" w:eastAsia="Times New Roman" w:hAnsi="Gill Sans MT" w:cs="Calibri"/>
                    <w:color w:val="000000"/>
                    <w:lang w:eastAsia="en-ZW"/>
                  </w:rPr>
                </w:rPrChange>
              </w:rPr>
              <w:t>Bound</w:t>
            </w:r>
          </w:p>
        </w:tc>
        <w:tc>
          <w:tcPr>
            <w:tcW w:w="1193" w:type="pct"/>
            <w:noWrap/>
            <w:hideMark/>
          </w:tcPr>
          <w:p w14:paraId="554C0148" w14:textId="77777777" w:rsidR="00FD1472" w:rsidRPr="00256197" w:rsidRDefault="00FD1472" w:rsidP="00DB11CB">
            <w:pPr>
              <w:spacing w:line="240" w:lineRule="auto"/>
              <w:rPr>
                <w:rFonts w:eastAsia="Times New Roman" w:cs="Times New Roman"/>
                <w:color w:val="000000"/>
                <w:lang w:eastAsia="en-ZW"/>
                <w:rPrChange w:id="3342"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343" w:author="Urfels, Anton (IRRI)" w:date="2023-10-06T20:02:00Z">
                  <w:rPr>
                    <w:rFonts w:ascii="Gill Sans MT" w:eastAsia="Times New Roman" w:hAnsi="Gill Sans MT" w:cs="Calibri"/>
                    <w:color w:val="000000"/>
                    <w:lang w:eastAsia="en-ZW"/>
                  </w:rPr>
                </w:rPrChange>
              </w:rPr>
              <w:t>Statistics</w:t>
            </w:r>
          </w:p>
        </w:tc>
        <w:tc>
          <w:tcPr>
            <w:tcW w:w="521" w:type="pct"/>
            <w:noWrap/>
            <w:hideMark/>
          </w:tcPr>
          <w:p w14:paraId="5FDA05F0" w14:textId="77777777" w:rsidR="00FD1472" w:rsidRPr="00256197" w:rsidRDefault="00FD1472" w:rsidP="00DB11CB">
            <w:pPr>
              <w:spacing w:line="240" w:lineRule="auto"/>
              <w:jc w:val="right"/>
              <w:rPr>
                <w:rFonts w:eastAsia="Times New Roman" w:cs="Times New Roman"/>
                <w:color w:val="000000"/>
                <w:lang w:eastAsia="en-ZW"/>
                <w:rPrChange w:id="3344"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345" w:author="Urfels, Anton (IRRI)" w:date="2023-10-06T20:02:00Z">
                  <w:rPr>
                    <w:rFonts w:ascii="Gill Sans MT" w:eastAsia="Times New Roman" w:hAnsi="Gill Sans MT" w:cs="Calibri"/>
                    <w:color w:val="000000"/>
                    <w:lang w:eastAsia="en-ZW"/>
                  </w:rPr>
                </w:rPrChange>
              </w:rPr>
              <w:t>S0-S1</w:t>
            </w:r>
          </w:p>
        </w:tc>
        <w:tc>
          <w:tcPr>
            <w:tcW w:w="521" w:type="pct"/>
            <w:noWrap/>
            <w:hideMark/>
          </w:tcPr>
          <w:p w14:paraId="4A22BFC6" w14:textId="77777777" w:rsidR="00FD1472" w:rsidRPr="00256197" w:rsidRDefault="00FD1472" w:rsidP="00DB11CB">
            <w:pPr>
              <w:spacing w:line="240" w:lineRule="auto"/>
              <w:jc w:val="right"/>
              <w:rPr>
                <w:rFonts w:eastAsia="Times New Roman" w:cs="Times New Roman"/>
                <w:color w:val="000000"/>
                <w:lang w:eastAsia="en-ZW"/>
                <w:rPrChange w:id="3346"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347" w:author="Urfels, Anton (IRRI)" w:date="2023-10-06T20:02:00Z">
                  <w:rPr>
                    <w:rFonts w:ascii="Gill Sans MT" w:eastAsia="Times New Roman" w:hAnsi="Gill Sans MT" w:cs="Calibri"/>
                    <w:color w:val="000000"/>
                    <w:lang w:eastAsia="en-ZW"/>
                  </w:rPr>
                </w:rPrChange>
              </w:rPr>
              <w:t>S2-S1</w:t>
            </w:r>
          </w:p>
        </w:tc>
        <w:tc>
          <w:tcPr>
            <w:tcW w:w="521" w:type="pct"/>
            <w:noWrap/>
            <w:hideMark/>
          </w:tcPr>
          <w:p w14:paraId="3223E4E0" w14:textId="77777777" w:rsidR="00FD1472" w:rsidRPr="00256197" w:rsidRDefault="00FD1472" w:rsidP="00DB11CB">
            <w:pPr>
              <w:spacing w:line="240" w:lineRule="auto"/>
              <w:jc w:val="right"/>
              <w:rPr>
                <w:rFonts w:eastAsia="Times New Roman" w:cs="Times New Roman"/>
                <w:color w:val="000000"/>
                <w:lang w:eastAsia="en-ZW"/>
                <w:rPrChange w:id="3348"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349" w:author="Urfels, Anton (IRRI)" w:date="2023-10-06T20:02:00Z">
                  <w:rPr>
                    <w:rFonts w:ascii="Gill Sans MT" w:eastAsia="Times New Roman" w:hAnsi="Gill Sans MT" w:cs="Calibri"/>
                    <w:color w:val="000000"/>
                    <w:lang w:eastAsia="en-ZW"/>
                  </w:rPr>
                </w:rPrChange>
              </w:rPr>
              <w:t>S3-S1</w:t>
            </w:r>
          </w:p>
        </w:tc>
        <w:tc>
          <w:tcPr>
            <w:tcW w:w="521" w:type="pct"/>
            <w:noWrap/>
            <w:hideMark/>
          </w:tcPr>
          <w:p w14:paraId="261025F7" w14:textId="77777777" w:rsidR="00FD1472" w:rsidRPr="00256197" w:rsidRDefault="00FD1472" w:rsidP="00DB11CB">
            <w:pPr>
              <w:spacing w:line="240" w:lineRule="auto"/>
              <w:jc w:val="right"/>
              <w:rPr>
                <w:rFonts w:eastAsia="Times New Roman" w:cs="Times New Roman"/>
                <w:color w:val="000000"/>
                <w:lang w:eastAsia="en-ZW"/>
                <w:rPrChange w:id="3350"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351" w:author="Urfels, Anton (IRRI)" w:date="2023-10-06T20:02:00Z">
                  <w:rPr>
                    <w:rFonts w:ascii="Gill Sans MT" w:eastAsia="Times New Roman" w:hAnsi="Gill Sans MT" w:cs="Calibri"/>
                    <w:color w:val="000000"/>
                    <w:lang w:eastAsia="en-ZW"/>
                  </w:rPr>
                </w:rPrChange>
              </w:rPr>
              <w:t>S4-S1</w:t>
            </w:r>
          </w:p>
        </w:tc>
        <w:tc>
          <w:tcPr>
            <w:tcW w:w="521" w:type="pct"/>
            <w:noWrap/>
            <w:hideMark/>
          </w:tcPr>
          <w:p w14:paraId="548D3E3C" w14:textId="77777777" w:rsidR="00FD1472" w:rsidRPr="00256197" w:rsidRDefault="00FD1472" w:rsidP="00DB11CB">
            <w:pPr>
              <w:spacing w:line="240" w:lineRule="auto"/>
              <w:jc w:val="right"/>
              <w:rPr>
                <w:rFonts w:eastAsia="Times New Roman" w:cs="Times New Roman"/>
                <w:color w:val="000000"/>
                <w:lang w:eastAsia="en-ZW"/>
                <w:rPrChange w:id="3352"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353" w:author="Urfels, Anton (IRRI)" w:date="2023-10-06T20:02:00Z">
                  <w:rPr>
                    <w:rFonts w:ascii="Gill Sans MT" w:eastAsia="Times New Roman" w:hAnsi="Gill Sans MT" w:cs="Calibri"/>
                    <w:color w:val="000000"/>
                    <w:lang w:eastAsia="en-ZW"/>
                  </w:rPr>
                </w:rPrChange>
              </w:rPr>
              <w:t>S5-S1</w:t>
            </w:r>
          </w:p>
        </w:tc>
        <w:tc>
          <w:tcPr>
            <w:tcW w:w="521" w:type="pct"/>
            <w:noWrap/>
            <w:hideMark/>
          </w:tcPr>
          <w:p w14:paraId="499964E7" w14:textId="77777777" w:rsidR="00FD1472" w:rsidRPr="00256197" w:rsidRDefault="00FD1472" w:rsidP="00DB11CB">
            <w:pPr>
              <w:spacing w:line="240" w:lineRule="auto"/>
              <w:jc w:val="right"/>
              <w:rPr>
                <w:rFonts w:eastAsia="Times New Roman" w:cs="Times New Roman"/>
                <w:color w:val="000000"/>
                <w:lang w:eastAsia="en-ZW"/>
                <w:rPrChange w:id="3354"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355" w:author="Urfels, Anton (IRRI)" w:date="2023-10-06T20:02:00Z">
                  <w:rPr>
                    <w:rFonts w:ascii="Gill Sans MT" w:eastAsia="Times New Roman" w:hAnsi="Gill Sans MT" w:cs="Calibri"/>
                    <w:color w:val="000000"/>
                    <w:lang w:eastAsia="en-ZW"/>
                  </w:rPr>
                </w:rPrChange>
              </w:rPr>
              <w:t>S6-S1</w:t>
            </w:r>
          </w:p>
        </w:tc>
      </w:tr>
      <w:tr w:rsidR="00FD1472" w:rsidRPr="00256197" w14:paraId="18A9254A" w14:textId="77777777" w:rsidTr="00DB11CB">
        <w:trPr>
          <w:trHeight w:val="288"/>
          <w:jc w:val="center"/>
        </w:trPr>
        <w:tc>
          <w:tcPr>
            <w:tcW w:w="679" w:type="pct"/>
            <w:vMerge w:val="restart"/>
          </w:tcPr>
          <w:p w14:paraId="2DAB8840" w14:textId="77777777" w:rsidR="00FD1472" w:rsidRPr="00256197" w:rsidRDefault="00FD1472" w:rsidP="00DB11CB">
            <w:pPr>
              <w:spacing w:line="240" w:lineRule="auto"/>
              <w:rPr>
                <w:rFonts w:eastAsia="Times New Roman" w:cs="Times New Roman"/>
                <w:color w:val="000000"/>
                <w:lang w:eastAsia="en-ZW"/>
                <w:rPrChange w:id="3356"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357" w:author="Urfels, Anton (IRRI)" w:date="2023-10-06T20:02:00Z">
                  <w:rPr>
                    <w:rFonts w:ascii="Gill Sans MT" w:eastAsia="Times New Roman" w:hAnsi="Gill Sans MT" w:cs="Calibri"/>
                    <w:color w:val="000000"/>
                    <w:lang w:eastAsia="en-ZW"/>
                  </w:rPr>
                </w:rPrChange>
              </w:rPr>
              <w:t>Upper bound</w:t>
            </w:r>
          </w:p>
        </w:tc>
        <w:tc>
          <w:tcPr>
            <w:tcW w:w="1193" w:type="pct"/>
            <w:noWrap/>
            <w:hideMark/>
          </w:tcPr>
          <w:p w14:paraId="2896CB74" w14:textId="77777777" w:rsidR="00FD1472" w:rsidRPr="00256197" w:rsidRDefault="00FD1472" w:rsidP="00DB11CB">
            <w:pPr>
              <w:spacing w:line="240" w:lineRule="auto"/>
              <w:rPr>
                <w:rFonts w:eastAsia="Times New Roman" w:cs="Times New Roman"/>
                <w:color w:val="000000"/>
                <w:lang w:eastAsia="en-ZW"/>
                <w:rPrChange w:id="3358"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359" w:author="Urfels, Anton (IRRI)" w:date="2023-10-06T20:02:00Z">
                  <w:rPr>
                    <w:rFonts w:ascii="Gill Sans MT" w:eastAsia="Times New Roman" w:hAnsi="Gill Sans MT" w:cs="Calibri"/>
                    <w:color w:val="000000"/>
                    <w:lang w:eastAsia="en-ZW"/>
                  </w:rPr>
                </w:rPrChange>
              </w:rPr>
              <w:t>Mean</w:t>
            </w:r>
          </w:p>
        </w:tc>
        <w:tc>
          <w:tcPr>
            <w:tcW w:w="521" w:type="pct"/>
            <w:noWrap/>
            <w:vAlign w:val="bottom"/>
          </w:tcPr>
          <w:p w14:paraId="3C07F091" w14:textId="77777777" w:rsidR="00FD1472" w:rsidRPr="00256197" w:rsidRDefault="00FD1472" w:rsidP="00DB11CB">
            <w:pPr>
              <w:spacing w:line="240" w:lineRule="auto"/>
              <w:jc w:val="right"/>
              <w:rPr>
                <w:rFonts w:eastAsia="Times New Roman" w:cs="Times New Roman"/>
                <w:color w:val="000000"/>
                <w:lang w:eastAsia="en-ZW"/>
                <w:rPrChange w:id="336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61" w:author="Urfels, Anton (IRRI)" w:date="2023-10-06T20:02:00Z">
                  <w:rPr>
                    <w:rFonts w:ascii="Calibri" w:hAnsi="Calibri" w:cs="Calibri"/>
                    <w:color w:val="000000"/>
                  </w:rPr>
                </w:rPrChange>
              </w:rPr>
              <w:t>-0.34</w:t>
            </w:r>
          </w:p>
        </w:tc>
        <w:tc>
          <w:tcPr>
            <w:tcW w:w="521" w:type="pct"/>
            <w:noWrap/>
            <w:vAlign w:val="bottom"/>
          </w:tcPr>
          <w:p w14:paraId="17A4B2D6" w14:textId="77777777" w:rsidR="00FD1472" w:rsidRPr="00256197" w:rsidRDefault="00FD1472" w:rsidP="00DB11CB">
            <w:pPr>
              <w:spacing w:line="240" w:lineRule="auto"/>
              <w:jc w:val="right"/>
              <w:rPr>
                <w:rFonts w:eastAsia="Times New Roman" w:cs="Times New Roman"/>
                <w:color w:val="000000"/>
                <w:lang w:eastAsia="en-ZW"/>
                <w:rPrChange w:id="336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63" w:author="Urfels, Anton (IRRI)" w:date="2023-10-06T20:02:00Z">
                  <w:rPr>
                    <w:rFonts w:ascii="Calibri" w:hAnsi="Calibri" w:cs="Calibri"/>
                    <w:color w:val="000000"/>
                  </w:rPr>
                </w:rPrChange>
              </w:rPr>
              <w:t>1.28</w:t>
            </w:r>
          </w:p>
        </w:tc>
        <w:tc>
          <w:tcPr>
            <w:tcW w:w="521" w:type="pct"/>
            <w:noWrap/>
            <w:vAlign w:val="bottom"/>
          </w:tcPr>
          <w:p w14:paraId="246D6C26" w14:textId="77777777" w:rsidR="00FD1472" w:rsidRPr="00256197" w:rsidRDefault="00FD1472" w:rsidP="00DB11CB">
            <w:pPr>
              <w:spacing w:line="240" w:lineRule="auto"/>
              <w:jc w:val="right"/>
              <w:rPr>
                <w:rFonts w:eastAsia="Times New Roman" w:cs="Times New Roman"/>
                <w:color w:val="000000"/>
                <w:lang w:eastAsia="en-ZW"/>
                <w:rPrChange w:id="336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65" w:author="Urfels, Anton (IRRI)" w:date="2023-10-06T20:02:00Z">
                  <w:rPr>
                    <w:rFonts w:ascii="Calibri" w:hAnsi="Calibri" w:cs="Calibri"/>
                    <w:color w:val="000000"/>
                  </w:rPr>
                </w:rPrChange>
              </w:rPr>
              <w:t>1.23</w:t>
            </w:r>
          </w:p>
        </w:tc>
        <w:tc>
          <w:tcPr>
            <w:tcW w:w="521" w:type="pct"/>
            <w:noWrap/>
            <w:vAlign w:val="bottom"/>
          </w:tcPr>
          <w:p w14:paraId="14DAAE52" w14:textId="77777777" w:rsidR="00FD1472" w:rsidRPr="00256197" w:rsidRDefault="00FD1472" w:rsidP="00DB11CB">
            <w:pPr>
              <w:spacing w:line="240" w:lineRule="auto"/>
              <w:jc w:val="right"/>
              <w:rPr>
                <w:rFonts w:eastAsia="Times New Roman" w:cs="Times New Roman"/>
                <w:color w:val="000000"/>
                <w:lang w:eastAsia="en-ZW"/>
                <w:rPrChange w:id="336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67" w:author="Urfels, Anton (IRRI)" w:date="2023-10-06T20:02:00Z">
                  <w:rPr>
                    <w:rFonts w:ascii="Calibri" w:hAnsi="Calibri" w:cs="Calibri"/>
                    <w:color w:val="000000"/>
                  </w:rPr>
                </w:rPrChange>
              </w:rPr>
              <w:t>0.64</w:t>
            </w:r>
          </w:p>
        </w:tc>
        <w:tc>
          <w:tcPr>
            <w:tcW w:w="521" w:type="pct"/>
            <w:noWrap/>
            <w:vAlign w:val="bottom"/>
          </w:tcPr>
          <w:p w14:paraId="245E4254" w14:textId="77777777" w:rsidR="00FD1472" w:rsidRPr="00256197" w:rsidRDefault="00FD1472" w:rsidP="00DB11CB">
            <w:pPr>
              <w:spacing w:line="240" w:lineRule="auto"/>
              <w:jc w:val="right"/>
              <w:rPr>
                <w:rFonts w:eastAsia="Times New Roman" w:cs="Times New Roman"/>
                <w:color w:val="000000"/>
                <w:lang w:eastAsia="en-ZW"/>
                <w:rPrChange w:id="336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69" w:author="Urfels, Anton (IRRI)" w:date="2023-10-06T20:02:00Z">
                  <w:rPr>
                    <w:rFonts w:ascii="Calibri" w:hAnsi="Calibri" w:cs="Calibri"/>
                    <w:color w:val="000000"/>
                  </w:rPr>
                </w:rPrChange>
              </w:rPr>
              <w:t>0.20</w:t>
            </w:r>
          </w:p>
        </w:tc>
        <w:tc>
          <w:tcPr>
            <w:tcW w:w="521" w:type="pct"/>
            <w:noWrap/>
            <w:vAlign w:val="bottom"/>
          </w:tcPr>
          <w:p w14:paraId="4F234F61" w14:textId="77777777" w:rsidR="00FD1472" w:rsidRPr="00256197" w:rsidRDefault="00FD1472" w:rsidP="00DB11CB">
            <w:pPr>
              <w:spacing w:line="240" w:lineRule="auto"/>
              <w:jc w:val="right"/>
              <w:rPr>
                <w:rFonts w:eastAsia="Times New Roman" w:cs="Times New Roman"/>
                <w:color w:val="000000"/>
                <w:lang w:eastAsia="en-ZW"/>
                <w:rPrChange w:id="337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71" w:author="Urfels, Anton (IRRI)" w:date="2023-10-06T20:02:00Z">
                  <w:rPr>
                    <w:rFonts w:ascii="Calibri" w:hAnsi="Calibri" w:cs="Calibri"/>
                    <w:color w:val="000000"/>
                  </w:rPr>
                </w:rPrChange>
              </w:rPr>
              <w:t>-0.37</w:t>
            </w:r>
          </w:p>
        </w:tc>
      </w:tr>
      <w:tr w:rsidR="00FD1472" w:rsidRPr="00256197" w14:paraId="02F400D3" w14:textId="77777777" w:rsidTr="00DB11CB">
        <w:trPr>
          <w:trHeight w:val="288"/>
          <w:jc w:val="center"/>
        </w:trPr>
        <w:tc>
          <w:tcPr>
            <w:tcW w:w="679" w:type="pct"/>
            <w:vMerge/>
          </w:tcPr>
          <w:p w14:paraId="2C0854B0" w14:textId="77777777" w:rsidR="00FD1472" w:rsidRPr="00256197" w:rsidRDefault="00FD1472" w:rsidP="00DB11CB">
            <w:pPr>
              <w:spacing w:line="240" w:lineRule="auto"/>
              <w:rPr>
                <w:rFonts w:eastAsia="Times New Roman" w:cs="Times New Roman"/>
                <w:color w:val="000000"/>
                <w:lang w:eastAsia="en-ZW"/>
                <w:rPrChange w:id="3372" w:author="Urfels, Anton (IRRI)" w:date="2023-10-06T20:02:00Z">
                  <w:rPr>
                    <w:rFonts w:ascii="Gill Sans MT" w:eastAsia="Times New Roman" w:hAnsi="Gill Sans MT" w:cs="Calibri"/>
                    <w:color w:val="000000"/>
                    <w:lang w:eastAsia="en-ZW"/>
                  </w:rPr>
                </w:rPrChange>
              </w:rPr>
            </w:pPr>
          </w:p>
        </w:tc>
        <w:tc>
          <w:tcPr>
            <w:tcW w:w="1193" w:type="pct"/>
            <w:noWrap/>
            <w:hideMark/>
          </w:tcPr>
          <w:p w14:paraId="56A59E61" w14:textId="77777777" w:rsidR="00FD1472" w:rsidRPr="00256197" w:rsidRDefault="00FD1472" w:rsidP="00DB11CB">
            <w:pPr>
              <w:spacing w:line="240" w:lineRule="auto"/>
              <w:rPr>
                <w:rFonts w:eastAsia="Times New Roman" w:cs="Times New Roman"/>
                <w:color w:val="000000"/>
                <w:lang w:eastAsia="en-ZW"/>
                <w:rPrChange w:id="3373"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374" w:author="Urfels, Anton (IRRI)" w:date="2023-10-06T20:02:00Z">
                  <w:rPr>
                    <w:rFonts w:ascii="Gill Sans MT" w:eastAsia="Times New Roman" w:hAnsi="Gill Sans MT" w:cs="Calibri"/>
                    <w:color w:val="000000"/>
                    <w:lang w:eastAsia="en-ZW"/>
                  </w:rPr>
                </w:rPrChange>
              </w:rPr>
              <w:t>Standard deviation</w:t>
            </w:r>
          </w:p>
        </w:tc>
        <w:tc>
          <w:tcPr>
            <w:tcW w:w="521" w:type="pct"/>
            <w:noWrap/>
            <w:vAlign w:val="bottom"/>
          </w:tcPr>
          <w:p w14:paraId="2AB9E327" w14:textId="77777777" w:rsidR="00FD1472" w:rsidRPr="00256197" w:rsidRDefault="00FD1472" w:rsidP="00DB11CB">
            <w:pPr>
              <w:spacing w:line="240" w:lineRule="auto"/>
              <w:jc w:val="right"/>
              <w:rPr>
                <w:rFonts w:eastAsia="Times New Roman" w:cs="Times New Roman"/>
                <w:color w:val="000000"/>
                <w:lang w:eastAsia="en-ZW"/>
                <w:rPrChange w:id="337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76" w:author="Urfels, Anton (IRRI)" w:date="2023-10-06T20:02:00Z">
                  <w:rPr>
                    <w:rFonts w:ascii="Calibri" w:hAnsi="Calibri" w:cs="Calibri"/>
                    <w:color w:val="000000"/>
                  </w:rPr>
                </w:rPrChange>
              </w:rPr>
              <w:t>0.98</w:t>
            </w:r>
          </w:p>
        </w:tc>
        <w:tc>
          <w:tcPr>
            <w:tcW w:w="521" w:type="pct"/>
            <w:noWrap/>
            <w:vAlign w:val="bottom"/>
          </w:tcPr>
          <w:p w14:paraId="384C28EF" w14:textId="77777777" w:rsidR="00FD1472" w:rsidRPr="00256197" w:rsidRDefault="00FD1472" w:rsidP="00DB11CB">
            <w:pPr>
              <w:spacing w:line="240" w:lineRule="auto"/>
              <w:jc w:val="right"/>
              <w:rPr>
                <w:rFonts w:eastAsia="Times New Roman" w:cs="Times New Roman"/>
                <w:color w:val="000000"/>
                <w:lang w:eastAsia="en-ZW"/>
                <w:rPrChange w:id="337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78" w:author="Urfels, Anton (IRRI)" w:date="2023-10-06T20:02:00Z">
                  <w:rPr>
                    <w:rFonts w:ascii="Calibri" w:hAnsi="Calibri" w:cs="Calibri"/>
                    <w:color w:val="000000"/>
                  </w:rPr>
                </w:rPrChange>
              </w:rPr>
              <w:t>0.12</w:t>
            </w:r>
          </w:p>
        </w:tc>
        <w:tc>
          <w:tcPr>
            <w:tcW w:w="521" w:type="pct"/>
            <w:noWrap/>
            <w:vAlign w:val="bottom"/>
          </w:tcPr>
          <w:p w14:paraId="5CCB2387" w14:textId="77777777" w:rsidR="00FD1472" w:rsidRPr="00256197" w:rsidRDefault="00FD1472" w:rsidP="00DB11CB">
            <w:pPr>
              <w:spacing w:line="240" w:lineRule="auto"/>
              <w:jc w:val="right"/>
              <w:rPr>
                <w:rFonts w:eastAsia="Times New Roman" w:cs="Times New Roman"/>
                <w:color w:val="000000"/>
                <w:lang w:eastAsia="en-ZW"/>
                <w:rPrChange w:id="337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80" w:author="Urfels, Anton (IRRI)" w:date="2023-10-06T20:02:00Z">
                  <w:rPr>
                    <w:rFonts w:ascii="Calibri" w:hAnsi="Calibri" w:cs="Calibri"/>
                    <w:color w:val="000000"/>
                  </w:rPr>
                </w:rPrChange>
              </w:rPr>
              <w:t>0.38</w:t>
            </w:r>
          </w:p>
        </w:tc>
        <w:tc>
          <w:tcPr>
            <w:tcW w:w="521" w:type="pct"/>
            <w:noWrap/>
            <w:vAlign w:val="bottom"/>
          </w:tcPr>
          <w:p w14:paraId="781ECF8D" w14:textId="77777777" w:rsidR="00FD1472" w:rsidRPr="00256197" w:rsidRDefault="00FD1472" w:rsidP="00DB11CB">
            <w:pPr>
              <w:spacing w:line="240" w:lineRule="auto"/>
              <w:jc w:val="right"/>
              <w:rPr>
                <w:rFonts w:eastAsia="Times New Roman" w:cs="Times New Roman"/>
                <w:color w:val="000000"/>
                <w:lang w:eastAsia="en-ZW"/>
                <w:rPrChange w:id="338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82" w:author="Urfels, Anton (IRRI)" w:date="2023-10-06T20:02:00Z">
                  <w:rPr>
                    <w:rFonts w:ascii="Calibri" w:hAnsi="Calibri" w:cs="Calibri"/>
                    <w:color w:val="000000"/>
                  </w:rPr>
                </w:rPrChange>
              </w:rPr>
              <w:t>0.69</w:t>
            </w:r>
          </w:p>
        </w:tc>
        <w:tc>
          <w:tcPr>
            <w:tcW w:w="521" w:type="pct"/>
            <w:noWrap/>
            <w:vAlign w:val="bottom"/>
          </w:tcPr>
          <w:p w14:paraId="510D4870" w14:textId="77777777" w:rsidR="00FD1472" w:rsidRPr="00256197" w:rsidRDefault="00FD1472" w:rsidP="00DB11CB">
            <w:pPr>
              <w:spacing w:line="240" w:lineRule="auto"/>
              <w:jc w:val="right"/>
              <w:rPr>
                <w:rFonts w:eastAsia="Times New Roman" w:cs="Times New Roman"/>
                <w:color w:val="000000"/>
                <w:lang w:eastAsia="en-ZW"/>
                <w:rPrChange w:id="338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84" w:author="Urfels, Anton (IRRI)" w:date="2023-10-06T20:02:00Z">
                  <w:rPr>
                    <w:rFonts w:ascii="Calibri" w:hAnsi="Calibri" w:cs="Calibri"/>
                    <w:color w:val="000000"/>
                  </w:rPr>
                </w:rPrChange>
              </w:rPr>
              <w:t>0.76</w:t>
            </w:r>
          </w:p>
        </w:tc>
        <w:tc>
          <w:tcPr>
            <w:tcW w:w="521" w:type="pct"/>
            <w:noWrap/>
            <w:vAlign w:val="bottom"/>
          </w:tcPr>
          <w:p w14:paraId="05A0C00A" w14:textId="77777777" w:rsidR="00FD1472" w:rsidRPr="00256197" w:rsidRDefault="00FD1472" w:rsidP="00DB11CB">
            <w:pPr>
              <w:spacing w:line="240" w:lineRule="auto"/>
              <w:jc w:val="right"/>
              <w:rPr>
                <w:rFonts w:eastAsia="Times New Roman" w:cs="Times New Roman"/>
                <w:color w:val="000000"/>
                <w:lang w:eastAsia="en-ZW"/>
                <w:rPrChange w:id="338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86" w:author="Urfels, Anton (IRRI)" w:date="2023-10-06T20:02:00Z">
                  <w:rPr>
                    <w:rFonts w:ascii="Calibri" w:hAnsi="Calibri" w:cs="Calibri"/>
                    <w:color w:val="000000"/>
                  </w:rPr>
                </w:rPrChange>
              </w:rPr>
              <w:t>1.03</w:t>
            </w:r>
          </w:p>
        </w:tc>
      </w:tr>
      <w:tr w:rsidR="00FD1472" w:rsidRPr="00256197" w14:paraId="753B4032" w14:textId="77777777" w:rsidTr="00DB11CB">
        <w:trPr>
          <w:trHeight w:val="288"/>
          <w:jc w:val="center"/>
        </w:trPr>
        <w:tc>
          <w:tcPr>
            <w:tcW w:w="679" w:type="pct"/>
            <w:vMerge/>
          </w:tcPr>
          <w:p w14:paraId="65D0532D" w14:textId="77777777" w:rsidR="00FD1472" w:rsidRPr="00256197" w:rsidRDefault="00FD1472" w:rsidP="00DB11CB">
            <w:pPr>
              <w:spacing w:line="240" w:lineRule="auto"/>
              <w:rPr>
                <w:rFonts w:eastAsia="Times New Roman" w:cs="Times New Roman"/>
                <w:color w:val="000000"/>
                <w:lang w:eastAsia="en-ZW"/>
                <w:rPrChange w:id="3387" w:author="Urfels, Anton (IRRI)" w:date="2023-10-06T20:02:00Z">
                  <w:rPr>
                    <w:rFonts w:ascii="Gill Sans MT" w:eastAsia="Times New Roman" w:hAnsi="Gill Sans MT" w:cs="Calibri"/>
                    <w:color w:val="000000"/>
                    <w:lang w:eastAsia="en-ZW"/>
                  </w:rPr>
                </w:rPrChange>
              </w:rPr>
            </w:pPr>
          </w:p>
        </w:tc>
        <w:tc>
          <w:tcPr>
            <w:tcW w:w="1193" w:type="pct"/>
            <w:noWrap/>
            <w:hideMark/>
          </w:tcPr>
          <w:p w14:paraId="0413CBDB" w14:textId="77777777" w:rsidR="00FD1472" w:rsidRPr="00256197" w:rsidRDefault="00FD1472" w:rsidP="00DB11CB">
            <w:pPr>
              <w:spacing w:line="240" w:lineRule="auto"/>
              <w:rPr>
                <w:rFonts w:eastAsia="Times New Roman" w:cs="Times New Roman"/>
                <w:color w:val="000000"/>
                <w:lang w:eastAsia="en-ZW"/>
                <w:rPrChange w:id="3388"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389" w:author="Urfels, Anton (IRRI)" w:date="2023-10-06T20:02:00Z">
                  <w:rPr>
                    <w:rFonts w:ascii="Gill Sans MT" w:eastAsia="Times New Roman" w:hAnsi="Gill Sans MT" w:cs="Calibri"/>
                    <w:color w:val="000000"/>
                    <w:lang w:eastAsia="en-ZW"/>
                  </w:rPr>
                </w:rPrChange>
              </w:rPr>
              <w:t>Min</w:t>
            </w:r>
          </w:p>
        </w:tc>
        <w:tc>
          <w:tcPr>
            <w:tcW w:w="521" w:type="pct"/>
            <w:noWrap/>
            <w:vAlign w:val="bottom"/>
          </w:tcPr>
          <w:p w14:paraId="06804743" w14:textId="77777777" w:rsidR="00FD1472" w:rsidRPr="00256197" w:rsidRDefault="00FD1472" w:rsidP="00DB11CB">
            <w:pPr>
              <w:spacing w:line="240" w:lineRule="auto"/>
              <w:jc w:val="right"/>
              <w:rPr>
                <w:rFonts w:eastAsia="Times New Roman" w:cs="Times New Roman"/>
                <w:color w:val="000000"/>
                <w:lang w:eastAsia="en-ZW"/>
                <w:rPrChange w:id="339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91" w:author="Urfels, Anton (IRRI)" w:date="2023-10-06T20:02:00Z">
                  <w:rPr>
                    <w:rFonts w:ascii="Calibri" w:hAnsi="Calibri" w:cs="Calibri"/>
                    <w:color w:val="000000"/>
                  </w:rPr>
                </w:rPrChange>
              </w:rPr>
              <w:t>-2.60</w:t>
            </w:r>
          </w:p>
        </w:tc>
        <w:tc>
          <w:tcPr>
            <w:tcW w:w="521" w:type="pct"/>
            <w:noWrap/>
            <w:vAlign w:val="bottom"/>
          </w:tcPr>
          <w:p w14:paraId="023A7962" w14:textId="77777777" w:rsidR="00FD1472" w:rsidRPr="00256197" w:rsidRDefault="00FD1472" w:rsidP="00DB11CB">
            <w:pPr>
              <w:spacing w:line="240" w:lineRule="auto"/>
              <w:jc w:val="right"/>
              <w:rPr>
                <w:rFonts w:eastAsia="Times New Roman" w:cs="Times New Roman"/>
                <w:color w:val="000000"/>
                <w:lang w:eastAsia="en-ZW"/>
                <w:rPrChange w:id="339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93" w:author="Urfels, Anton (IRRI)" w:date="2023-10-06T20:02:00Z">
                  <w:rPr>
                    <w:rFonts w:ascii="Calibri" w:hAnsi="Calibri" w:cs="Calibri"/>
                    <w:color w:val="000000"/>
                  </w:rPr>
                </w:rPrChange>
              </w:rPr>
              <w:t>0.60</w:t>
            </w:r>
          </w:p>
        </w:tc>
        <w:tc>
          <w:tcPr>
            <w:tcW w:w="521" w:type="pct"/>
            <w:noWrap/>
            <w:vAlign w:val="bottom"/>
          </w:tcPr>
          <w:p w14:paraId="184F663E" w14:textId="77777777" w:rsidR="00FD1472" w:rsidRPr="00256197" w:rsidRDefault="00FD1472" w:rsidP="00DB11CB">
            <w:pPr>
              <w:spacing w:line="240" w:lineRule="auto"/>
              <w:jc w:val="right"/>
              <w:rPr>
                <w:rFonts w:eastAsia="Times New Roman" w:cs="Times New Roman"/>
                <w:color w:val="000000"/>
                <w:lang w:eastAsia="en-ZW"/>
                <w:rPrChange w:id="339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95" w:author="Urfels, Anton (IRRI)" w:date="2023-10-06T20:02:00Z">
                  <w:rPr>
                    <w:rFonts w:ascii="Calibri" w:hAnsi="Calibri" w:cs="Calibri"/>
                    <w:color w:val="000000"/>
                  </w:rPr>
                </w:rPrChange>
              </w:rPr>
              <w:t>0.18</w:t>
            </w:r>
          </w:p>
        </w:tc>
        <w:tc>
          <w:tcPr>
            <w:tcW w:w="521" w:type="pct"/>
            <w:noWrap/>
            <w:vAlign w:val="bottom"/>
          </w:tcPr>
          <w:p w14:paraId="3912107F" w14:textId="77777777" w:rsidR="00FD1472" w:rsidRPr="00256197" w:rsidRDefault="00FD1472" w:rsidP="00DB11CB">
            <w:pPr>
              <w:spacing w:line="240" w:lineRule="auto"/>
              <w:jc w:val="right"/>
              <w:rPr>
                <w:rFonts w:eastAsia="Times New Roman" w:cs="Times New Roman"/>
                <w:color w:val="000000"/>
                <w:lang w:eastAsia="en-ZW"/>
                <w:rPrChange w:id="339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97" w:author="Urfels, Anton (IRRI)" w:date="2023-10-06T20:02:00Z">
                  <w:rPr>
                    <w:rFonts w:ascii="Calibri" w:hAnsi="Calibri" w:cs="Calibri"/>
                    <w:color w:val="000000"/>
                  </w:rPr>
                </w:rPrChange>
              </w:rPr>
              <w:t>-2.39</w:t>
            </w:r>
          </w:p>
        </w:tc>
        <w:tc>
          <w:tcPr>
            <w:tcW w:w="521" w:type="pct"/>
            <w:noWrap/>
            <w:vAlign w:val="bottom"/>
          </w:tcPr>
          <w:p w14:paraId="050FBCEB" w14:textId="77777777" w:rsidR="00FD1472" w:rsidRPr="00256197" w:rsidRDefault="00FD1472" w:rsidP="00DB11CB">
            <w:pPr>
              <w:spacing w:line="240" w:lineRule="auto"/>
              <w:jc w:val="right"/>
              <w:rPr>
                <w:rFonts w:eastAsia="Times New Roman" w:cs="Times New Roman"/>
                <w:color w:val="000000"/>
                <w:lang w:eastAsia="en-ZW"/>
                <w:rPrChange w:id="339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99" w:author="Urfels, Anton (IRRI)" w:date="2023-10-06T20:02:00Z">
                  <w:rPr>
                    <w:rFonts w:ascii="Calibri" w:hAnsi="Calibri" w:cs="Calibri"/>
                    <w:color w:val="000000"/>
                  </w:rPr>
                </w:rPrChange>
              </w:rPr>
              <w:t>-1.11</w:t>
            </w:r>
          </w:p>
        </w:tc>
        <w:tc>
          <w:tcPr>
            <w:tcW w:w="521" w:type="pct"/>
            <w:noWrap/>
            <w:vAlign w:val="bottom"/>
          </w:tcPr>
          <w:p w14:paraId="47CF429C" w14:textId="77777777" w:rsidR="00FD1472" w:rsidRPr="00256197" w:rsidRDefault="00FD1472" w:rsidP="00DB11CB">
            <w:pPr>
              <w:spacing w:line="240" w:lineRule="auto"/>
              <w:jc w:val="right"/>
              <w:rPr>
                <w:rFonts w:eastAsia="Times New Roman" w:cs="Times New Roman"/>
                <w:color w:val="000000"/>
                <w:lang w:eastAsia="en-ZW"/>
                <w:rPrChange w:id="340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01" w:author="Urfels, Anton (IRRI)" w:date="2023-10-06T20:02:00Z">
                  <w:rPr>
                    <w:rFonts w:ascii="Calibri" w:hAnsi="Calibri" w:cs="Calibri"/>
                    <w:color w:val="000000"/>
                  </w:rPr>
                </w:rPrChange>
              </w:rPr>
              <w:t>-2.39</w:t>
            </w:r>
          </w:p>
        </w:tc>
      </w:tr>
      <w:tr w:rsidR="00FD1472" w:rsidRPr="00256197" w14:paraId="4D3D54AD" w14:textId="77777777" w:rsidTr="00DB11CB">
        <w:trPr>
          <w:trHeight w:val="288"/>
          <w:jc w:val="center"/>
        </w:trPr>
        <w:tc>
          <w:tcPr>
            <w:tcW w:w="679" w:type="pct"/>
            <w:vMerge/>
          </w:tcPr>
          <w:p w14:paraId="7D1AC315" w14:textId="77777777" w:rsidR="00FD1472" w:rsidRPr="00256197" w:rsidRDefault="00FD1472" w:rsidP="00DB11CB">
            <w:pPr>
              <w:spacing w:line="240" w:lineRule="auto"/>
              <w:rPr>
                <w:rFonts w:eastAsia="Times New Roman" w:cs="Times New Roman"/>
                <w:color w:val="000000"/>
                <w:lang w:eastAsia="en-ZW"/>
                <w:rPrChange w:id="3402" w:author="Urfels, Anton (IRRI)" w:date="2023-10-06T20:02:00Z">
                  <w:rPr>
                    <w:rFonts w:ascii="Gill Sans MT" w:eastAsia="Times New Roman" w:hAnsi="Gill Sans MT" w:cs="Calibri"/>
                    <w:color w:val="000000"/>
                    <w:lang w:eastAsia="en-ZW"/>
                  </w:rPr>
                </w:rPrChange>
              </w:rPr>
            </w:pPr>
          </w:p>
        </w:tc>
        <w:tc>
          <w:tcPr>
            <w:tcW w:w="1193" w:type="pct"/>
            <w:noWrap/>
            <w:hideMark/>
          </w:tcPr>
          <w:p w14:paraId="06BB05D4" w14:textId="77777777" w:rsidR="00FD1472" w:rsidRPr="00256197" w:rsidRDefault="00FD1472" w:rsidP="00DB11CB">
            <w:pPr>
              <w:spacing w:line="240" w:lineRule="auto"/>
              <w:rPr>
                <w:rFonts w:eastAsia="Times New Roman" w:cs="Times New Roman"/>
                <w:color w:val="000000"/>
                <w:lang w:eastAsia="en-ZW"/>
                <w:rPrChange w:id="3403"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404" w:author="Urfels, Anton (IRRI)" w:date="2023-10-06T20:02:00Z">
                  <w:rPr>
                    <w:rFonts w:ascii="Gill Sans MT" w:eastAsia="Times New Roman" w:hAnsi="Gill Sans MT" w:cs="Calibri"/>
                    <w:color w:val="000000"/>
                    <w:lang w:eastAsia="en-ZW"/>
                  </w:rPr>
                </w:rPrChange>
              </w:rPr>
              <w:t>10th percentile</w:t>
            </w:r>
          </w:p>
        </w:tc>
        <w:tc>
          <w:tcPr>
            <w:tcW w:w="521" w:type="pct"/>
            <w:noWrap/>
            <w:vAlign w:val="bottom"/>
          </w:tcPr>
          <w:p w14:paraId="4FDB399B" w14:textId="77777777" w:rsidR="00FD1472" w:rsidRPr="00256197" w:rsidRDefault="00FD1472" w:rsidP="00DB11CB">
            <w:pPr>
              <w:spacing w:line="240" w:lineRule="auto"/>
              <w:jc w:val="right"/>
              <w:rPr>
                <w:rFonts w:eastAsia="Times New Roman" w:cs="Times New Roman"/>
                <w:color w:val="000000"/>
                <w:lang w:eastAsia="en-ZW"/>
                <w:rPrChange w:id="340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06" w:author="Urfels, Anton (IRRI)" w:date="2023-10-06T20:02:00Z">
                  <w:rPr>
                    <w:rFonts w:ascii="Calibri" w:hAnsi="Calibri" w:cs="Calibri"/>
                    <w:color w:val="000000"/>
                  </w:rPr>
                </w:rPrChange>
              </w:rPr>
              <w:t>-1.98</w:t>
            </w:r>
          </w:p>
        </w:tc>
        <w:tc>
          <w:tcPr>
            <w:tcW w:w="521" w:type="pct"/>
            <w:noWrap/>
            <w:vAlign w:val="bottom"/>
          </w:tcPr>
          <w:p w14:paraId="283DD3DD" w14:textId="77777777" w:rsidR="00FD1472" w:rsidRPr="00256197" w:rsidRDefault="00FD1472" w:rsidP="00DB11CB">
            <w:pPr>
              <w:spacing w:line="240" w:lineRule="auto"/>
              <w:jc w:val="right"/>
              <w:rPr>
                <w:rFonts w:eastAsia="Times New Roman" w:cs="Times New Roman"/>
                <w:color w:val="000000"/>
                <w:lang w:eastAsia="en-ZW"/>
                <w:rPrChange w:id="340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08" w:author="Urfels, Anton (IRRI)" w:date="2023-10-06T20:02:00Z">
                  <w:rPr>
                    <w:rFonts w:ascii="Calibri" w:hAnsi="Calibri" w:cs="Calibri"/>
                    <w:color w:val="000000"/>
                  </w:rPr>
                </w:rPrChange>
              </w:rPr>
              <w:t>1.15</w:t>
            </w:r>
          </w:p>
        </w:tc>
        <w:tc>
          <w:tcPr>
            <w:tcW w:w="521" w:type="pct"/>
            <w:noWrap/>
            <w:vAlign w:val="bottom"/>
          </w:tcPr>
          <w:p w14:paraId="66F595FB" w14:textId="77777777" w:rsidR="00FD1472" w:rsidRPr="00256197" w:rsidRDefault="00FD1472" w:rsidP="00DB11CB">
            <w:pPr>
              <w:spacing w:line="240" w:lineRule="auto"/>
              <w:jc w:val="right"/>
              <w:rPr>
                <w:rFonts w:eastAsia="Times New Roman" w:cs="Times New Roman"/>
                <w:color w:val="000000"/>
                <w:lang w:eastAsia="en-ZW"/>
                <w:rPrChange w:id="340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10" w:author="Urfels, Anton (IRRI)" w:date="2023-10-06T20:02:00Z">
                  <w:rPr>
                    <w:rFonts w:ascii="Calibri" w:hAnsi="Calibri" w:cs="Calibri"/>
                    <w:color w:val="000000"/>
                  </w:rPr>
                </w:rPrChange>
              </w:rPr>
              <w:t>0.64</w:t>
            </w:r>
          </w:p>
        </w:tc>
        <w:tc>
          <w:tcPr>
            <w:tcW w:w="521" w:type="pct"/>
            <w:noWrap/>
            <w:vAlign w:val="bottom"/>
          </w:tcPr>
          <w:p w14:paraId="7687B012" w14:textId="77777777" w:rsidR="00FD1472" w:rsidRPr="00256197" w:rsidRDefault="00FD1472" w:rsidP="00DB11CB">
            <w:pPr>
              <w:spacing w:line="240" w:lineRule="auto"/>
              <w:jc w:val="right"/>
              <w:rPr>
                <w:rFonts w:eastAsia="Times New Roman" w:cs="Times New Roman"/>
                <w:color w:val="000000"/>
                <w:lang w:eastAsia="en-ZW"/>
                <w:rPrChange w:id="341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12" w:author="Urfels, Anton (IRRI)" w:date="2023-10-06T20:02:00Z">
                  <w:rPr>
                    <w:rFonts w:ascii="Calibri" w:hAnsi="Calibri" w:cs="Calibri"/>
                    <w:color w:val="000000"/>
                  </w:rPr>
                </w:rPrChange>
              </w:rPr>
              <w:t>-0.09</w:t>
            </w:r>
          </w:p>
        </w:tc>
        <w:tc>
          <w:tcPr>
            <w:tcW w:w="521" w:type="pct"/>
            <w:noWrap/>
            <w:vAlign w:val="bottom"/>
          </w:tcPr>
          <w:p w14:paraId="4E7AA656" w14:textId="77777777" w:rsidR="00FD1472" w:rsidRPr="00256197" w:rsidRDefault="00FD1472" w:rsidP="00DB11CB">
            <w:pPr>
              <w:spacing w:line="240" w:lineRule="auto"/>
              <w:jc w:val="right"/>
              <w:rPr>
                <w:rFonts w:eastAsia="Times New Roman" w:cs="Times New Roman"/>
                <w:color w:val="000000"/>
                <w:lang w:eastAsia="en-ZW"/>
                <w:rPrChange w:id="341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14" w:author="Urfels, Anton (IRRI)" w:date="2023-10-06T20:02:00Z">
                  <w:rPr>
                    <w:rFonts w:ascii="Calibri" w:hAnsi="Calibri" w:cs="Calibri"/>
                    <w:color w:val="000000"/>
                  </w:rPr>
                </w:rPrChange>
              </w:rPr>
              <w:t>-0.80</w:t>
            </w:r>
          </w:p>
        </w:tc>
        <w:tc>
          <w:tcPr>
            <w:tcW w:w="521" w:type="pct"/>
            <w:noWrap/>
            <w:vAlign w:val="bottom"/>
          </w:tcPr>
          <w:p w14:paraId="524C1E90" w14:textId="77777777" w:rsidR="00FD1472" w:rsidRPr="00256197" w:rsidRDefault="00FD1472" w:rsidP="00DB11CB">
            <w:pPr>
              <w:spacing w:line="240" w:lineRule="auto"/>
              <w:jc w:val="right"/>
              <w:rPr>
                <w:rFonts w:eastAsia="Times New Roman" w:cs="Times New Roman"/>
                <w:color w:val="000000"/>
                <w:lang w:eastAsia="en-ZW"/>
                <w:rPrChange w:id="341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16" w:author="Urfels, Anton (IRRI)" w:date="2023-10-06T20:02:00Z">
                  <w:rPr>
                    <w:rFonts w:ascii="Calibri" w:hAnsi="Calibri" w:cs="Calibri"/>
                    <w:color w:val="000000"/>
                  </w:rPr>
                </w:rPrChange>
              </w:rPr>
              <w:t>-1.78</w:t>
            </w:r>
          </w:p>
        </w:tc>
      </w:tr>
      <w:tr w:rsidR="00FD1472" w:rsidRPr="00256197" w14:paraId="33F72B33" w14:textId="77777777" w:rsidTr="00DB11CB">
        <w:trPr>
          <w:trHeight w:val="288"/>
          <w:jc w:val="center"/>
        </w:trPr>
        <w:tc>
          <w:tcPr>
            <w:tcW w:w="679" w:type="pct"/>
            <w:vMerge/>
          </w:tcPr>
          <w:p w14:paraId="44E64CEF" w14:textId="77777777" w:rsidR="00FD1472" w:rsidRPr="00256197" w:rsidRDefault="00FD1472" w:rsidP="00DB11CB">
            <w:pPr>
              <w:spacing w:line="240" w:lineRule="auto"/>
              <w:rPr>
                <w:rFonts w:eastAsia="Times New Roman" w:cs="Times New Roman"/>
                <w:color w:val="000000"/>
                <w:lang w:eastAsia="en-ZW"/>
                <w:rPrChange w:id="3417" w:author="Urfels, Anton (IRRI)" w:date="2023-10-06T20:02:00Z">
                  <w:rPr>
                    <w:rFonts w:ascii="Gill Sans MT" w:eastAsia="Times New Roman" w:hAnsi="Gill Sans MT" w:cs="Calibri"/>
                    <w:color w:val="000000"/>
                    <w:lang w:eastAsia="en-ZW"/>
                  </w:rPr>
                </w:rPrChange>
              </w:rPr>
            </w:pPr>
          </w:p>
        </w:tc>
        <w:tc>
          <w:tcPr>
            <w:tcW w:w="1193" w:type="pct"/>
            <w:noWrap/>
            <w:hideMark/>
          </w:tcPr>
          <w:p w14:paraId="52224FBB" w14:textId="77777777" w:rsidR="00FD1472" w:rsidRPr="00256197" w:rsidRDefault="00FD1472" w:rsidP="00DB11CB">
            <w:pPr>
              <w:spacing w:line="240" w:lineRule="auto"/>
              <w:rPr>
                <w:rFonts w:eastAsia="Times New Roman" w:cs="Times New Roman"/>
                <w:color w:val="000000"/>
                <w:lang w:eastAsia="en-ZW"/>
                <w:rPrChange w:id="3418"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419" w:author="Urfels, Anton (IRRI)" w:date="2023-10-06T20:02:00Z">
                  <w:rPr>
                    <w:rFonts w:ascii="Gill Sans MT" w:eastAsia="Times New Roman" w:hAnsi="Gill Sans MT" w:cs="Calibri"/>
                    <w:color w:val="000000"/>
                    <w:lang w:eastAsia="en-ZW"/>
                  </w:rPr>
                </w:rPrChange>
              </w:rPr>
              <w:t>25th percentile</w:t>
            </w:r>
          </w:p>
        </w:tc>
        <w:tc>
          <w:tcPr>
            <w:tcW w:w="521" w:type="pct"/>
            <w:noWrap/>
            <w:vAlign w:val="bottom"/>
          </w:tcPr>
          <w:p w14:paraId="095989C9" w14:textId="77777777" w:rsidR="00FD1472" w:rsidRPr="00256197" w:rsidRDefault="00FD1472" w:rsidP="00DB11CB">
            <w:pPr>
              <w:spacing w:line="240" w:lineRule="auto"/>
              <w:jc w:val="right"/>
              <w:rPr>
                <w:rFonts w:eastAsia="Times New Roman" w:cs="Times New Roman"/>
                <w:color w:val="000000"/>
                <w:lang w:eastAsia="en-ZW"/>
                <w:rPrChange w:id="342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21" w:author="Urfels, Anton (IRRI)" w:date="2023-10-06T20:02:00Z">
                  <w:rPr>
                    <w:rFonts w:ascii="Calibri" w:hAnsi="Calibri" w:cs="Calibri"/>
                    <w:color w:val="000000"/>
                  </w:rPr>
                </w:rPrChange>
              </w:rPr>
              <w:t>-1.16</w:t>
            </w:r>
          </w:p>
        </w:tc>
        <w:tc>
          <w:tcPr>
            <w:tcW w:w="521" w:type="pct"/>
            <w:noWrap/>
            <w:vAlign w:val="bottom"/>
          </w:tcPr>
          <w:p w14:paraId="4B07971F" w14:textId="77777777" w:rsidR="00FD1472" w:rsidRPr="00256197" w:rsidRDefault="00FD1472" w:rsidP="00DB11CB">
            <w:pPr>
              <w:spacing w:line="240" w:lineRule="auto"/>
              <w:jc w:val="right"/>
              <w:rPr>
                <w:rFonts w:eastAsia="Times New Roman" w:cs="Times New Roman"/>
                <w:color w:val="000000"/>
                <w:lang w:eastAsia="en-ZW"/>
                <w:rPrChange w:id="342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23" w:author="Urfels, Anton (IRRI)" w:date="2023-10-06T20:02:00Z">
                  <w:rPr>
                    <w:rFonts w:ascii="Calibri" w:hAnsi="Calibri" w:cs="Calibri"/>
                    <w:color w:val="000000"/>
                  </w:rPr>
                </w:rPrChange>
              </w:rPr>
              <w:t>1.23</w:t>
            </w:r>
          </w:p>
        </w:tc>
        <w:tc>
          <w:tcPr>
            <w:tcW w:w="521" w:type="pct"/>
            <w:noWrap/>
            <w:vAlign w:val="bottom"/>
          </w:tcPr>
          <w:p w14:paraId="7D3D5574" w14:textId="77777777" w:rsidR="00FD1472" w:rsidRPr="00256197" w:rsidRDefault="00FD1472" w:rsidP="00DB11CB">
            <w:pPr>
              <w:spacing w:line="240" w:lineRule="auto"/>
              <w:jc w:val="right"/>
              <w:rPr>
                <w:rFonts w:eastAsia="Times New Roman" w:cs="Times New Roman"/>
                <w:color w:val="000000"/>
                <w:lang w:eastAsia="en-ZW"/>
                <w:rPrChange w:id="342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25" w:author="Urfels, Anton (IRRI)" w:date="2023-10-06T20:02:00Z">
                  <w:rPr>
                    <w:rFonts w:ascii="Calibri" w:hAnsi="Calibri" w:cs="Calibri"/>
                    <w:color w:val="000000"/>
                  </w:rPr>
                </w:rPrChange>
              </w:rPr>
              <w:t>0.98</w:t>
            </w:r>
          </w:p>
        </w:tc>
        <w:tc>
          <w:tcPr>
            <w:tcW w:w="521" w:type="pct"/>
            <w:noWrap/>
            <w:vAlign w:val="bottom"/>
          </w:tcPr>
          <w:p w14:paraId="35043123" w14:textId="77777777" w:rsidR="00FD1472" w:rsidRPr="00256197" w:rsidRDefault="00FD1472" w:rsidP="00DB11CB">
            <w:pPr>
              <w:spacing w:line="240" w:lineRule="auto"/>
              <w:jc w:val="right"/>
              <w:rPr>
                <w:rFonts w:eastAsia="Times New Roman" w:cs="Times New Roman"/>
                <w:color w:val="000000"/>
                <w:lang w:eastAsia="en-ZW"/>
                <w:rPrChange w:id="342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27" w:author="Urfels, Anton (IRRI)" w:date="2023-10-06T20:02:00Z">
                  <w:rPr>
                    <w:rFonts w:ascii="Calibri" w:hAnsi="Calibri" w:cs="Calibri"/>
                    <w:color w:val="000000"/>
                  </w:rPr>
                </w:rPrChange>
              </w:rPr>
              <w:t>0.48</w:t>
            </w:r>
          </w:p>
        </w:tc>
        <w:tc>
          <w:tcPr>
            <w:tcW w:w="521" w:type="pct"/>
            <w:noWrap/>
            <w:vAlign w:val="bottom"/>
          </w:tcPr>
          <w:p w14:paraId="7CDDD810" w14:textId="77777777" w:rsidR="00FD1472" w:rsidRPr="00256197" w:rsidRDefault="00FD1472" w:rsidP="00DB11CB">
            <w:pPr>
              <w:spacing w:line="240" w:lineRule="auto"/>
              <w:jc w:val="right"/>
              <w:rPr>
                <w:rFonts w:eastAsia="Times New Roman" w:cs="Times New Roman"/>
                <w:color w:val="000000"/>
                <w:lang w:eastAsia="en-ZW"/>
                <w:rPrChange w:id="342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29" w:author="Urfels, Anton (IRRI)" w:date="2023-10-06T20:02:00Z">
                  <w:rPr>
                    <w:rFonts w:ascii="Calibri" w:hAnsi="Calibri" w:cs="Calibri"/>
                    <w:color w:val="000000"/>
                  </w:rPr>
                </w:rPrChange>
              </w:rPr>
              <w:t>-0.37</w:t>
            </w:r>
          </w:p>
        </w:tc>
        <w:tc>
          <w:tcPr>
            <w:tcW w:w="521" w:type="pct"/>
            <w:noWrap/>
            <w:vAlign w:val="bottom"/>
          </w:tcPr>
          <w:p w14:paraId="65B6E189" w14:textId="77777777" w:rsidR="00FD1472" w:rsidRPr="00256197" w:rsidRDefault="00FD1472" w:rsidP="00DB11CB">
            <w:pPr>
              <w:spacing w:line="240" w:lineRule="auto"/>
              <w:jc w:val="right"/>
              <w:rPr>
                <w:rFonts w:eastAsia="Times New Roman" w:cs="Times New Roman"/>
                <w:color w:val="000000"/>
                <w:lang w:eastAsia="en-ZW"/>
                <w:rPrChange w:id="343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31" w:author="Urfels, Anton (IRRI)" w:date="2023-10-06T20:02:00Z">
                  <w:rPr>
                    <w:rFonts w:ascii="Calibri" w:hAnsi="Calibri" w:cs="Calibri"/>
                    <w:color w:val="000000"/>
                  </w:rPr>
                </w:rPrChange>
              </w:rPr>
              <w:t>-1.22</w:t>
            </w:r>
          </w:p>
        </w:tc>
      </w:tr>
      <w:tr w:rsidR="00FD1472" w:rsidRPr="00256197" w14:paraId="51E716CA" w14:textId="77777777" w:rsidTr="00DB11CB">
        <w:trPr>
          <w:trHeight w:val="288"/>
          <w:jc w:val="center"/>
        </w:trPr>
        <w:tc>
          <w:tcPr>
            <w:tcW w:w="679" w:type="pct"/>
            <w:vMerge/>
          </w:tcPr>
          <w:p w14:paraId="2C41029E" w14:textId="77777777" w:rsidR="00FD1472" w:rsidRPr="00256197" w:rsidRDefault="00FD1472" w:rsidP="00DB11CB">
            <w:pPr>
              <w:spacing w:line="240" w:lineRule="auto"/>
              <w:rPr>
                <w:rFonts w:eastAsia="Times New Roman" w:cs="Times New Roman"/>
                <w:color w:val="000000"/>
                <w:lang w:eastAsia="en-ZW"/>
                <w:rPrChange w:id="3432" w:author="Urfels, Anton (IRRI)" w:date="2023-10-06T20:02:00Z">
                  <w:rPr>
                    <w:rFonts w:ascii="Gill Sans MT" w:eastAsia="Times New Roman" w:hAnsi="Gill Sans MT" w:cs="Calibri"/>
                    <w:color w:val="000000"/>
                    <w:lang w:eastAsia="en-ZW"/>
                  </w:rPr>
                </w:rPrChange>
              </w:rPr>
            </w:pPr>
          </w:p>
        </w:tc>
        <w:tc>
          <w:tcPr>
            <w:tcW w:w="1193" w:type="pct"/>
            <w:noWrap/>
            <w:hideMark/>
          </w:tcPr>
          <w:p w14:paraId="550E3EFD" w14:textId="77777777" w:rsidR="00FD1472" w:rsidRPr="00256197" w:rsidRDefault="00FD1472" w:rsidP="00DB11CB">
            <w:pPr>
              <w:spacing w:line="240" w:lineRule="auto"/>
              <w:rPr>
                <w:rFonts w:eastAsia="Times New Roman" w:cs="Times New Roman"/>
                <w:color w:val="000000"/>
                <w:lang w:eastAsia="en-ZW"/>
                <w:rPrChange w:id="3433"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434" w:author="Urfels, Anton (IRRI)" w:date="2023-10-06T20:02:00Z">
                  <w:rPr>
                    <w:rFonts w:ascii="Gill Sans MT" w:eastAsia="Times New Roman" w:hAnsi="Gill Sans MT" w:cs="Calibri"/>
                    <w:color w:val="000000"/>
                    <w:lang w:eastAsia="en-ZW"/>
                  </w:rPr>
                </w:rPrChange>
              </w:rPr>
              <w:t>Median</w:t>
            </w:r>
          </w:p>
        </w:tc>
        <w:tc>
          <w:tcPr>
            <w:tcW w:w="521" w:type="pct"/>
            <w:noWrap/>
            <w:vAlign w:val="bottom"/>
          </w:tcPr>
          <w:p w14:paraId="1E9356B7" w14:textId="77777777" w:rsidR="00FD1472" w:rsidRPr="00256197" w:rsidRDefault="00FD1472" w:rsidP="00DB11CB">
            <w:pPr>
              <w:spacing w:line="240" w:lineRule="auto"/>
              <w:jc w:val="right"/>
              <w:rPr>
                <w:rFonts w:eastAsia="Times New Roman" w:cs="Times New Roman"/>
                <w:color w:val="000000"/>
                <w:lang w:eastAsia="en-ZW"/>
                <w:rPrChange w:id="343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36" w:author="Urfels, Anton (IRRI)" w:date="2023-10-06T20:02:00Z">
                  <w:rPr>
                    <w:rFonts w:ascii="Calibri" w:hAnsi="Calibri" w:cs="Calibri"/>
                    <w:color w:val="000000"/>
                  </w:rPr>
                </w:rPrChange>
              </w:rPr>
              <w:t>0.05</w:t>
            </w:r>
          </w:p>
        </w:tc>
        <w:tc>
          <w:tcPr>
            <w:tcW w:w="521" w:type="pct"/>
            <w:noWrap/>
            <w:vAlign w:val="bottom"/>
          </w:tcPr>
          <w:p w14:paraId="1572660D" w14:textId="77777777" w:rsidR="00FD1472" w:rsidRPr="00256197" w:rsidRDefault="00FD1472" w:rsidP="00DB11CB">
            <w:pPr>
              <w:spacing w:line="240" w:lineRule="auto"/>
              <w:jc w:val="right"/>
              <w:rPr>
                <w:rFonts w:eastAsia="Times New Roman" w:cs="Times New Roman"/>
                <w:color w:val="000000"/>
                <w:lang w:eastAsia="en-ZW"/>
                <w:rPrChange w:id="343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38" w:author="Urfels, Anton (IRRI)" w:date="2023-10-06T20:02:00Z">
                  <w:rPr>
                    <w:rFonts w:ascii="Calibri" w:hAnsi="Calibri" w:cs="Calibri"/>
                    <w:color w:val="000000"/>
                  </w:rPr>
                </w:rPrChange>
              </w:rPr>
              <w:t>1.30</w:t>
            </w:r>
          </w:p>
        </w:tc>
        <w:tc>
          <w:tcPr>
            <w:tcW w:w="521" w:type="pct"/>
            <w:noWrap/>
            <w:vAlign w:val="bottom"/>
          </w:tcPr>
          <w:p w14:paraId="60C1C3B5" w14:textId="77777777" w:rsidR="00FD1472" w:rsidRPr="00256197" w:rsidRDefault="00FD1472" w:rsidP="00DB11CB">
            <w:pPr>
              <w:spacing w:line="240" w:lineRule="auto"/>
              <w:jc w:val="right"/>
              <w:rPr>
                <w:rFonts w:eastAsia="Times New Roman" w:cs="Times New Roman"/>
                <w:color w:val="000000"/>
                <w:lang w:eastAsia="en-ZW"/>
                <w:rPrChange w:id="343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40" w:author="Urfels, Anton (IRRI)" w:date="2023-10-06T20:02:00Z">
                  <w:rPr>
                    <w:rFonts w:ascii="Calibri" w:hAnsi="Calibri" w:cs="Calibri"/>
                    <w:color w:val="000000"/>
                  </w:rPr>
                </w:rPrChange>
              </w:rPr>
              <w:t>1.29</w:t>
            </w:r>
          </w:p>
        </w:tc>
        <w:tc>
          <w:tcPr>
            <w:tcW w:w="521" w:type="pct"/>
            <w:noWrap/>
            <w:vAlign w:val="bottom"/>
          </w:tcPr>
          <w:p w14:paraId="047DDF6F" w14:textId="77777777" w:rsidR="00FD1472" w:rsidRPr="00256197" w:rsidRDefault="00FD1472" w:rsidP="00DB11CB">
            <w:pPr>
              <w:spacing w:line="240" w:lineRule="auto"/>
              <w:jc w:val="right"/>
              <w:rPr>
                <w:rFonts w:eastAsia="Times New Roman" w:cs="Times New Roman"/>
                <w:color w:val="000000"/>
                <w:lang w:eastAsia="en-ZW"/>
                <w:rPrChange w:id="344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42" w:author="Urfels, Anton (IRRI)" w:date="2023-10-06T20:02:00Z">
                  <w:rPr>
                    <w:rFonts w:ascii="Calibri" w:hAnsi="Calibri" w:cs="Calibri"/>
                    <w:color w:val="000000"/>
                  </w:rPr>
                </w:rPrChange>
              </w:rPr>
              <w:t>0.75</w:t>
            </w:r>
          </w:p>
        </w:tc>
        <w:tc>
          <w:tcPr>
            <w:tcW w:w="521" w:type="pct"/>
            <w:noWrap/>
            <w:vAlign w:val="bottom"/>
          </w:tcPr>
          <w:p w14:paraId="6BF14F48" w14:textId="77777777" w:rsidR="00FD1472" w:rsidRPr="00256197" w:rsidRDefault="00FD1472" w:rsidP="00DB11CB">
            <w:pPr>
              <w:spacing w:line="240" w:lineRule="auto"/>
              <w:jc w:val="right"/>
              <w:rPr>
                <w:rFonts w:eastAsia="Times New Roman" w:cs="Times New Roman"/>
                <w:color w:val="000000"/>
                <w:lang w:eastAsia="en-ZW"/>
                <w:rPrChange w:id="344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44" w:author="Urfels, Anton (IRRI)" w:date="2023-10-06T20:02:00Z">
                  <w:rPr>
                    <w:rFonts w:ascii="Calibri" w:hAnsi="Calibri" w:cs="Calibri"/>
                    <w:color w:val="000000"/>
                  </w:rPr>
                </w:rPrChange>
              </w:rPr>
              <w:t>0.11</w:t>
            </w:r>
          </w:p>
        </w:tc>
        <w:tc>
          <w:tcPr>
            <w:tcW w:w="521" w:type="pct"/>
            <w:noWrap/>
            <w:vAlign w:val="bottom"/>
          </w:tcPr>
          <w:p w14:paraId="237B7292" w14:textId="77777777" w:rsidR="00FD1472" w:rsidRPr="00256197" w:rsidRDefault="00FD1472" w:rsidP="00DB11CB">
            <w:pPr>
              <w:spacing w:line="240" w:lineRule="auto"/>
              <w:jc w:val="right"/>
              <w:rPr>
                <w:rFonts w:eastAsia="Times New Roman" w:cs="Times New Roman"/>
                <w:color w:val="000000"/>
                <w:lang w:eastAsia="en-ZW"/>
                <w:rPrChange w:id="344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46" w:author="Urfels, Anton (IRRI)" w:date="2023-10-06T20:02:00Z">
                  <w:rPr>
                    <w:rFonts w:ascii="Calibri" w:hAnsi="Calibri" w:cs="Calibri"/>
                    <w:color w:val="000000"/>
                  </w:rPr>
                </w:rPrChange>
              </w:rPr>
              <w:t>-0.36</w:t>
            </w:r>
          </w:p>
        </w:tc>
      </w:tr>
      <w:tr w:rsidR="00FD1472" w:rsidRPr="00256197" w14:paraId="5A282F0D" w14:textId="77777777" w:rsidTr="00DB11CB">
        <w:trPr>
          <w:trHeight w:val="288"/>
          <w:jc w:val="center"/>
        </w:trPr>
        <w:tc>
          <w:tcPr>
            <w:tcW w:w="679" w:type="pct"/>
            <w:vMerge/>
          </w:tcPr>
          <w:p w14:paraId="296235BA" w14:textId="77777777" w:rsidR="00FD1472" w:rsidRPr="00256197" w:rsidRDefault="00FD1472" w:rsidP="00DB11CB">
            <w:pPr>
              <w:spacing w:line="240" w:lineRule="auto"/>
              <w:rPr>
                <w:rFonts w:eastAsia="Times New Roman" w:cs="Times New Roman"/>
                <w:color w:val="000000"/>
                <w:lang w:eastAsia="en-ZW"/>
                <w:rPrChange w:id="3447" w:author="Urfels, Anton (IRRI)" w:date="2023-10-06T20:02:00Z">
                  <w:rPr>
                    <w:rFonts w:ascii="Gill Sans MT" w:eastAsia="Times New Roman" w:hAnsi="Gill Sans MT" w:cs="Calibri"/>
                    <w:color w:val="000000"/>
                    <w:lang w:eastAsia="en-ZW"/>
                  </w:rPr>
                </w:rPrChange>
              </w:rPr>
            </w:pPr>
          </w:p>
        </w:tc>
        <w:tc>
          <w:tcPr>
            <w:tcW w:w="1193" w:type="pct"/>
            <w:noWrap/>
            <w:hideMark/>
          </w:tcPr>
          <w:p w14:paraId="37B3DB17" w14:textId="77777777" w:rsidR="00FD1472" w:rsidRPr="00256197" w:rsidRDefault="00FD1472" w:rsidP="00DB11CB">
            <w:pPr>
              <w:spacing w:line="240" w:lineRule="auto"/>
              <w:rPr>
                <w:rFonts w:eastAsia="Times New Roman" w:cs="Times New Roman"/>
                <w:color w:val="000000"/>
                <w:lang w:eastAsia="en-ZW"/>
                <w:rPrChange w:id="3448"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449" w:author="Urfels, Anton (IRRI)" w:date="2023-10-06T20:02:00Z">
                  <w:rPr>
                    <w:rFonts w:ascii="Gill Sans MT" w:eastAsia="Times New Roman" w:hAnsi="Gill Sans MT" w:cs="Calibri"/>
                    <w:color w:val="000000"/>
                    <w:lang w:eastAsia="en-ZW"/>
                  </w:rPr>
                </w:rPrChange>
              </w:rPr>
              <w:t>75th percentile</w:t>
            </w:r>
          </w:p>
        </w:tc>
        <w:tc>
          <w:tcPr>
            <w:tcW w:w="521" w:type="pct"/>
            <w:noWrap/>
            <w:vAlign w:val="bottom"/>
          </w:tcPr>
          <w:p w14:paraId="09E8D5E1" w14:textId="77777777" w:rsidR="00FD1472" w:rsidRPr="00256197" w:rsidRDefault="00FD1472" w:rsidP="00DB11CB">
            <w:pPr>
              <w:spacing w:line="240" w:lineRule="auto"/>
              <w:jc w:val="right"/>
              <w:rPr>
                <w:rFonts w:eastAsia="Times New Roman" w:cs="Times New Roman"/>
                <w:color w:val="000000"/>
                <w:lang w:eastAsia="en-ZW"/>
                <w:rPrChange w:id="345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51" w:author="Urfels, Anton (IRRI)" w:date="2023-10-06T20:02:00Z">
                  <w:rPr>
                    <w:rFonts w:ascii="Calibri" w:hAnsi="Calibri" w:cs="Calibri"/>
                    <w:color w:val="000000"/>
                  </w:rPr>
                </w:rPrChange>
              </w:rPr>
              <w:t>0.32</w:t>
            </w:r>
          </w:p>
        </w:tc>
        <w:tc>
          <w:tcPr>
            <w:tcW w:w="521" w:type="pct"/>
            <w:noWrap/>
            <w:vAlign w:val="bottom"/>
          </w:tcPr>
          <w:p w14:paraId="4461C805" w14:textId="77777777" w:rsidR="00FD1472" w:rsidRPr="00256197" w:rsidRDefault="00FD1472" w:rsidP="00DB11CB">
            <w:pPr>
              <w:spacing w:line="240" w:lineRule="auto"/>
              <w:jc w:val="right"/>
              <w:rPr>
                <w:rFonts w:eastAsia="Times New Roman" w:cs="Times New Roman"/>
                <w:color w:val="000000"/>
                <w:lang w:eastAsia="en-ZW"/>
                <w:rPrChange w:id="345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53" w:author="Urfels, Anton (IRRI)" w:date="2023-10-06T20:02:00Z">
                  <w:rPr>
                    <w:rFonts w:ascii="Calibri" w:hAnsi="Calibri" w:cs="Calibri"/>
                    <w:color w:val="000000"/>
                  </w:rPr>
                </w:rPrChange>
              </w:rPr>
              <w:t>1.37</w:t>
            </w:r>
          </w:p>
        </w:tc>
        <w:tc>
          <w:tcPr>
            <w:tcW w:w="521" w:type="pct"/>
            <w:noWrap/>
            <w:vAlign w:val="bottom"/>
          </w:tcPr>
          <w:p w14:paraId="764332E4" w14:textId="77777777" w:rsidR="00FD1472" w:rsidRPr="00256197" w:rsidRDefault="00FD1472" w:rsidP="00DB11CB">
            <w:pPr>
              <w:spacing w:line="240" w:lineRule="auto"/>
              <w:jc w:val="right"/>
              <w:rPr>
                <w:rFonts w:eastAsia="Times New Roman" w:cs="Times New Roman"/>
                <w:color w:val="000000"/>
                <w:lang w:eastAsia="en-ZW"/>
                <w:rPrChange w:id="345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55" w:author="Urfels, Anton (IRRI)" w:date="2023-10-06T20:02:00Z">
                  <w:rPr>
                    <w:rFonts w:ascii="Calibri" w:hAnsi="Calibri" w:cs="Calibri"/>
                    <w:color w:val="000000"/>
                  </w:rPr>
                </w:rPrChange>
              </w:rPr>
              <w:t>1.50</w:t>
            </w:r>
          </w:p>
        </w:tc>
        <w:tc>
          <w:tcPr>
            <w:tcW w:w="521" w:type="pct"/>
            <w:noWrap/>
            <w:vAlign w:val="bottom"/>
          </w:tcPr>
          <w:p w14:paraId="0B04552F" w14:textId="77777777" w:rsidR="00FD1472" w:rsidRPr="00256197" w:rsidRDefault="00FD1472" w:rsidP="00DB11CB">
            <w:pPr>
              <w:spacing w:line="240" w:lineRule="auto"/>
              <w:jc w:val="right"/>
              <w:rPr>
                <w:rFonts w:eastAsia="Times New Roman" w:cs="Times New Roman"/>
                <w:color w:val="000000"/>
                <w:lang w:eastAsia="en-ZW"/>
                <w:rPrChange w:id="345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57" w:author="Urfels, Anton (IRRI)" w:date="2023-10-06T20:02:00Z">
                  <w:rPr>
                    <w:rFonts w:ascii="Calibri" w:hAnsi="Calibri" w:cs="Calibri"/>
                    <w:color w:val="000000"/>
                  </w:rPr>
                </w:rPrChange>
              </w:rPr>
              <w:t>1.04</w:t>
            </w:r>
          </w:p>
        </w:tc>
        <w:tc>
          <w:tcPr>
            <w:tcW w:w="521" w:type="pct"/>
            <w:noWrap/>
            <w:vAlign w:val="bottom"/>
          </w:tcPr>
          <w:p w14:paraId="4044A565" w14:textId="77777777" w:rsidR="00FD1472" w:rsidRPr="00256197" w:rsidRDefault="00FD1472" w:rsidP="00DB11CB">
            <w:pPr>
              <w:spacing w:line="240" w:lineRule="auto"/>
              <w:jc w:val="right"/>
              <w:rPr>
                <w:rFonts w:eastAsia="Times New Roman" w:cs="Times New Roman"/>
                <w:color w:val="000000"/>
                <w:lang w:eastAsia="en-ZW"/>
                <w:rPrChange w:id="345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59" w:author="Urfels, Anton (IRRI)" w:date="2023-10-06T20:02:00Z">
                  <w:rPr>
                    <w:rFonts w:ascii="Calibri" w:hAnsi="Calibri" w:cs="Calibri"/>
                    <w:color w:val="000000"/>
                  </w:rPr>
                </w:rPrChange>
              </w:rPr>
              <w:t>0.82</w:t>
            </w:r>
          </w:p>
        </w:tc>
        <w:tc>
          <w:tcPr>
            <w:tcW w:w="521" w:type="pct"/>
            <w:noWrap/>
            <w:vAlign w:val="bottom"/>
          </w:tcPr>
          <w:p w14:paraId="2489EBCF" w14:textId="77777777" w:rsidR="00FD1472" w:rsidRPr="00256197" w:rsidRDefault="00FD1472" w:rsidP="00DB11CB">
            <w:pPr>
              <w:spacing w:line="240" w:lineRule="auto"/>
              <w:jc w:val="right"/>
              <w:rPr>
                <w:rFonts w:eastAsia="Times New Roman" w:cs="Times New Roman"/>
                <w:color w:val="000000"/>
                <w:lang w:eastAsia="en-ZW"/>
                <w:rPrChange w:id="346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61" w:author="Urfels, Anton (IRRI)" w:date="2023-10-06T20:02:00Z">
                  <w:rPr>
                    <w:rFonts w:ascii="Calibri" w:hAnsi="Calibri" w:cs="Calibri"/>
                    <w:color w:val="000000"/>
                  </w:rPr>
                </w:rPrChange>
              </w:rPr>
              <w:t>0.47</w:t>
            </w:r>
          </w:p>
        </w:tc>
      </w:tr>
      <w:tr w:rsidR="00FD1472" w:rsidRPr="00256197" w14:paraId="076970E3" w14:textId="77777777" w:rsidTr="00DB11CB">
        <w:trPr>
          <w:trHeight w:val="288"/>
          <w:jc w:val="center"/>
        </w:trPr>
        <w:tc>
          <w:tcPr>
            <w:tcW w:w="679" w:type="pct"/>
            <w:vMerge/>
          </w:tcPr>
          <w:p w14:paraId="52A1F12B" w14:textId="77777777" w:rsidR="00FD1472" w:rsidRPr="00256197" w:rsidRDefault="00FD1472" w:rsidP="00DB11CB">
            <w:pPr>
              <w:spacing w:line="240" w:lineRule="auto"/>
              <w:rPr>
                <w:rFonts w:eastAsia="Times New Roman" w:cs="Times New Roman"/>
                <w:color w:val="000000"/>
                <w:lang w:eastAsia="en-ZW"/>
                <w:rPrChange w:id="3462" w:author="Urfels, Anton (IRRI)" w:date="2023-10-06T20:02:00Z">
                  <w:rPr>
                    <w:rFonts w:ascii="Gill Sans MT" w:eastAsia="Times New Roman" w:hAnsi="Gill Sans MT" w:cs="Calibri"/>
                    <w:color w:val="000000"/>
                    <w:lang w:eastAsia="en-ZW"/>
                  </w:rPr>
                </w:rPrChange>
              </w:rPr>
            </w:pPr>
          </w:p>
        </w:tc>
        <w:tc>
          <w:tcPr>
            <w:tcW w:w="1193" w:type="pct"/>
            <w:tcBorders>
              <w:bottom w:val="nil"/>
            </w:tcBorders>
            <w:noWrap/>
            <w:hideMark/>
          </w:tcPr>
          <w:p w14:paraId="29ADEA98" w14:textId="77777777" w:rsidR="00FD1472" w:rsidRPr="00256197" w:rsidRDefault="00FD1472" w:rsidP="00DB11CB">
            <w:pPr>
              <w:spacing w:line="240" w:lineRule="auto"/>
              <w:rPr>
                <w:rFonts w:eastAsia="Times New Roman" w:cs="Times New Roman"/>
                <w:color w:val="000000"/>
                <w:lang w:eastAsia="en-ZW"/>
                <w:rPrChange w:id="3463"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464" w:author="Urfels, Anton (IRRI)" w:date="2023-10-06T20:02:00Z">
                  <w:rPr>
                    <w:rFonts w:ascii="Gill Sans MT" w:eastAsia="Times New Roman" w:hAnsi="Gill Sans MT" w:cs="Calibri"/>
                    <w:color w:val="000000"/>
                    <w:lang w:eastAsia="en-ZW"/>
                  </w:rPr>
                </w:rPrChange>
              </w:rPr>
              <w:t>90th percentile</w:t>
            </w:r>
          </w:p>
        </w:tc>
        <w:tc>
          <w:tcPr>
            <w:tcW w:w="521" w:type="pct"/>
            <w:tcBorders>
              <w:bottom w:val="nil"/>
            </w:tcBorders>
            <w:noWrap/>
            <w:vAlign w:val="bottom"/>
          </w:tcPr>
          <w:p w14:paraId="100D993F" w14:textId="77777777" w:rsidR="00FD1472" w:rsidRPr="00256197" w:rsidRDefault="00FD1472" w:rsidP="00DB11CB">
            <w:pPr>
              <w:spacing w:line="240" w:lineRule="auto"/>
              <w:jc w:val="right"/>
              <w:rPr>
                <w:rFonts w:eastAsia="Times New Roman" w:cs="Times New Roman"/>
                <w:color w:val="000000"/>
                <w:lang w:eastAsia="en-ZW"/>
                <w:rPrChange w:id="346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66" w:author="Urfels, Anton (IRRI)" w:date="2023-10-06T20:02:00Z">
                  <w:rPr>
                    <w:rFonts w:ascii="Calibri" w:hAnsi="Calibri" w:cs="Calibri"/>
                    <w:color w:val="000000"/>
                  </w:rPr>
                </w:rPrChange>
              </w:rPr>
              <w:t>0.59</w:t>
            </w:r>
          </w:p>
        </w:tc>
        <w:tc>
          <w:tcPr>
            <w:tcW w:w="521" w:type="pct"/>
            <w:tcBorders>
              <w:bottom w:val="nil"/>
            </w:tcBorders>
            <w:noWrap/>
            <w:vAlign w:val="bottom"/>
          </w:tcPr>
          <w:p w14:paraId="74BCB90F" w14:textId="77777777" w:rsidR="00FD1472" w:rsidRPr="00256197" w:rsidRDefault="00FD1472" w:rsidP="00DB11CB">
            <w:pPr>
              <w:spacing w:line="240" w:lineRule="auto"/>
              <w:jc w:val="right"/>
              <w:rPr>
                <w:rFonts w:eastAsia="Times New Roman" w:cs="Times New Roman"/>
                <w:color w:val="000000"/>
                <w:lang w:eastAsia="en-ZW"/>
                <w:rPrChange w:id="346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68" w:author="Urfels, Anton (IRRI)" w:date="2023-10-06T20:02:00Z">
                  <w:rPr>
                    <w:rFonts w:ascii="Calibri" w:hAnsi="Calibri" w:cs="Calibri"/>
                    <w:color w:val="000000"/>
                  </w:rPr>
                </w:rPrChange>
              </w:rPr>
              <w:t>1.40</w:t>
            </w:r>
          </w:p>
        </w:tc>
        <w:tc>
          <w:tcPr>
            <w:tcW w:w="521" w:type="pct"/>
            <w:tcBorders>
              <w:bottom w:val="nil"/>
            </w:tcBorders>
            <w:noWrap/>
            <w:vAlign w:val="bottom"/>
          </w:tcPr>
          <w:p w14:paraId="071476FA" w14:textId="77777777" w:rsidR="00FD1472" w:rsidRPr="00256197" w:rsidRDefault="00FD1472" w:rsidP="00DB11CB">
            <w:pPr>
              <w:spacing w:line="240" w:lineRule="auto"/>
              <w:jc w:val="right"/>
              <w:rPr>
                <w:rFonts w:eastAsia="Times New Roman" w:cs="Times New Roman"/>
                <w:color w:val="000000"/>
                <w:lang w:eastAsia="en-ZW"/>
                <w:rPrChange w:id="346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70" w:author="Urfels, Anton (IRRI)" w:date="2023-10-06T20:02:00Z">
                  <w:rPr>
                    <w:rFonts w:ascii="Calibri" w:hAnsi="Calibri" w:cs="Calibri"/>
                    <w:color w:val="000000"/>
                  </w:rPr>
                </w:rPrChange>
              </w:rPr>
              <w:t>1.65</w:t>
            </w:r>
          </w:p>
        </w:tc>
        <w:tc>
          <w:tcPr>
            <w:tcW w:w="521" w:type="pct"/>
            <w:tcBorders>
              <w:bottom w:val="nil"/>
            </w:tcBorders>
            <w:noWrap/>
            <w:vAlign w:val="bottom"/>
          </w:tcPr>
          <w:p w14:paraId="3725187B" w14:textId="77777777" w:rsidR="00FD1472" w:rsidRPr="00256197" w:rsidRDefault="00FD1472" w:rsidP="00DB11CB">
            <w:pPr>
              <w:spacing w:line="240" w:lineRule="auto"/>
              <w:jc w:val="right"/>
              <w:rPr>
                <w:rFonts w:eastAsia="Times New Roman" w:cs="Times New Roman"/>
                <w:color w:val="000000"/>
                <w:lang w:eastAsia="en-ZW"/>
                <w:rPrChange w:id="347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72" w:author="Urfels, Anton (IRRI)" w:date="2023-10-06T20:02:00Z">
                  <w:rPr>
                    <w:rFonts w:ascii="Calibri" w:hAnsi="Calibri" w:cs="Calibri"/>
                    <w:color w:val="000000"/>
                  </w:rPr>
                </w:rPrChange>
              </w:rPr>
              <w:t>1.25</w:t>
            </w:r>
          </w:p>
        </w:tc>
        <w:tc>
          <w:tcPr>
            <w:tcW w:w="521" w:type="pct"/>
            <w:tcBorders>
              <w:bottom w:val="nil"/>
            </w:tcBorders>
            <w:noWrap/>
            <w:vAlign w:val="bottom"/>
          </w:tcPr>
          <w:p w14:paraId="25290159" w14:textId="77777777" w:rsidR="00FD1472" w:rsidRPr="00256197" w:rsidRDefault="00FD1472" w:rsidP="00DB11CB">
            <w:pPr>
              <w:spacing w:line="240" w:lineRule="auto"/>
              <w:jc w:val="right"/>
              <w:rPr>
                <w:rFonts w:eastAsia="Times New Roman" w:cs="Times New Roman"/>
                <w:color w:val="000000"/>
                <w:lang w:eastAsia="en-ZW"/>
                <w:rPrChange w:id="347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74" w:author="Urfels, Anton (IRRI)" w:date="2023-10-06T20:02:00Z">
                  <w:rPr>
                    <w:rFonts w:ascii="Calibri" w:hAnsi="Calibri" w:cs="Calibri"/>
                    <w:color w:val="000000"/>
                  </w:rPr>
                </w:rPrChange>
              </w:rPr>
              <w:t>1.32</w:t>
            </w:r>
          </w:p>
        </w:tc>
        <w:tc>
          <w:tcPr>
            <w:tcW w:w="521" w:type="pct"/>
            <w:tcBorders>
              <w:bottom w:val="nil"/>
            </w:tcBorders>
            <w:noWrap/>
            <w:vAlign w:val="bottom"/>
          </w:tcPr>
          <w:p w14:paraId="312584EE" w14:textId="77777777" w:rsidR="00FD1472" w:rsidRPr="00256197" w:rsidRDefault="00FD1472" w:rsidP="00DB11CB">
            <w:pPr>
              <w:spacing w:line="240" w:lineRule="auto"/>
              <w:jc w:val="right"/>
              <w:rPr>
                <w:rFonts w:eastAsia="Times New Roman" w:cs="Times New Roman"/>
                <w:color w:val="000000"/>
                <w:lang w:eastAsia="en-ZW"/>
                <w:rPrChange w:id="347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76" w:author="Urfels, Anton (IRRI)" w:date="2023-10-06T20:02:00Z">
                  <w:rPr>
                    <w:rFonts w:ascii="Calibri" w:hAnsi="Calibri" w:cs="Calibri"/>
                    <w:color w:val="000000"/>
                  </w:rPr>
                </w:rPrChange>
              </w:rPr>
              <w:t>1.10</w:t>
            </w:r>
          </w:p>
        </w:tc>
      </w:tr>
      <w:tr w:rsidR="00FD1472" w:rsidRPr="00256197" w14:paraId="119087B9" w14:textId="77777777" w:rsidTr="00DB11CB">
        <w:trPr>
          <w:trHeight w:val="288"/>
          <w:jc w:val="center"/>
        </w:trPr>
        <w:tc>
          <w:tcPr>
            <w:tcW w:w="679" w:type="pct"/>
            <w:vMerge/>
            <w:tcBorders>
              <w:bottom w:val="single" w:sz="4" w:space="0" w:color="auto"/>
            </w:tcBorders>
          </w:tcPr>
          <w:p w14:paraId="731C6072" w14:textId="77777777" w:rsidR="00FD1472" w:rsidRPr="00256197" w:rsidRDefault="00FD1472" w:rsidP="00DB11CB">
            <w:pPr>
              <w:spacing w:line="240" w:lineRule="auto"/>
              <w:rPr>
                <w:rFonts w:eastAsia="Times New Roman" w:cs="Times New Roman"/>
                <w:color w:val="000000"/>
                <w:lang w:eastAsia="en-ZW"/>
                <w:rPrChange w:id="3477" w:author="Urfels, Anton (IRRI)" w:date="2023-10-06T20:02:00Z">
                  <w:rPr>
                    <w:rFonts w:ascii="Gill Sans MT" w:eastAsia="Times New Roman" w:hAnsi="Gill Sans MT" w:cs="Calibri"/>
                    <w:color w:val="000000"/>
                    <w:lang w:eastAsia="en-ZW"/>
                  </w:rPr>
                </w:rPrChange>
              </w:rPr>
            </w:pPr>
          </w:p>
        </w:tc>
        <w:tc>
          <w:tcPr>
            <w:tcW w:w="1193" w:type="pct"/>
            <w:tcBorders>
              <w:top w:val="nil"/>
              <w:bottom w:val="single" w:sz="4" w:space="0" w:color="auto"/>
            </w:tcBorders>
            <w:noWrap/>
            <w:hideMark/>
          </w:tcPr>
          <w:p w14:paraId="22ACE728" w14:textId="77777777" w:rsidR="00FD1472" w:rsidRPr="00256197" w:rsidRDefault="00FD1472" w:rsidP="00DB11CB">
            <w:pPr>
              <w:spacing w:line="240" w:lineRule="auto"/>
              <w:rPr>
                <w:rFonts w:eastAsia="Times New Roman" w:cs="Times New Roman"/>
                <w:color w:val="000000"/>
                <w:lang w:eastAsia="en-ZW"/>
                <w:rPrChange w:id="3478"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479" w:author="Urfels, Anton (IRRI)" w:date="2023-10-06T20:02:00Z">
                  <w:rPr>
                    <w:rFonts w:ascii="Gill Sans MT" w:eastAsia="Times New Roman" w:hAnsi="Gill Sans MT" w:cs="Calibri"/>
                    <w:color w:val="000000"/>
                    <w:lang w:eastAsia="en-ZW"/>
                  </w:rPr>
                </w:rPrChange>
              </w:rPr>
              <w:t>Max</w:t>
            </w:r>
          </w:p>
        </w:tc>
        <w:tc>
          <w:tcPr>
            <w:tcW w:w="521" w:type="pct"/>
            <w:tcBorders>
              <w:top w:val="nil"/>
              <w:bottom w:val="single" w:sz="4" w:space="0" w:color="auto"/>
            </w:tcBorders>
            <w:noWrap/>
            <w:vAlign w:val="bottom"/>
          </w:tcPr>
          <w:p w14:paraId="5E2CB92E" w14:textId="77777777" w:rsidR="00FD1472" w:rsidRPr="00256197" w:rsidRDefault="00FD1472" w:rsidP="00DB11CB">
            <w:pPr>
              <w:spacing w:line="240" w:lineRule="auto"/>
              <w:jc w:val="right"/>
              <w:rPr>
                <w:rFonts w:eastAsia="Times New Roman" w:cs="Times New Roman"/>
                <w:color w:val="000000"/>
                <w:lang w:eastAsia="en-ZW"/>
                <w:rPrChange w:id="348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81" w:author="Urfels, Anton (IRRI)" w:date="2023-10-06T20:02:00Z">
                  <w:rPr>
                    <w:rFonts w:ascii="Calibri" w:hAnsi="Calibri" w:cs="Calibri"/>
                    <w:color w:val="000000"/>
                  </w:rPr>
                </w:rPrChange>
              </w:rPr>
              <w:t>1.59</w:t>
            </w:r>
          </w:p>
        </w:tc>
        <w:tc>
          <w:tcPr>
            <w:tcW w:w="521" w:type="pct"/>
            <w:tcBorders>
              <w:top w:val="nil"/>
              <w:bottom w:val="single" w:sz="4" w:space="0" w:color="auto"/>
            </w:tcBorders>
            <w:noWrap/>
            <w:vAlign w:val="bottom"/>
          </w:tcPr>
          <w:p w14:paraId="74C8F6C5" w14:textId="77777777" w:rsidR="00FD1472" w:rsidRPr="00256197" w:rsidRDefault="00FD1472" w:rsidP="00DB11CB">
            <w:pPr>
              <w:spacing w:line="240" w:lineRule="auto"/>
              <w:jc w:val="right"/>
              <w:rPr>
                <w:rFonts w:eastAsia="Times New Roman" w:cs="Times New Roman"/>
                <w:color w:val="000000"/>
                <w:lang w:eastAsia="en-ZW"/>
                <w:rPrChange w:id="348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83" w:author="Urfels, Anton (IRRI)" w:date="2023-10-06T20:02:00Z">
                  <w:rPr>
                    <w:rFonts w:ascii="Calibri" w:hAnsi="Calibri" w:cs="Calibri"/>
                    <w:color w:val="000000"/>
                  </w:rPr>
                </w:rPrChange>
              </w:rPr>
              <w:t>1.53</w:t>
            </w:r>
          </w:p>
        </w:tc>
        <w:tc>
          <w:tcPr>
            <w:tcW w:w="521" w:type="pct"/>
            <w:tcBorders>
              <w:top w:val="nil"/>
              <w:bottom w:val="single" w:sz="4" w:space="0" w:color="auto"/>
            </w:tcBorders>
            <w:noWrap/>
            <w:vAlign w:val="bottom"/>
          </w:tcPr>
          <w:p w14:paraId="5CAFD455" w14:textId="77777777" w:rsidR="00FD1472" w:rsidRPr="00256197" w:rsidRDefault="00FD1472" w:rsidP="00DB11CB">
            <w:pPr>
              <w:spacing w:line="240" w:lineRule="auto"/>
              <w:jc w:val="right"/>
              <w:rPr>
                <w:rFonts w:eastAsia="Times New Roman" w:cs="Times New Roman"/>
                <w:color w:val="000000"/>
                <w:lang w:eastAsia="en-ZW"/>
                <w:rPrChange w:id="348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85" w:author="Urfels, Anton (IRRI)" w:date="2023-10-06T20:02:00Z">
                  <w:rPr>
                    <w:rFonts w:ascii="Calibri" w:hAnsi="Calibri" w:cs="Calibri"/>
                    <w:color w:val="000000"/>
                  </w:rPr>
                </w:rPrChange>
              </w:rPr>
              <w:t>2.05</w:t>
            </w:r>
          </w:p>
        </w:tc>
        <w:tc>
          <w:tcPr>
            <w:tcW w:w="521" w:type="pct"/>
            <w:tcBorders>
              <w:top w:val="nil"/>
              <w:bottom w:val="single" w:sz="4" w:space="0" w:color="auto"/>
            </w:tcBorders>
            <w:noWrap/>
            <w:vAlign w:val="bottom"/>
          </w:tcPr>
          <w:p w14:paraId="6071A8F4" w14:textId="77777777" w:rsidR="00FD1472" w:rsidRPr="00256197" w:rsidRDefault="00FD1472" w:rsidP="00DB11CB">
            <w:pPr>
              <w:spacing w:line="240" w:lineRule="auto"/>
              <w:jc w:val="right"/>
              <w:rPr>
                <w:rFonts w:eastAsia="Times New Roman" w:cs="Times New Roman"/>
                <w:color w:val="000000"/>
                <w:lang w:eastAsia="en-ZW"/>
                <w:rPrChange w:id="348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87" w:author="Urfels, Anton (IRRI)" w:date="2023-10-06T20:02:00Z">
                  <w:rPr>
                    <w:rFonts w:ascii="Calibri" w:hAnsi="Calibri" w:cs="Calibri"/>
                    <w:color w:val="000000"/>
                  </w:rPr>
                </w:rPrChange>
              </w:rPr>
              <w:t>1.91</w:t>
            </w:r>
          </w:p>
        </w:tc>
        <w:tc>
          <w:tcPr>
            <w:tcW w:w="521" w:type="pct"/>
            <w:tcBorders>
              <w:top w:val="nil"/>
              <w:bottom w:val="single" w:sz="4" w:space="0" w:color="auto"/>
            </w:tcBorders>
            <w:noWrap/>
            <w:vAlign w:val="bottom"/>
          </w:tcPr>
          <w:p w14:paraId="036B7DF3" w14:textId="77777777" w:rsidR="00FD1472" w:rsidRPr="00256197" w:rsidRDefault="00FD1472" w:rsidP="00DB11CB">
            <w:pPr>
              <w:spacing w:line="240" w:lineRule="auto"/>
              <w:jc w:val="right"/>
              <w:rPr>
                <w:rFonts w:eastAsia="Times New Roman" w:cs="Times New Roman"/>
                <w:color w:val="000000"/>
                <w:lang w:eastAsia="en-ZW"/>
                <w:rPrChange w:id="348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89" w:author="Urfels, Anton (IRRI)" w:date="2023-10-06T20:02:00Z">
                  <w:rPr>
                    <w:rFonts w:ascii="Calibri" w:hAnsi="Calibri" w:cs="Calibri"/>
                    <w:color w:val="000000"/>
                  </w:rPr>
                </w:rPrChange>
              </w:rPr>
              <w:t>1.69</w:t>
            </w:r>
          </w:p>
        </w:tc>
        <w:tc>
          <w:tcPr>
            <w:tcW w:w="521" w:type="pct"/>
            <w:tcBorders>
              <w:top w:val="nil"/>
              <w:bottom w:val="single" w:sz="4" w:space="0" w:color="auto"/>
            </w:tcBorders>
            <w:noWrap/>
            <w:vAlign w:val="bottom"/>
          </w:tcPr>
          <w:p w14:paraId="4DCB7691" w14:textId="77777777" w:rsidR="00FD1472" w:rsidRPr="00256197" w:rsidRDefault="00FD1472" w:rsidP="00DB11CB">
            <w:pPr>
              <w:spacing w:line="240" w:lineRule="auto"/>
              <w:jc w:val="right"/>
              <w:rPr>
                <w:rFonts w:eastAsia="Times New Roman" w:cs="Times New Roman"/>
                <w:color w:val="FF0000"/>
                <w:lang w:eastAsia="en-ZW"/>
                <w:rPrChange w:id="3490" w:author="Urfels, Anton (IRRI)" w:date="2023-10-06T20:02:00Z">
                  <w:rPr>
                    <w:rFonts w:ascii="Gill Sans MT" w:eastAsia="Times New Roman" w:hAnsi="Gill Sans MT" w:cs="Calibri"/>
                    <w:color w:val="FF0000"/>
                    <w:lang w:eastAsia="en-ZW"/>
                  </w:rPr>
                </w:rPrChange>
              </w:rPr>
            </w:pPr>
            <w:r w:rsidRPr="00256197">
              <w:rPr>
                <w:rFonts w:cs="Times New Roman"/>
                <w:color w:val="000000"/>
                <w:rPrChange w:id="3491" w:author="Urfels, Anton (IRRI)" w:date="2023-10-06T20:02:00Z">
                  <w:rPr>
                    <w:rFonts w:ascii="Calibri" w:hAnsi="Calibri" w:cs="Calibri"/>
                    <w:color w:val="000000"/>
                  </w:rPr>
                </w:rPrChange>
              </w:rPr>
              <w:t>1.61</w:t>
            </w:r>
          </w:p>
        </w:tc>
      </w:tr>
      <w:tr w:rsidR="00FD1472" w:rsidRPr="00256197" w14:paraId="5C4E898A" w14:textId="77777777" w:rsidTr="00DB11CB">
        <w:trPr>
          <w:trHeight w:val="288"/>
          <w:jc w:val="center"/>
        </w:trPr>
        <w:tc>
          <w:tcPr>
            <w:tcW w:w="679" w:type="pct"/>
            <w:vMerge w:val="restart"/>
            <w:tcBorders>
              <w:top w:val="single" w:sz="4" w:space="0" w:color="auto"/>
            </w:tcBorders>
          </w:tcPr>
          <w:p w14:paraId="70B37F06" w14:textId="77777777" w:rsidR="00FD1472" w:rsidRPr="00256197" w:rsidRDefault="00FD1472" w:rsidP="00DB11CB">
            <w:pPr>
              <w:spacing w:line="240" w:lineRule="auto"/>
              <w:rPr>
                <w:rFonts w:eastAsia="Times New Roman" w:cs="Times New Roman"/>
                <w:color w:val="000000"/>
                <w:lang w:eastAsia="en-ZW"/>
                <w:rPrChange w:id="3492"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493" w:author="Urfels, Anton (IRRI)" w:date="2023-10-06T20:02:00Z">
                  <w:rPr>
                    <w:rFonts w:ascii="Gill Sans MT" w:eastAsia="Times New Roman" w:hAnsi="Gill Sans MT" w:cs="Calibri"/>
                    <w:color w:val="000000"/>
                    <w:lang w:eastAsia="en-ZW"/>
                  </w:rPr>
                </w:rPrChange>
              </w:rPr>
              <w:t>Lower bound</w:t>
            </w:r>
          </w:p>
        </w:tc>
        <w:tc>
          <w:tcPr>
            <w:tcW w:w="1193" w:type="pct"/>
            <w:tcBorders>
              <w:top w:val="single" w:sz="4" w:space="0" w:color="auto"/>
            </w:tcBorders>
            <w:noWrap/>
            <w:hideMark/>
          </w:tcPr>
          <w:p w14:paraId="311CF993" w14:textId="77777777" w:rsidR="00FD1472" w:rsidRPr="00256197" w:rsidRDefault="00FD1472" w:rsidP="00DB11CB">
            <w:pPr>
              <w:spacing w:line="240" w:lineRule="auto"/>
              <w:rPr>
                <w:rFonts w:eastAsia="Times New Roman" w:cs="Times New Roman"/>
                <w:color w:val="000000"/>
                <w:lang w:eastAsia="en-ZW"/>
                <w:rPrChange w:id="3494"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495" w:author="Urfels, Anton (IRRI)" w:date="2023-10-06T20:02:00Z">
                  <w:rPr>
                    <w:rFonts w:ascii="Gill Sans MT" w:eastAsia="Times New Roman" w:hAnsi="Gill Sans MT" w:cs="Calibri"/>
                    <w:color w:val="000000"/>
                    <w:lang w:eastAsia="en-ZW"/>
                  </w:rPr>
                </w:rPrChange>
              </w:rPr>
              <w:t>Mean</w:t>
            </w:r>
          </w:p>
        </w:tc>
        <w:tc>
          <w:tcPr>
            <w:tcW w:w="521" w:type="pct"/>
            <w:tcBorders>
              <w:top w:val="single" w:sz="4" w:space="0" w:color="auto"/>
            </w:tcBorders>
            <w:noWrap/>
            <w:vAlign w:val="bottom"/>
          </w:tcPr>
          <w:p w14:paraId="3F9F4190" w14:textId="77777777" w:rsidR="00FD1472" w:rsidRPr="00256197" w:rsidRDefault="00FD1472" w:rsidP="00DB11CB">
            <w:pPr>
              <w:spacing w:line="240" w:lineRule="auto"/>
              <w:jc w:val="right"/>
              <w:rPr>
                <w:rFonts w:eastAsia="Times New Roman" w:cs="Times New Roman"/>
                <w:color w:val="000000"/>
                <w:lang w:eastAsia="en-ZW"/>
                <w:rPrChange w:id="349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97" w:author="Urfels, Anton (IRRI)" w:date="2023-10-06T20:02:00Z">
                  <w:rPr>
                    <w:rFonts w:ascii="Calibri" w:hAnsi="Calibri" w:cs="Calibri"/>
                    <w:color w:val="000000"/>
                  </w:rPr>
                </w:rPrChange>
              </w:rPr>
              <w:t>-1.71</w:t>
            </w:r>
          </w:p>
        </w:tc>
        <w:tc>
          <w:tcPr>
            <w:tcW w:w="521" w:type="pct"/>
            <w:tcBorders>
              <w:top w:val="single" w:sz="4" w:space="0" w:color="auto"/>
            </w:tcBorders>
            <w:noWrap/>
            <w:vAlign w:val="bottom"/>
          </w:tcPr>
          <w:p w14:paraId="5BA2FDE3" w14:textId="77777777" w:rsidR="00FD1472" w:rsidRPr="00256197" w:rsidRDefault="00FD1472" w:rsidP="00DB11CB">
            <w:pPr>
              <w:spacing w:line="240" w:lineRule="auto"/>
              <w:jc w:val="right"/>
              <w:rPr>
                <w:rFonts w:eastAsia="Times New Roman" w:cs="Times New Roman"/>
                <w:color w:val="000000"/>
                <w:lang w:eastAsia="en-ZW"/>
                <w:rPrChange w:id="349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99" w:author="Urfels, Anton (IRRI)" w:date="2023-10-06T20:02:00Z">
                  <w:rPr>
                    <w:rFonts w:ascii="Calibri" w:hAnsi="Calibri" w:cs="Calibri"/>
                    <w:color w:val="000000"/>
                  </w:rPr>
                </w:rPrChange>
              </w:rPr>
              <w:t>1.03</w:t>
            </w:r>
          </w:p>
        </w:tc>
        <w:tc>
          <w:tcPr>
            <w:tcW w:w="521" w:type="pct"/>
            <w:tcBorders>
              <w:top w:val="single" w:sz="4" w:space="0" w:color="auto"/>
            </w:tcBorders>
            <w:noWrap/>
            <w:vAlign w:val="bottom"/>
          </w:tcPr>
          <w:p w14:paraId="16F2DFBC" w14:textId="77777777" w:rsidR="00FD1472" w:rsidRPr="00256197" w:rsidRDefault="00FD1472" w:rsidP="00DB11CB">
            <w:pPr>
              <w:spacing w:line="240" w:lineRule="auto"/>
              <w:jc w:val="right"/>
              <w:rPr>
                <w:rFonts w:eastAsia="Times New Roman" w:cs="Times New Roman"/>
                <w:color w:val="000000"/>
                <w:lang w:eastAsia="en-ZW"/>
                <w:rPrChange w:id="350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01" w:author="Urfels, Anton (IRRI)" w:date="2023-10-06T20:02:00Z">
                  <w:rPr>
                    <w:rFonts w:ascii="Calibri" w:hAnsi="Calibri" w:cs="Calibri"/>
                    <w:color w:val="000000"/>
                  </w:rPr>
                </w:rPrChange>
              </w:rPr>
              <w:t>0.66</w:t>
            </w:r>
          </w:p>
        </w:tc>
        <w:tc>
          <w:tcPr>
            <w:tcW w:w="521" w:type="pct"/>
            <w:tcBorders>
              <w:top w:val="single" w:sz="4" w:space="0" w:color="auto"/>
            </w:tcBorders>
            <w:noWrap/>
            <w:vAlign w:val="bottom"/>
          </w:tcPr>
          <w:p w14:paraId="7E7DE2D8" w14:textId="77777777" w:rsidR="00FD1472" w:rsidRPr="00256197" w:rsidRDefault="00FD1472" w:rsidP="00DB11CB">
            <w:pPr>
              <w:spacing w:line="240" w:lineRule="auto"/>
              <w:jc w:val="right"/>
              <w:rPr>
                <w:rFonts w:eastAsia="Times New Roman" w:cs="Times New Roman"/>
                <w:color w:val="000000"/>
                <w:lang w:eastAsia="en-ZW"/>
                <w:rPrChange w:id="350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03" w:author="Urfels, Anton (IRRI)" w:date="2023-10-06T20:02:00Z">
                  <w:rPr>
                    <w:rFonts w:ascii="Calibri" w:hAnsi="Calibri" w:cs="Calibri"/>
                    <w:color w:val="000000"/>
                  </w:rPr>
                </w:rPrChange>
              </w:rPr>
              <w:t>0.04</w:t>
            </w:r>
          </w:p>
        </w:tc>
        <w:tc>
          <w:tcPr>
            <w:tcW w:w="521" w:type="pct"/>
            <w:tcBorders>
              <w:top w:val="single" w:sz="4" w:space="0" w:color="auto"/>
            </w:tcBorders>
            <w:noWrap/>
            <w:vAlign w:val="bottom"/>
          </w:tcPr>
          <w:p w14:paraId="3E747779" w14:textId="77777777" w:rsidR="00FD1472" w:rsidRPr="00256197" w:rsidRDefault="00FD1472" w:rsidP="00DB11CB">
            <w:pPr>
              <w:spacing w:line="240" w:lineRule="auto"/>
              <w:jc w:val="right"/>
              <w:rPr>
                <w:rFonts w:eastAsia="Times New Roman" w:cs="Times New Roman"/>
                <w:color w:val="000000"/>
                <w:lang w:eastAsia="en-ZW"/>
                <w:rPrChange w:id="350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05" w:author="Urfels, Anton (IRRI)" w:date="2023-10-06T20:02:00Z">
                  <w:rPr>
                    <w:rFonts w:ascii="Calibri" w:hAnsi="Calibri" w:cs="Calibri"/>
                    <w:color w:val="000000"/>
                  </w:rPr>
                </w:rPrChange>
              </w:rPr>
              <w:t>-0.24</w:t>
            </w:r>
          </w:p>
        </w:tc>
        <w:tc>
          <w:tcPr>
            <w:tcW w:w="521" w:type="pct"/>
            <w:tcBorders>
              <w:top w:val="single" w:sz="4" w:space="0" w:color="auto"/>
            </w:tcBorders>
            <w:noWrap/>
            <w:vAlign w:val="bottom"/>
          </w:tcPr>
          <w:p w14:paraId="1518324E" w14:textId="77777777" w:rsidR="00FD1472" w:rsidRPr="00256197" w:rsidRDefault="00FD1472" w:rsidP="00DB11CB">
            <w:pPr>
              <w:spacing w:line="240" w:lineRule="auto"/>
              <w:jc w:val="right"/>
              <w:rPr>
                <w:rFonts w:eastAsia="Times New Roman" w:cs="Times New Roman"/>
                <w:color w:val="000000"/>
                <w:lang w:eastAsia="en-ZW"/>
                <w:rPrChange w:id="350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07" w:author="Urfels, Anton (IRRI)" w:date="2023-10-06T20:02:00Z">
                  <w:rPr>
                    <w:rFonts w:ascii="Calibri" w:hAnsi="Calibri" w:cs="Calibri"/>
                    <w:color w:val="000000"/>
                  </w:rPr>
                </w:rPrChange>
              </w:rPr>
              <w:t>-1.15</w:t>
            </w:r>
          </w:p>
        </w:tc>
      </w:tr>
      <w:tr w:rsidR="00FD1472" w:rsidRPr="00256197" w14:paraId="2CAC8C24" w14:textId="77777777" w:rsidTr="00DB11CB">
        <w:trPr>
          <w:trHeight w:val="288"/>
          <w:jc w:val="center"/>
        </w:trPr>
        <w:tc>
          <w:tcPr>
            <w:tcW w:w="679" w:type="pct"/>
            <w:vMerge/>
          </w:tcPr>
          <w:p w14:paraId="4BFF5D9B" w14:textId="77777777" w:rsidR="00FD1472" w:rsidRPr="00256197" w:rsidRDefault="00FD1472" w:rsidP="00DB11CB">
            <w:pPr>
              <w:spacing w:line="240" w:lineRule="auto"/>
              <w:rPr>
                <w:rFonts w:eastAsia="Times New Roman" w:cs="Times New Roman"/>
                <w:color w:val="000000"/>
                <w:lang w:eastAsia="en-ZW"/>
                <w:rPrChange w:id="3508" w:author="Urfels, Anton (IRRI)" w:date="2023-10-06T20:02:00Z">
                  <w:rPr>
                    <w:rFonts w:ascii="Gill Sans MT" w:eastAsia="Times New Roman" w:hAnsi="Gill Sans MT" w:cs="Calibri"/>
                    <w:color w:val="000000"/>
                    <w:lang w:eastAsia="en-ZW"/>
                  </w:rPr>
                </w:rPrChange>
              </w:rPr>
            </w:pPr>
          </w:p>
        </w:tc>
        <w:tc>
          <w:tcPr>
            <w:tcW w:w="1193" w:type="pct"/>
            <w:noWrap/>
            <w:hideMark/>
          </w:tcPr>
          <w:p w14:paraId="1EB6E16C" w14:textId="77777777" w:rsidR="00FD1472" w:rsidRPr="00256197" w:rsidRDefault="00FD1472" w:rsidP="00DB11CB">
            <w:pPr>
              <w:spacing w:line="240" w:lineRule="auto"/>
              <w:rPr>
                <w:rFonts w:eastAsia="Times New Roman" w:cs="Times New Roman"/>
                <w:color w:val="000000"/>
                <w:lang w:eastAsia="en-ZW"/>
                <w:rPrChange w:id="3509"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510" w:author="Urfels, Anton (IRRI)" w:date="2023-10-06T20:02:00Z">
                  <w:rPr>
                    <w:rFonts w:ascii="Gill Sans MT" w:eastAsia="Times New Roman" w:hAnsi="Gill Sans MT" w:cs="Calibri"/>
                    <w:color w:val="000000"/>
                    <w:lang w:eastAsia="en-ZW"/>
                  </w:rPr>
                </w:rPrChange>
              </w:rPr>
              <w:t>Standard deviation</w:t>
            </w:r>
          </w:p>
        </w:tc>
        <w:tc>
          <w:tcPr>
            <w:tcW w:w="521" w:type="pct"/>
            <w:noWrap/>
            <w:vAlign w:val="bottom"/>
          </w:tcPr>
          <w:p w14:paraId="68F2A51A" w14:textId="77777777" w:rsidR="00FD1472" w:rsidRPr="00256197" w:rsidRDefault="00FD1472" w:rsidP="00DB11CB">
            <w:pPr>
              <w:spacing w:line="240" w:lineRule="auto"/>
              <w:jc w:val="right"/>
              <w:rPr>
                <w:rFonts w:eastAsia="Times New Roman" w:cs="Times New Roman"/>
                <w:color w:val="000000"/>
                <w:lang w:eastAsia="en-ZW"/>
                <w:rPrChange w:id="351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12" w:author="Urfels, Anton (IRRI)" w:date="2023-10-06T20:02:00Z">
                  <w:rPr>
                    <w:rFonts w:ascii="Calibri" w:hAnsi="Calibri" w:cs="Calibri"/>
                    <w:color w:val="000000"/>
                  </w:rPr>
                </w:rPrChange>
              </w:rPr>
              <w:t>1.23</w:t>
            </w:r>
          </w:p>
        </w:tc>
        <w:tc>
          <w:tcPr>
            <w:tcW w:w="521" w:type="pct"/>
            <w:noWrap/>
            <w:vAlign w:val="bottom"/>
          </w:tcPr>
          <w:p w14:paraId="3FB4D17A" w14:textId="77777777" w:rsidR="00FD1472" w:rsidRPr="00256197" w:rsidRDefault="00FD1472" w:rsidP="00DB11CB">
            <w:pPr>
              <w:spacing w:line="240" w:lineRule="auto"/>
              <w:jc w:val="right"/>
              <w:rPr>
                <w:rFonts w:eastAsia="Times New Roman" w:cs="Times New Roman"/>
                <w:color w:val="000000"/>
                <w:lang w:eastAsia="en-ZW"/>
                <w:rPrChange w:id="351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14" w:author="Urfels, Anton (IRRI)" w:date="2023-10-06T20:02:00Z">
                  <w:rPr>
                    <w:rFonts w:ascii="Calibri" w:hAnsi="Calibri" w:cs="Calibri"/>
                    <w:color w:val="000000"/>
                  </w:rPr>
                </w:rPrChange>
              </w:rPr>
              <w:t>0.12</w:t>
            </w:r>
          </w:p>
        </w:tc>
        <w:tc>
          <w:tcPr>
            <w:tcW w:w="521" w:type="pct"/>
            <w:noWrap/>
            <w:vAlign w:val="bottom"/>
          </w:tcPr>
          <w:p w14:paraId="16D518E7" w14:textId="77777777" w:rsidR="00FD1472" w:rsidRPr="00256197" w:rsidRDefault="00FD1472" w:rsidP="00DB11CB">
            <w:pPr>
              <w:spacing w:line="240" w:lineRule="auto"/>
              <w:jc w:val="right"/>
              <w:rPr>
                <w:rFonts w:eastAsia="Times New Roman" w:cs="Times New Roman"/>
                <w:color w:val="000000"/>
                <w:lang w:eastAsia="en-ZW"/>
                <w:rPrChange w:id="351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16" w:author="Urfels, Anton (IRRI)" w:date="2023-10-06T20:02:00Z">
                  <w:rPr>
                    <w:rFonts w:ascii="Calibri" w:hAnsi="Calibri" w:cs="Calibri"/>
                    <w:color w:val="000000"/>
                  </w:rPr>
                </w:rPrChange>
              </w:rPr>
              <w:t>0.61</w:t>
            </w:r>
          </w:p>
        </w:tc>
        <w:tc>
          <w:tcPr>
            <w:tcW w:w="521" w:type="pct"/>
            <w:noWrap/>
            <w:vAlign w:val="bottom"/>
          </w:tcPr>
          <w:p w14:paraId="082918C2" w14:textId="77777777" w:rsidR="00FD1472" w:rsidRPr="00256197" w:rsidRDefault="00FD1472" w:rsidP="00DB11CB">
            <w:pPr>
              <w:spacing w:line="240" w:lineRule="auto"/>
              <w:jc w:val="right"/>
              <w:rPr>
                <w:rFonts w:eastAsia="Times New Roman" w:cs="Times New Roman"/>
                <w:color w:val="000000"/>
                <w:lang w:eastAsia="en-ZW"/>
                <w:rPrChange w:id="351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18" w:author="Urfels, Anton (IRRI)" w:date="2023-10-06T20:02:00Z">
                  <w:rPr>
                    <w:rFonts w:ascii="Calibri" w:hAnsi="Calibri" w:cs="Calibri"/>
                    <w:color w:val="000000"/>
                  </w:rPr>
                </w:rPrChange>
              </w:rPr>
              <w:t>0.90</w:t>
            </w:r>
          </w:p>
        </w:tc>
        <w:tc>
          <w:tcPr>
            <w:tcW w:w="521" w:type="pct"/>
            <w:noWrap/>
            <w:vAlign w:val="bottom"/>
          </w:tcPr>
          <w:p w14:paraId="2BA77EDA" w14:textId="77777777" w:rsidR="00FD1472" w:rsidRPr="00256197" w:rsidRDefault="00FD1472" w:rsidP="00DB11CB">
            <w:pPr>
              <w:spacing w:line="240" w:lineRule="auto"/>
              <w:jc w:val="right"/>
              <w:rPr>
                <w:rFonts w:eastAsia="Times New Roman" w:cs="Times New Roman"/>
                <w:color w:val="000000"/>
                <w:lang w:eastAsia="en-ZW"/>
                <w:rPrChange w:id="351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20" w:author="Urfels, Anton (IRRI)" w:date="2023-10-06T20:02:00Z">
                  <w:rPr>
                    <w:rFonts w:ascii="Calibri" w:hAnsi="Calibri" w:cs="Calibri"/>
                    <w:color w:val="000000"/>
                  </w:rPr>
                </w:rPrChange>
              </w:rPr>
              <w:t>0.78</w:t>
            </w:r>
          </w:p>
        </w:tc>
        <w:tc>
          <w:tcPr>
            <w:tcW w:w="521" w:type="pct"/>
            <w:noWrap/>
            <w:vAlign w:val="bottom"/>
          </w:tcPr>
          <w:p w14:paraId="53BA49C2" w14:textId="77777777" w:rsidR="00FD1472" w:rsidRPr="00256197" w:rsidRDefault="00FD1472" w:rsidP="00DB11CB">
            <w:pPr>
              <w:spacing w:line="240" w:lineRule="auto"/>
              <w:jc w:val="right"/>
              <w:rPr>
                <w:rFonts w:eastAsia="Times New Roman" w:cs="Times New Roman"/>
                <w:color w:val="000000"/>
                <w:lang w:eastAsia="en-ZW"/>
                <w:rPrChange w:id="352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22" w:author="Urfels, Anton (IRRI)" w:date="2023-10-06T20:02:00Z">
                  <w:rPr>
                    <w:rFonts w:ascii="Calibri" w:hAnsi="Calibri" w:cs="Calibri"/>
                    <w:color w:val="000000"/>
                  </w:rPr>
                </w:rPrChange>
              </w:rPr>
              <w:t>1.10</w:t>
            </w:r>
          </w:p>
        </w:tc>
      </w:tr>
      <w:tr w:rsidR="00FD1472" w:rsidRPr="00256197" w14:paraId="66497393" w14:textId="77777777" w:rsidTr="00DB11CB">
        <w:trPr>
          <w:trHeight w:val="288"/>
          <w:jc w:val="center"/>
        </w:trPr>
        <w:tc>
          <w:tcPr>
            <w:tcW w:w="679" w:type="pct"/>
            <w:vMerge/>
          </w:tcPr>
          <w:p w14:paraId="728913CC" w14:textId="77777777" w:rsidR="00FD1472" w:rsidRPr="00256197" w:rsidRDefault="00FD1472" w:rsidP="00DB11CB">
            <w:pPr>
              <w:spacing w:line="240" w:lineRule="auto"/>
              <w:rPr>
                <w:rFonts w:eastAsia="Times New Roman" w:cs="Times New Roman"/>
                <w:color w:val="000000"/>
                <w:lang w:eastAsia="en-ZW"/>
                <w:rPrChange w:id="3523" w:author="Urfels, Anton (IRRI)" w:date="2023-10-06T20:02:00Z">
                  <w:rPr>
                    <w:rFonts w:ascii="Gill Sans MT" w:eastAsia="Times New Roman" w:hAnsi="Gill Sans MT" w:cs="Calibri"/>
                    <w:color w:val="000000"/>
                    <w:lang w:eastAsia="en-ZW"/>
                  </w:rPr>
                </w:rPrChange>
              </w:rPr>
            </w:pPr>
          </w:p>
        </w:tc>
        <w:tc>
          <w:tcPr>
            <w:tcW w:w="1193" w:type="pct"/>
            <w:noWrap/>
            <w:hideMark/>
          </w:tcPr>
          <w:p w14:paraId="0FC96755" w14:textId="77777777" w:rsidR="00FD1472" w:rsidRPr="00256197" w:rsidRDefault="00FD1472" w:rsidP="00DB11CB">
            <w:pPr>
              <w:spacing w:line="240" w:lineRule="auto"/>
              <w:rPr>
                <w:rFonts w:eastAsia="Times New Roman" w:cs="Times New Roman"/>
                <w:color w:val="000000"/>
                <w:lang w:eastAsia="en-ZW"/>
                <w:rPrChange w:id="3524"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525" w:author="Urfels, Anton (IRRI)" w:date="2023-10-06T20:02:00Z">
                  <w:rPr>
                    <w:rFonts w:ascii="Gill Sans MT" w:eastAsia="Times New Roman" w:hAnsi="Gill Sans MT" w:cs="Calibri"/>
                    <w:color w:val="000000"/>
                    <w:lang w:eastAsia="en-ZW"/>
                  </w:rPr>
                </w:rPrChange>
              </w:rPr>
              <w:t>Min</w:t>
            </w:r>
          </w:p>
        </w:tc>
        <w:tc>
          <w:tcPr>
            <w:tcW w:w="521" w:type="pct"/>
            <w:noWrap/>
            <w:vAlign w:val="bottom"/>
          </w:tcPr>
          <w:p w14:paraId="3C8DE2D9" w14:textId="77777777" w:rsidR="00FD1472" w:rsidRPr="00256197" w:rsidRDefault="00FD1472" w:rsidP="00DB11CB">
            <w:pPr>
              <w:spacing w:line="240" w:lineRule="auto"/>
              <w:jc w:val="right"/>
              <w:rPr>
                <w:rFonts w:eastAsia="Times New Roman" w:cs="Times New Roman"/>
                <w:color w:val="000000"/>
                <w:lang w:eastAsia="en-ZW"/>
                <w:rPrChange w:id="352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27" w:author="Urfels, Anton (IRRI)" w:date="2023-10-06T20:02:00Z">
                  <w:rPr>
                    <w:rFonts w:ascii="Calibri" w:hAnsi="Calibri" w:cs="Calibri"/>
                    <w:color w:val="000000"/>
                  </w:rPr>
                </w:rPrChange>
              </w:rPr>
              <w:t>-3.72</w:t>
            </w:r>
          </w:p>
        </w:tc>
        <w:tc>
          <w:tcPr>
            <w:tcW w:w="521" w:type="pct"/>
            <w:noWrap/>
            <w:vAlign w:val="bottom"/>
          </w:tcPr>
          <w:p w14:paraId="2A4476CD" w14:textId="77777777" w:rsidR="00FD1472" w:rsidRPr="00256197" w:rsidRDefault="00FD1472" w:rsidP="00DB11CB">
            <w:pPr>
              <w:spacing w:line="240" w:lineRule="auto"/>
              <w:jc w:val="right"/>
              <w:rPr>
                <w:rFonts w:eastAsia="Times New Roman" w:cs="Times New Roman"/>
                <w:color w:val="000000"/>
                <w:lang w:eastAsia="en-ZW"/>
                <w:rPrChange w:id="352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29" w:author="Urfels, Anton (IRRI)" w:date="2023-10-06T20:02:00Z">
                  <w:rPr>
                    <w:rFonts w:ascii="Calibri" w:hAnsi="Calibri" w:cs="Calibri"/>
                    <w:color w:val="000000"/>
                  </w:rPr>
                </w:rPrChange>
              </w:rPr>
              <w:t>0.38</w:t>
            </w:r>
          </w:p>
        </w:tc>
        <w:tc>
          <w:tcPr>
            <w:tcW w:w="521" w:type="pct"/>
            <w:noWrap/>
            <w:vAlign w:val="bottom"/>
          </w:tcPr>
          <w:p w14:paraId="1F8E5364" w14:textId="77777777" w:rsidR="00FD1472" w:rsidRPr="00256197" w:rsidRDefault="00FD1472" w:rsidP="00DB11CB">
            <w:pPr>
              <w:spacing w:line="240" w:lineRule="auto"/>
              <w:jc w:val="right"/>
              <w:rPr>
                <w:rFonts w:eastAsia="Times New Roman" w:cs="Times New Roman"/>
                <w:color w:val="000000"/>
                <w:lang w:eastAsia="en-ZW"/>
                <w:rPrChange w:id="353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31" w:author="Urfels, Anton (IRRI)" w:date="2023-10-06T20:02:00Z">
                  <w:rPr>
                    <w:rFonts w:ascii="Calibri" w:hAnsi="Calibri" w:cs="Calibri"/>
                    <w:color w:val="000000"/>
                  </w:rPr>
                </w:rPrChange>
              </w:rPr>
              <w:t>-0.89</w:t>
            </w:r>
          </w:p>
        </w:tc>
        <w:tc>
          <w:tcPr>
            <w:tcW w:w="521" w:type="pct"/>
            <w:noWrap/>
            <w:vAlign w:val="bottom"/>
          </w:tcPr>
          <w:p w14:paraId="3221F0A8" w14:textId="77777777" w:rsidR="00FD1472" w:rsidRPr="00256197" w:rsidRDefault="00FD1472" w:rsidP="00DB11CB">
            <w:pPr>
              <w:spacing w:line="240" w:lineRule="auto"/>
              <w:jc w:val="right"/>
              <w:rPr>
                <w:rFonts w:eastAsia="Times New Roman" w:cs="Times New Roman"/>
                <w:color w:val="000000"/>
                <w:lang w:eastAsia="en-ZW"/>
                <w:rPrChange w:id="353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33" w:author="Urfels, Anton (IRRI)" w:date="2023-10-06T20:02:00Z">
                  <w:rPr>
                    <w:rFonts w:ascii="Calibri" w:hAnsi="Calibri" w:cs="Calibri"/>
                    <w:color w:val="000000"/>
                  </w:rPr>
                </w:rPrChange>
              </w:rPr>
              <w:t>-3.47</w:t>
            </w:r>
          </w:p>
        </w:tc>
        <w:tc>
          <w:tcPr>
            <w:tcW w:w="521" w:type="pct"/>
            <w:noWrap/>
            <w:vAlign w:val="bottom"/>
          </w:tcPr>
          <w:p w14:paraId="5B1A21E4" w14:textId="77777777" w:rsidR="00FD1472" w:rsidRPr="00256197" w:rsidRDefault="00FD1472" w:rsidP="00DB11CB">
            <w:pPr>
              <w:spacing w:line="240" w:lineRule="auto"/>
              <w:jc w:val="right"/>
              <w:rPr>
                <w:rFonts w:eastAsia="Times New Roman" w:cs="Times New Roman"/>
                <w:color w:val="000000"/>
                <w:lang w:eastAsia="en-ZW"/>
                <w:rPrChange w:id="353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35" w:author="Urfels, Anton (IRRI)" w:date="2023-10-06T20:02:00Z">
                  <w:rPr>
                    <w:rFonts w:ascii="Calibri" w:hAnsi="Calibri" w:cs="Calibri"/>
                    <w:color w:val="000000"/>
                  </w:rPr>
                </w:rPrChange>
              </w:rPr>
              <w:t>-1.42</w:t>
            </w:r>
          </w:p>
        </w:tc>
        <w:tc>
          <w:tcPr>
            <w:tcW w:w="521" w:type="pct"/>
            <w:noWrap/>
            <w:vAlign w:val="bottom"/>
          </w:tcPr>
          <w:p w14:paraId="1492FEE6" w14:textId="77777777" w:rsidR="00FD1472" w:rsidRPr="00256197" w:rsidRDefault="00FD1472" w:rsidP="00DB11CB">
            <w:pPr>
              <w:spacing w:line="240" w:lineRule="auto"/>
              <w:jc w:val="right"/>
              <w:rPr>
                <w:rFonts w:eastAsia="Times New Roman" w:cs="Times New Roman"/>
                <w:color w:val="000000"/>
                <w:lang w:eastAsia="en-ZW"/>
                <w:rPrChange w:id="353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37" w:author="Urfels, Anton (IRRI)" w:date="2023-10-06T20:02:00Z">
                  <w:rPr>
                    <w:rFonts w:ascii="Calibri" w:hAnsi="Calibri" w:cs="Calibri"/>
                    <w:color w:val="000000"/>
                  </w:rPr>
                </w:rPrChange>
              </w:rPr>
              <w:t>-3.72</w:t>
            </w:r>
          </w:p>
        </w:tc>
      </w:tr>
      <w:tr w:rsidR="00FD1472" w:rsidRPr="00256197" w14:paraId="4E885E7C" w14:textId="77777777" w:rsidTr="00DB11CB">
        <w:trPr>
          <w:trHeight w:val="288"/>
          <w:jc w:val="center"/>
        </w:trPr>
        <w:tc>
          <w:tcPr>
            <w:tcW w:w="679" w:type="pct"/>
            <w:vMerge/>
          </w:tcPr>
          <w:p w14:paraId="2AE3CD2F" w14:textId="77777777" w:rsidR="00FD1472" w:rsidRPr="00256197" w:rsidRDefault="00FD1472" w:rsidP="00DB11CB">
            <w:pPr>
              <w:spacing w:line="240" w:lineRule="auto"/>
              <w:rPr>
                <w:rFonts w:eastAsia="Times New Roman" w:cs="Times New Roman"/>
                <w:color w:val="000000"/>
                <w:lang w:eastAsia="en-ZW"/>
                <w:rPrChange w:id="3538" w:author="Urfels, Anton (IRRI)" w:date="2023-10-06T20:02:00Z">
                  <w:rPr>
                    <w:rFonts w:ascii="Gill Sans MT" w:eastAsia="Times New Roman" w:hAnsi="Gill Sans MT" w:cs="Calibri"/>
                    <w:color w:val="000000"/>
                    <w:lang w:eastAsia="en-ZW"/>
                  </w:rPr>
                </w:rPrChange>
              </w:rPr>
            </w:pPr>
          </w:p>
        </w:tc>
        <w:tc>
          <w:tcPr>
            <w:tcW w:w="1193" w:type="pct"/>
            <w:noWrap/>
            <w:hideMark/>
          </w:tcPr>
          <w:p w14:paraId="00434471" w14:textId="77777777" w:rsidR="00FD1472" w:rsidRPr="00256197" w:rsidRDefault="00FD1472" w:rsidP="00DB11CB">
            <w:pPr>
              <w:spacing w:line="240" w:lineRule="auto"/>
              <w:rPr>
                <w:rFonts w:eastAsia="Times New Roman" w:cs="Times New Roman"/>
                <w:color w:val="000000"/>
                <w:lang w:eastAsia="en-ZW"/>
                <w:rPrChange w:id="3539"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540" w:author="Urfels, Anton (IRRI)" w:date="2023-10-06T20:02:00Z">
                  <w:rPr>
                    <w:rFonts w:ascii="Gill Sans MT" w:eastAsia="Times New Roman" w:hAnsi="Gill Sans MT" w:cs="Calibri"/>
                    <w:color w:val="000000"/>
                    <w:lang w:eastAsia="en-ZW"/>
                  </w:rPr>
                </w:rPrChange>
              </w:rPr>
              <w:t>10th percentile</w:t>
            </w:r>
          </w:p>
        </w:tc>
        <w:tc>
          <w:tcPr>
            <w:tcW w:w="521" w:type="pct"/>
            <w:noWrap/>
            <w:vAlign w:val="bottom"/>
          </w:tcPr>
          <w:p w14:paraId="2FA557A7" w14:textId="77777777" w:rsidR="00FD1472" w:rsidRPr="00256197" w:rsidRDefault="00FD1472" w:rsidP="00DB11CB">
            <w:pPr>
              <w:spacing w:line="240" w:lineRule="auto"/>
              <w:jc w:val="right"/>
              <w:rPr>
                <w:rFonts w:eastAsia="Times New Roman" w:cs="Times New Roman"/>
                <w:color w:val="000000"/>
                <w:lang w:eastAsia="en-ZW"/>
                <w:rPrChange w:id="354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42" w:author="Urfels, Anton (IRRI)" w:date="2023-10-06T20:02:00Z">
                  <w:rPr>
                    <w:rFonts w:ascii="Calibri" w:hAnsi="Calibri" w:cs="Calibri"/>
                    <w:color w:val="000000"/>
                  </w:rPr>
                </w:rPrChange>
              </w:rPr>
              <w:t>-3.13</w:t>
            </w:r>
          </w:p>
        </w:tc>
        <w:tc>
          <w:tcPr>
            <w:tcW w:w="521" w:type="pct"/>
            <w:noWrap/>
            <w:vAlign w:val="bottom"/>
          </w:tcPr>
          <w:p w14:paraId="752068C6" w14:textId="77777777" w:rsidR="00FD1472" w:rsidRPr="00256197" w:rsidRDefault="00FD1472" w:rsidP="00DB11CB">
            <w:pPr>
              <w:spacing w:line="240" w:lineRule="auto"/>
              <w:jc w:val="right"/>
              <w:rPr>
                <w:rFonts w:eastAsia="Times New Roman" w:cs="Times New Roman"/>
                <w:color w:val="000000"/>
                <w:lang w:eastAsia="en-ZW"/>
                <w:rPrChange w:id="354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44" w:author="Urfels, Anton (IRRI)" w:date="2023-10-06T20:02:00Z">
                  <w:rPr>
                    <w:rFonts w:ascii="Calibri" w:hAnsi="Calibri" w:cs="Calibri"/>
                    <w:color w:val="000000"/>
                  </w:rPr>
                </w:rPrChange>
              </w:rPr>
              <w:t>0.88</w:t>
            </w:r>
          </w:p>
        </w:tc>
        <w:tc>
          <w:tcPr>
            <w:tcW w:w="521" w:type="pct"/>
            <w:noWrap/>
            <w:vAlign w:val="bottom"/>
          </w:tcPr>
          <w:p w14:paraId="77606A9D" w14:textId="77777777" w:rsidR="00FD1472" w:rsidRPr="00256197" w:rsidRDefault="00FD1472" w:rsidP="00DB11CB">
            <w:pPr>
              <w:spacing w:line="240" w:lineRule="auto"/>
              <w:jc w:val="right"/>
              <w:rPr>
                <w:rFonts w:eastAsia="Times New Roman" w:cs="Times New Roman"/>
                <w:color w:val="000000"/>
                <w:lang w:eastAsia="en-ZW"/>
                <w:rPrChange w:id="354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46" w:author="Urfels, Anton (IRRI)" w:date="2023-10-06T20:02:00Z">
                  <w:rPr>
                    <w:rFonts w:ascii="Calibri" w:hAnsi="Calibri" w:cs="Calibri"/>
                    <w:color w:val="000000"/>
                  </w:rPr>
                </w:rPrChange>
              </w:rPr>
              <w:t>-0.26</w:t>
            </w:r>
          </w:p>
        </w:tc>
        <w:tc>
          <w:tcPr>
            <w:tcW w:w="521" w:type="pct"/>
            <w:noWrap/>
            <w:vAlign w:val="bottom"/>
          </w:tcPr>
          <w:p w14:paraId="48E6FE73" w14:textId="77777777" w:rsidR="00FD1472" w:rsidRPr="00256197" w:rsidRDefault="00FD1472" w:rsidP="00DB11CB">
            <w:pPr>
              <w:spacing w:line="240" w:lineRule="auto"/>
              <w:jc w:val="right"/>
              <w:rPr>
                <w:rFonts w:eastAsia="Times New Roman" w:cs="Times New Roman"/>
                <w:color w:val="000000"/>
                <w:lang w:eastAsia="en-ZW"/>
                <w:rPrChange w:id="354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48" w:author="Urfels, Anton (IRRI)" w:date="2023-10-06T20:02:00Z">
                  <w:rPr>
                    <w:rFonts w:ascii="Calibri" w:hAnsi="Calibri" w:cs="Calibri"/>
                    <w:color w:val="000000"/>
                  </w:rPr>
                </w:rPrChange>
              </w:rPr>
              <w:t>-1.04</w:t>
            </w:r>
          </w:p>
        </w:tc>
        <w:tc>
          <w:tcPr>
            <w:tcW w:w="521" w:type="pct"/>
            <w:noWrap/>
            <w:vAlign w:val="bottom"/>
          </w:tcPr>
          <w:p w14:paraId="60BC4D87" w14:textId="77777777" w:rsidR="00FD1472" w:rsidRPr="00256197" w:rsidRDefault="00FD1472" w:rsidP="00DB11CB">
            <w:pPr>
              <w:spacing w:line="240" w:lineRule="auto"/>
              <w:jc w:val="right"/>
              <w:rPr>
                <w:rFonts w:eastAsia="Times New Roman" w:cs="Times New Roman"/>
                <w:color w:val="000000"/>
                <w:lang w:eastAsia="en-ZW"/>
                <w:rPrChange w:id="354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50" w:author="Urfels, Anton (IRRI)" w:date="2023-10-06T20:02:00Z">
                  <w:rPr>
                    <w:rFonts w:ascii="Calibri" w:hAnsi="Calibri" w:cs="Calibri"/>
                    <w:color w:val="000000"/>
                  </w:rPr>
                </w:rPrChange>
              </w:rPr>
              <w:t>-1.08</w:t>
            </w:r>
          </w:p>
        </w:tc>
        <w:tc>
          <w:tcPr>
            <w:tcW w:w="521" w:type="pct"/>
            <w:noWrap/>
            <w:vAlign w:val="bottom"/>
          </w:tcPr>
          <w:p w14:paraId="32F72662" w14:textId="77777777" w:rsidR="00FD1472" w:rsidRPr="00256197" w:rsidRDefault="00FD1472" w:rsidP="00DB11CB">
            <w:pPr>
              <w:spacing w:line="240" w:lineRule="auto"/>
              <w:jc w:val="right"/>
              <w:rPr>
                <w:rFonts w:eastAsia="Times New Roman" w:cs="Times New Roman"/>
                <w:color w:val="000000"/>
                <w:lang w:eastAsia="en-ZW"/>
                <w:rPrChange w:id="355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52" w:author="Urfels, Anton (IRRI)" w:date="2023-10-06T20:02:00Z">
                  <w:rPr>
                    <w:rFonts w:ascii="Calibri" w:hAnsi="Calibri" w:cs="Calibri"/>
                    <w:color w:val="000000"/>
                  </w:rPr>
                </w:rPrChange>
              </w:rPr>
              <w:t>-2.18</w:t>
            </w:r>
          </w:p>
        </w:tc>
      </w:tr>
      <w:tr w:rsidR="00FD1472" w:rsidRPr="00256197" w14:paraId="2B8D0AE9" w14:textId="77777777" w:rsidTr="00DB11CB">
        <w:trPr>
          <w:trHeight w:val="288"/>
          <w:jc w:val="center"/>
        </w:trPr>
        <w:tc>
          <w:tcPr>
            <w:tcW w:w="679" w:type="pct"/>
            <w:vMerge/>
          </w:tcPr>
          <w:p w14:paraId="609D8F90" w14:textId="77777777" w:rsidR="00FD1472" w:rsidRPr="00256197" w:rsidRDefault="00FD1472" w:rsidP="00DB11CB">
            <w:pPr>
              <w:spacing w:line="240" w:lineRule="auto"/>
              <w:rPr>
                <w:rFonts w:eastAsia="Times New Roman" w:cs="Times New Roman"/>
                <w:color w:val="000000"/>
                <w:lang w:eastAsia="en-ZW"/>
                <w:rPrChange w:id="3553" w:author="Urfels, Anton (IRRI)" w:date="2023-10-06T20:02:00Z">
                  <w:rPr>
                    <w:rFonts w:ascii="Gill Sans MT" w:eastAsia="Times New Roman" w:hAnsi="Gill Sans MT" w:cs="Calibri"/>
                    <w:color w:val="000000"/>
                    <w:lang w:eastAsia="en-ZW"/>
                  </w:rPr>
                </w:rPrChange>
              </w:rPr>
            </w:pPr>
          </w:p>
        </w:tc>
        <w:tc>
          <w:tcPr>
            <w:tcW w:w="1193" w:type="pct"/>
            <w:noWrap/>
            <w:hideMark/>
          </w:tcPr>
          <w:p w14:paraId="17998352" w14:textId="77777777" w:rsidR="00FD1472" w:rsidRPr="00256197" w:rsidRDefault="00FD1472" w:rsidP="00DB11CB">
            <w:pPr>
              <w:spacing w:line="240" w:lineRule="auto"/>
              <w:rPr>
                <w:rFonts w:eastAsia="Times New Roman" w:cs="Times New Roman"/>
                <w:color w:val="000000"/>
                <w:lang w:eastAsia="en-ZW"/>
                <w:rPrChange w:id="3554"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555" w:author="Urfels, Anton (IRRI)" w:date="2023-10-06T20:02:00Z">
                  <w:rPr>
                    <w:rFonts w:ascii="Gill Sans MT" w:eastAsia="Times New Roman" w:hAnsi="Gill Sans MT" w:cs="Calibri"/>
                    <w:color w:val="000000"/>
                    <w:lang w:eastAsia="en-ZW"/>
                  </w:rPr>
                </w:rPrChange>
              </w:rPr>
              <w:t>25th percentile</w:t>
            </w:r>
          </w:p>
        </w:tc>
        <w:tc>
          <w:tcPr>
            <w:tcW w:w="521" w:type="pct"/>
            <w:noWrap/>
            <w:vAlign w:val="bottom"/>
          </w:tcPr>
          <w:p w14:paraId="774FABDD" w14:textId="77777777" w:rsidR="00FD1472" w:rsidRPr="00256197" w:rsidRDefault="00FD1472" w:rsidP="00DB11CB">
            <w:pPr>
              <w:spacing w:line="240" w:lineRule="auto"/>
              <w:jc w:val="right"/>
              <w:rPr>
                <w:rFonts w:eastAsia="Times New Roman" w:cs="Times New Roman"/>
                <w:color w:val="000000"/>
                <w:lang w:eastAsia="en-ZW"/>
                <w:rPrChange w:id="355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57" w:author="Urfels, Anton (IRRI)" w:date="2023-10-06T20:02:00Z">
                  <w:rPr>
                    <w:rFonts w:ascii="Calibri" w:hAnsi="Calibri" w:cs="Calibri"/>
                    <w:color w:val="000000"/>
                  </w:rPr>
                </w:rPrChange>
              </w:rPr>
              <w:t>-2.64</w:t>
            </w:r>
          </w:p>
        </w:tc>
        <w:tc>
          <w:tcPr>
            <w:tcW w:w="521" w:type="pct"/>
            <w:noWrap/>
            <w:vAlign w:val="bottom"/>
          </w:tcPr>
          <w:p w14:paraId="46813DA3" w14:textId="77777777" w:rsidR="00FD1472" w:rsidRPr="00256197" w:rsidRDefault="00FD1472" w:rsidP="00DB11CB">
            <w:pPr>
              <w:spacing w:line="240" w:lineRule="auto"/>
              <w:jc w:val="right"/>
              <w:rPr>
                <w:rFonts w:eastAsia="Times New Roman" w:cs="Times New Roman"/>
                <w:color w:val="000000"/>
                <w:lang w:eastAsia="en-ZW"/>
                <w:rPrChange w:id="355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59" w:author="Urfels, Anton (IRRI)" w:date="2023-10-06T20:02:00Z">
                  <w:rPr>
                    <w:rFonts w:ascii="Calibri" w:hAnsi="Calibri" w:cs="Calibri"/>
                    <w:color w:val="000000"/>
                  </w:rPr>
                </w:rPrChange>
              </w:rPr>
              <w:t>0.98</w:t>
            </w:r>
          </w:p>
        </w:tc>
        <w:tc>
          <w:tcPr>
            <w:tcW w:w="521" w:type="pct"/>
            <w:noWrap/>
            <w:vAlign w:val="bottom"/>
          </w:tcPr>
          <w:p w14:paraId="672675E5" w14:textId="77777777" w:rsidR="00FD1472" w:rsidRPr="00256197" w:rsidRDefault="00FD1472" w:rsidP="00DB11CB">
            <w:pPr>
              <w:spacing w:line="240" w:lineRule="auto"/>
              <w:jc w:val="right"/>
              <w:rPr>
                <w:rFonts w:eastAsia="Times New Roman" w:cs="Times New Roman"/>
                <w:color w:val="000000"/>
                <w:lang w:eastAsia="en-ZW"/>
                <w:rPrChange w:id="356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61" w:author="Urfels, Anton (IRRI)" w:date="2023-10-06T20:02:00Z">
                  <w:rPr>
                    <w:rFonts w:ascii="Calibri" w:hAnsi="Calibri" w:cs="Calibri"/>
                    <w:color w:val="000000"/>
                  </w:rPr>
                </w:rPrChange>
              </w:rPr>
              <w:t>0.23</w:t>
            </w:r>
          </w:p>
        </w:tc>
        <w:tc>
          <w:tcPr>
            <w:tcW w:w="521" w:type="pct"/>
            <w:noWrap/>
            <w:vAlign w:val="bottom"/>
          </w:tcPr>
          <w:p w14:paraId="4985D0AC" w14:textId="77777777" w:rsidR="00FD1472" w:rsidRPr="00256197" w:rsidRDefault="00FD1472" w:rsidP="00DB11CB">
            <w:pPr>
              <w:spacing w:line="240" w:lineRule="auto"/>
              <w:jc w:val="right"/>
              <w:rPr>
                <w:rFonts w:eastAsia="Times New Roman" w:cs="Times New Roman"/>
                <w:color w:val="000000"/>
                <w:lang w:eastAsia="en-ZW"/>
                <w:rPrChange w:id="356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63" w:author="Urfels, Anton (IRRI)" w:date="2023-10-06T20:02:00Z">
                  <w:rPr>
                    <w:rFonts w:ascii="Calibri" w:hAnsi="Calibri" w:cs="Calibri"/>
                    <w:color w:val="000000"/>
                  </w:rPr>
                </w:rPrChange>
              </w:rPr>
              <w:t>-0.34</w:t>
            </w:r>
          </w:p>
        </w:tc>
        <w:tc>
          <w:tcPr>
            <w:tcW w:w="521" w:type="pct"/>
            <w:noWrap/>
            <w:vAlign w:val="bottom"/>
          </w:tcPr>
          <w:p w14:paraId="2DA32157" w14:textId="77777777" w:rsidR="00FD1472" w:rsidRPr="00256197" w:rsidRDefault="00FD1472" w:rsidP="00DB11CB">
            <w:pPr>
              <w:spacing w:line="240" w:lineRule="auto"/>
              <w:jc w:val="right"/>
              <w:rPr>
                <w:rFonts w:eastAsia="Times New Roman" w:cs="Times New Roman"/>
                <w:color w:val="000000"/>
                <w:lang w:eastAsia="en-ZW"/>
                <w:rPrChange w:id="356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65" w:author="Urfels, Anton (IRRI)" w:date="2023-10-06T20:02:00Z">
                  <w:rPr>
                    <w:rFonts w:ascii="Calibri" w:hAnsi="Calibri" w:cs="Calibri"/>
                    <w:color w:val="000000"/>
                  </w:rPr>
                </w:rPrChange>
              </w:rPr>
              <w:t>-0.87</w:t>
            </w:r>
          </w:p>
        </w:tc>
        <w:tc>
          <w:tcPr>
            <w:tcW w:w="521" w:type="pct"/>
            <w:noWrap/>
            <w:vAlign w:val="bottom"/>
          </w:tcPr>
          <w:p w14:paraId="6642CBB0" w14:textId="77777777" w:rsidR="00FD1472" w:rsidRPr="00256197" w:rsidRDefault="00FD1472" w:rsidP="00DB11CB">
            <w:pPr>
              <w:spacing w:line="240" w:lineRule="auto"/>
              <w:jc w:val="right"/>
              <w:rPr>
                <w:rFonts w:eastAsia="Times New Roman" w:cs="Times New Roman"/>
                <w:color w:val="000000"/>
                <w:lang w:eastAsia="en-ZW"/>
                <w:rPrChange w:id="356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67" w:author="Urfels, Anton (IRRI)" w:date="2023-10-06T20:02:00Z">
                  <w:rPr>
                    <w:rFonts w:ascii="Calibri" w:hAnsi="Calibri" w:cs="Calibri"/>
                    <w:color w:val="000000"/>
                  </w:rPr>
                </w:rPrChange>
              </w:rPr>
              <w:t>-1.88</w:t>
            </w:r>
          </w:p>
        </w:tc>
      </w:tr>
      <w:tr w:rsidR="00FD1472" w:rsidRPr="00256197" w14:paraId="203E40E5" w14:textId="77777777" w:rsidTr="00DB11CB">
        <w:trPr>
          <w:trHeight w:val="288"/>
          <w:jc w:val="center"/>
        </w:trPr>
        <w:tc>
          <w:tcPr>
            <w:tcW w:w="679" w:type="pct"/>
            <w:vMerge/>
          </w:tcPr>
          <w:p w14:paraId="5CE85CAB" w14:textId="77777777" w:rsidR="00FD1472" w:rsidRPr="00256197" w:rsidRDefault="00FD1472" w:rsidP="00DB11CB">
            <w:pPr>
              <w:spacing w:line="240" w:lineRule="auto"/>
              <w:rPr>
                <w:rFonts w:eastAsia="Times New Roman" w:cs="Times New Roman"/>
                <w:color w:val="000000"/>
                <w:lang w:eastAsia="en-ZW"/>
                <w:rPrChange w:id="3568" w:author="Urfels, Anton (IRRI)" w:date="2023-10-06T20:02:00Z">
                  <w:rPr>
                    <w:rFonts w:ascii="Gill Sans MT" w:eastAsia="Times New Roman" w:hAnsi="Gill Sans MT" w:cs="Calibri"/>
                    <w:color w:val="000000"/>
                    <w:lang w:eastAsia="en-ZW"/>
                  </w:rPr>
                </w:rPrChange>
              </w:rPr>
            </w:pPr>
          </w:p>
        </w:tc>
        <w:tc>
          <w:tcPr>
            <w:tcW w:w="1193" w:type="pct"/>
            <w:noWrap/>
            <w:hideMark/>
          </w:tcPr>
          <w:p w14:paraId="5937E5A9" w14:textId="77777777" w:rsidR="00FD1472" w:rsidRPr="00256197" w:rsidRDefault="00FD1472" w:rsidP="00DB11CB">
            <w:pPr>
              <w:spacing w:line="240" w:lineRule="auto"/>
              <w:rPr>
                <w:rFonts w:eastAsia="Times New Roman" w:cs="Times New Roman"/>
                <w:color w:val="000000"/>
                <w:lang w:eastAsia="en-ZW"/>
                <w:rPrChange w:id="3569"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570" w:author="Urfels, Anton (IRRI)" w:date="2023-10-06T20:02:00Z">
                  <w:rPr>
                    <w:rFonts w:ascii="Gill Sans MT" w:eastAsia="Times New Roman" w:hAnsi="Gill Sans MT" w:cs="Calibri"/>
                    <w:color w:val="000000"/>
                    <w:lang w:eastAsia="en-ZW"/>
                  </w:rPr>
                </w:rPrChange>
              </w:rPr>
              <w:t>Median</w:t>
            </w:r>
          </w:p>
        </w:tc>
        <w:tc>
          <w:tcPr>
            <w:tcW w:w="521" w:type="pct"/>
            <w:noWrap/>
            <w:vAlign w:val="bottom"/>
          </w:tcPr>
          <w:p w14:paraId="5072608E" w14:textId="77777777" w:rsidR="00FD1472" w:rsidRPr="00256197" w:rsidRDefault="00FD1472" w:rsidP="00DB11CB">
            <w:pPr>
              <w:spacing w:line="240" w:lineRule="auto"/>
              <w:jc w:val="right"/>
              <w:rPr>
                <w:rFonts w:eastAsia="Times New Roman" w:cs="Times New Roman"/>
                <w:color w:val="000000"/>
                <w:lang w:eastAsia="en-ZW"/>
                <w:rPrChange w:id="357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72" w:author="Urfels, Anton (IRRI)" w:date="2023-10-06T20:02:00Z">
                  <w:rPr>
                    <w:rFonts w:ascii="Calibri" w:hAnsi="Calibri" w:cs="Calibri"/>
                    <w:color w:val="000000"/>
                  </w:rPr>
                </w:rPrChange>
              </w:rPr>
              <w:t>-2.11</w:t>
            </w:r>
          </w:p>
        </w:tc>
        <w:tc>
          <w:tcPr>
            <w:tcW w:w="521" w:type="pct"/>
            <w:noWrap/>
            <w:vAlign w:val="bottom"/>
          </w:tcPr>
          <w:p w14:paraId="4EEF1176" w14:textId="77777777" w:rsidR="00FD1472" w:rsidRPr="00256197" w:rsidRDefault="00FD1472" w:rsidP="00DB11CB">
            <w:pPr>
              <w:spacing w:line="240" w:lineRule="auto"/>
              <w:jc w:val="right"/>
              <w:rPr>
                <w:rFonts w:eastAsia="Times New Roman" w:cs="Times New Roman"/>
                <w:color w:val="000000"/>
                <w:lang w:eastAsia="en-ZW"/>
                <w:rPrChange w:id="357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74" w:author="Urfels, Anton (IRRI)" w:date="2023-10-06T20:02:00Z">
                  <w:rPr>
                    <w:rFonts w:ascii="Calibri" w:hAnsi="Calibri" w:cs="Calibri"/>
                    <w:color w:val="000000"/>
                  </w:rPr>
                </w:rPrChange>
              </w:rPr>
              <w:t>1.06</w:t>
            </w:r>
          </w:p>
        </w:tc>
        <w:tc>
          <w:tcPr>
            <w:tcW w:w="521" w:type="pct"/>
            <w:noWrap/>
            <w:vAlign w:val="bottom"/>
          </w:tcPr>
          <w:p w14:paraId="447DA898" w14:textId="77777777" w:rsidR="00FD1472" w:rsidRPr="00256197" w:rsidRDefault="00FD1472" w:rsidP="00DB11CB">
            <w:pPr>
              <w:spacing w:line="240" w:lineRule="auto"/>
              <w:jc w:val="right"/>
              <w:rPr>
                <w:rFonts w:eastAsia="Times New Roman" w:cs="Times New Roman"/>
                <w:color w:val="000000"/>
                <w:lang w:eastAsia="en-ZW"/>
                <w:rPrChange w:id="357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76" w:author="Urfels, Anton (IRRI)" w:date="2023-10-06T20:02:00Z">
                  <w:rPr>
                    <w:rFonts w:ascii="Calibri" w:hAnsi="Calibri" w:cs="Calibri"/>
                    <w:color w:val="000000"/>
                  </w:rPr>
                </w:rPrChange>
              </w:rPr>
              <w:t>0.78</w:t>
            </w:r>
          </w:p>
        </w:tc>
        <w:tc>
          <w:tcPr>
            <w:tcW w:w="521" w:type="pct"/>
            <w:noWrap/>
            <w:vAlign w:val="bottom"/>
          </w:tcPr>
          <w:p w14:paraId="23B9A90F" w14:textId="77777777" w:rsidR="00FD1472" w:rsidRPr="00256197" w:rsidRDefault="00FD1472" w:rsidP="00DB11CB">
            <w:pPr>
              <w:spacing w:line="240" w:lineRule="auto"/>
              <w:jc w:val="right"/>
              <w:rPr>
                <w:rFonts w:eastAsia="Times New Roman" w:cs="Times New Roman"/>
                <w:color w:val="000000"/>
                <w:lang w:eastAsia="en-ZW"/>
                <w:rPrChange w:id="357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78" w:author="Urfels, Anton (IRRI)" w:date="2023-10-06T20:02:00Z">
                  <w:rPr>
                    <w:rFonts w:ascii="Calibri" w:hAnsi="Calibri" w:cs="Calibri"/>
                    <w:color w:val="000000"/>
                  </w:rPr>
                </w:rPrChange>
              </w:rPr>
              <w:t>0.25</w:t>
            </w:r>
          </w:p>
        </w:tc>
        <w:tc>
          <w:tcPr>
            <w:tcW w:w="521" w:type="pct"/>
            <w:noWrap/>
            <w:vAlign w:val="bottom"/>
          </w:tcPr>
          <w:p w14:paraId="24977620" w14:textId="77777777" w:rsidR="00FD1472" w:rsidRPr="00256197" w:rsidRDefault="00FD1472" w:rsidP="00DB11CB">
            <w:pPr>
              <w:spacing w:line="240" w:lineRule="auto"/>
              <w:jc w:val="right"/>
              <w:rPr>
                <w:rFonts w:eastAsia="Times New Roman" w:cs="Times New Roman"/>
                <w:color w:val="000000"/>
                <w:lang w:eastAsia="en-ZW"/>
                <w:rPrChange w:id="357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80" w:author="Urfels, Anton (IRRI)" w:date="2023-10-06T20:02:00Z">
                  <w:rPr>
                    <w:rFonts w:ascii="Calibri" w:hAnsi="Calibri" w:cs="Calibri"/>
                    <w:color w:val="000000"/>
                  </w:rPr>
                </w:rPrChange>
              </w:rPr>
              <w:t>-0.47</w:t>
            </w:r>
          </w:p>
        </w:tc>
        <w:tc>
          <w:tcPr>
            <w:tcW w:w="521" w:type="pct"/>
            <w:noWrap/>
            <w:vAlign w:val="bottom"/>
          </w:tcPr>
          <w:p w14:paraId="619B5CA6" w14:textId="77777777" w:rsidR="00FD1472" w:rsidRPr="00256197" w:rsidRDefault="00FD1472" w:rsidP="00DB11CB">
            <w:pPr>
              <w:spacing w:line="240" w:lineRule="auto"/>
              <w:jc w:val="right"/>
              <w:rPr>
                <w:rFonts w:eastAsia="Times New Roman" w:cs="Times New Roman"/>
                <w:color w:val="000000"/>
                <w:lang w:eastAsia="en-ZW"/>
                <w:rPrChange w:id="358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82" w:author="Urfels, Anton (IRRI)" w:date="2023-10-06T20:02:00Z">
                  <w:rPr>
                    <w:rFonts w:ascii="Calibri" w:hAnsi="Calibri" w:cs="Calibri"/>
                    <w:color w:val="000000"/>
                  </w:rPr>
                </w:rPrChange>
              </w:rPr>
              <w:t>-1.60</w:t>
            </w:r>
          </w:p>
        </w:tc>
      </w:tr>
      <w:tr w:rsidR="00FD1472" w:rsidRPr="00256197" w14:paraId="57CF51CD" w14:textId="77777777" w:rsidTr="00DB11CB">
        <w:trPr>
          <w:trHeight w:val="288"/>
          <w:jc w:val="center"/>
        </w:trPr>
        <w:tc>
          <w:tcPr>
            <w:tcW w:w="679" w:type="pct"/>
            <w:vMerge/>
          </w:tcPr>
          <w:p w14:paraId="0F4C5CF2" w14:textId="77777777" w:rsidR="00FD1472" w:rsidRPr="00256197" w:rsidRDefault="00FD1472" w:rsidP="00DB11CB">
            <w:pPr>
              <w:spacing w:line="240" w:lineRule="auto"/>
              <w:rPr>
                <w:rFonts w:eastAsia="Times New Roman" w:cs="Times New Roman"/>
                <w:color w:val="000000"/>
                <w:lang w:eastAsia="en-ZW"/>
                <w:rPrChange w:id="3583" w:author="Urfels, Anton (IRRI)" w:date="2023-10-06T20:02:00Z">
                  <w:rPr>
                    <w:rFonts w:ascii="Gill Sans MT" w:eastAsia="Times New Roman" w:hAnsi="Gill Sans MT" w:cs="Calibri"/>
                    <w:color w:val="000000"/>
                    <w:lang w:eastAsia="en-ZW"/>
                  </w:rPr>
                </w:rPrChange>
              </w:rPr>
            </w:pPr>
          </w:p>
        </w:tc>
        <w:tc>
          <w:tcPr>
            <w:tcW w:w="1193" w:type="pct"/>
            <w:noWrap/>
            <w:hideMark/>
          </w:tcPr>
          <w:p w14:paraId="7F967BE3" w14:textId="77777777" w:rsidR="00FD1472" w:rsidRPr="00256197" w:rsidRDefault="00FD1472" w:rsidP="00DB11CB">
            <w:pPr>
              <w:spacing w:line="240" w:lineRule="auto"/>
              <w:rPr>
                <w:rFonts w:eastAsia="Times New Roman" w:cs="Times New Roman"/>
                <w:color w:val="000000"/>
                <w:lang w:eastAsia="en-ZW"/>
                <w:rPrChange w:id="3584"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585" w:author="Urfels, Anton (IRRI)" w:date="2023-10-06T20:02:00Z">
                  <w:rPr>
                    <w:rFonts w:ascii="Gill Sans MT" w:eastAsia="Times New Roman" w:hAnsi="Gill Sans MT" w:cs="Calibri"/>
                    <w:color w:val="000000"/>
                    <w:lang w:eastAsia="en-ZW"/>
                  </w:rPr>
                </w:rPrChange>
              </w:rPr>
              <w:t>75th percentile</w:t>
            </w:r>
          </w:p>
        </w:tc>
        <w:tc>
          <w:tcPr>
            <w:tcW w:w="521" w:type="pct"/>
            <w:noWrap/>
            <w:vAlign w:val="bottom"/>
          </w:tcPr>
          <w:p w14:paraId="4B1BBAB6" w14:textId="77777777" w:rsidR="00FD1472" w:rsidRPr="00256197" w:rsidRDefault="00FD1472" w:rsidP="00DB11CB">
            <w:pPr>
              <w:spacing w:line="240" w:lineRule="auto"/>
              <w:jc w:val="right"/>
              <w:rPr>
                <w:rFonts w:eastAsia="Times New Roman" w:cs="Times New Roman"/>
                <w:color w:val="000000"/>
                <w:lang w:eastAsia="en-ZW"/>
                <w:rPrChange w:id="358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87" w:author="Urfels, Anton (IRRI)" w:date="2023-10-06T20:02:00Z">
                  <w:rPr>
                    <w:rFonts w:ascii="Calibri" w:hAnsi="Calibri" w:cs="Calibri"/>
                    <w:color w:val="000000"/>
                  </w:rPr>
                </w:rPrChange>
              </w:rPr>
              <w:t>-0.01</w:t>
            </w:r>
          </w:p>
        </w:tc>
        <w:tc>
          <w:tcPr>
            <w:tcW w:w="521" w:type="pct"/>
            <w:noWrap/>
            <w:vAlign w:val="bottom"/>
          </w:tcPr>
          <w:p w14:paraId="01D6ACB7" w14:textId="77777777" w:rsidR="00FD1472" w:rsidRPr="00256197" w:rsidRDefault="00FD1472" w:rsidP="00DB11CB">
            <w:pPr>
              <w:spacing w:line="240" w:lineRule="auto"/>
              <w:jc w:val="right"/>
              <w:rPr>
                <w:rFonts w:eastAsia="Times New Roman" w:cs="Times New Roman"/>
                <w:color w:val="000000"/>
                <w:lang w:eastAsia="en-ZW"/>
                <w:rPrChange w:id="358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89" w:author="Urfels, Anton (IRRI)" w:date="2023-10-06T20:02:00Z">
                  <w:rPr>
                    <w:rFonts w:ascii="Calibri" w:hAnsi="Calibri" w:cs="Calibri"/>
                    <w:color w:val="000000"/>
                  </w:rPr>
                </w:rPrChange>
              </w:rPr>
              <w:t>1.11</w:t>
            </w:r>
          </w:p>
        </w:tc>
        <w:tc>
          <w:tcPr>
            <w:tcW w:w="521" w:type="pct"/>
            <w:noWrap/>
            <w:vAlign w:val="bottom"/>
          </w:tcPr>
          <w:p w14:paraId="23AC9EBB" w14:textId="77777777" w:rsidR="00FD1472" w:rsidRPr="00256197" w:rsidRDefault="00FD1472" w:rsidP="00DB11CB">
            <w:pPr>
              <w:spacing w:line="240" w:lineRule="auto"/>
              <w:jc w:val="right"/>
              <w:rPr>
                <w:rFonts w:eastAsia="Times New Roman" w:cs="Times New Roman"/>
                <w:color w:val="000000"/>
                <w:lang w:eastAsia="en-ZW"/>
                <w:rPrChange w:id="359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91" w:author="Urfels, Anton (IRRI)" w:date="2023-10-06T20:02:00Z">
                  <w:rPr>
                    <w:rFonts w:ascii="Calibri" w:hAnsi="Calibri" w:cs="Calibri"/>
                    <w:color w:val="000000"/>
                  </w:rPr>
                </w:rPrChange>
              </w:rPr>
              <w:t>1.17</w:t>
            </w:r>
          </w:p>
        </w:tc>
        <w:tc>
          <w:tcPr>
            <w:tcW w:w="521" w:type="pct"/>
            <w:noWrap/>
            <w:vAlign w:val="bottom"/>
          </w:tcPr>
          <w:p w14:paraId="305232E5" w14:textId="77777777" w:rsidR="00FD1472" w:rsidRPr="00256197" w:rsidRDefault="00FD1472" w:rsidP="00DB11CB">
            <w:pPr>
              <w:spacing w:line="240" w:lineRule="auto"/>
              <w:jc w:val="right"/>
              <w:rPr>
                <w:rFonts w:eastAsia="Times New Roman" w:cs="Times New Roman"/>
                <w:color w:val="000000"/>
                <w:lang w:eastAsia="en-ZW"/>
                <w:rPrChange w:id="359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93" w:author="Urfels, Anton (IRRI)" w:date="2023-10-06T20:02:00Z">
                  <w:rPr>
                    <w:rFonts w:ascii="Calibri" w:hAnsi="Calibri" w:cs="Calibri"/>
                    <w:color w:val="000000"/>
                  </w:rPr>
                </w:rPrChange>
              </w:rPr>
              <w:t>0.64</w:t>
            </w:r>
          </w:p>
        </w:tc>
        <w:tc>
          <w:tcPr>
            <w:tcW w:w="521" w:type="pct"/>
            <w:noWrap/>
            <w:vAlign w:val="bottom"/>
          </w:tcPr>
          <w:p w14:paraId="5C774631" w14:textId="77777777" w:rsidR="00FD1472" w:rsidRPr="00256197" w:rsidRDefault="00FD1472" w:rsidP="00DB11CB">
            <w:pPr>
              <w:spacing w:line="240" w:lineRule="auto"/>
              <w:jc w:val="right"/>
              <w:rPr>
                <w:rFonts w:eastAsia="Times New Roman" w:cs="Times New Roman"/>
                <w:color w:val="000000"/>
                <w:lang w:eastAsia="en-ZW"/>
                <w:rPrChange w:id="359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95" w:author="Urfels, Anton (IRRI)" w:date="2023-10-06T20:02:00Z">
                  <w:rPr>
                    <w:rFonts w:ascii="Calibri" w:hAnsi="Calibri" w:cs="Calibri"/>
                    <w:color w:val="000000"/>
                  </w:rPr>
                </w:rPrChange>
              </w:rPr>
              <w:t>0.36</w:t>
            </w:r>
          </w:p>
        </w:tc>
        <w:tc>
          <w:tcPr>
            <w:tcW w:w="521" w:type="pct"/>
            <w:noWrap/>
            <w:vAlign w:val="bottom"/>
          </w:tcPr>
          <w:p w14:paraId="66CCBF2F" w14:textId="77777777" w:rsidR="00FD1472" w:rsidRPr="00256197" w:rsidRDefault="00FD1472" w:rsidP="00DB11CB">
            <w:pPr>
              <w:spacing w:line="240" w:lineRule="auto"/>
              <w:jc w:val="right"/>
              <w:rPr>
                <w:rFonts w:eastAsia="Times New Roman" w:cs="Times New Roman"/>
                <w:color w:val="000000"/>
                <w:lang w:eastAsia="en-ZW"/>
                <w:rPrChange w:id="359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97" w:author="Urfels, Anton (IRRI)" w:date="2023-10-06T20:02:00Z">
                  <w:rPr>
                    <w:rFonts w:ascii="Calibri" w:hAnsi="Calibri" w:cs="Calibri"/>
                    <w:color w:val="000000"/>
                  </w:rPr>
                </w:rPrChange>
              </w:rPr>
              <w:t>-0.49</w:t>
            </w:r>
          </w:p>
        </w:tc>
      </w:tr>
      <w:tr w:rsidR="00FD1472" w:rsidRPr="00256197" w14:paraId="47493403" w14:textId="77777777" w:rsidTr="00DB11CB">
        <w:trPr>
          <w:trHeight w:val="288"/>
          <w:jc w:val="center"/>
        </w:trPr>
        <w:tc>
          <w:tcPr>
            <w:tcW w:w="679" w:type="pct"/>
            <w:vMerge/>
          </w:tcPr>
          <w:p w14:paraId="47821C9C" w14:textId="77777777" w:rsidR="00FD1472" w:rsidRPr="00256197" w:rsidRDefault="00FD1472" w:rsidP="00DB11CB">
            <w:pPr>
              <w:spacing w:line="240" w:lineRule="auto"/>
              <w:rPr>
                <w:rFonts w:eastAsia="Times New Roman" w:cs="Times New Roman"/>
                <w:color w:val="000000"/>
                <w:lang w:eastAsia="en-ZW"/>
                <w:rPrChange w:id="3598" w:author="Urfels, Anton (IRRI)" w:date="2023-10-06T20:02:00Z">
                  <w:rPr>
                    <w:rFonts w:ascii="Gill Sans MT" w:eastAsia="Times New Roman" w:hAnsi="Gill Sans MT" w:cs="Calibri"/>
                    <w:color w:val="000000"/>
                    <w:lang w:eastAsia="en-ZW"/>
                  </w:rPr>
                </w:rPrChange>
              </w:rPr>
            </w:pPr>
          </w:p>
        </w:tc>
        <w:tc>
          <w:tcPr>
            <w:tcW w:w="1193" w:type="pct"/>
            <w:tcBorders>
              <w:bottom w:val="nil"/>
            </w:tcBorders>
            <w:noWrap/>
            <w:hideMark/>
          </w:tcPr>
          <w:p w14:paraId="65905F2A" w14:textId="77777777" w:rsidR="00FD1472" w:rsidRPr="00256197" w:rsidRDefault="00FD1472" w:rsidP="00DB11CB">
            <w:pPr>
              <w:spacing w:line="240" w:lineRule="auto"/>
              <w:rPr>
                <w:rFonts w:eastAsia="Times New Roman" w:cs="Times New Roman"/>
                <w:color w:val="000000"/>
                <w:lang w:eastAsia="en-ZW"/>
                <w:rPrChange w:id="3599"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600" w:author="Urfels, Anton (IRRI)" w:date="2023-10-06T20:02:00Z">
                  <w:rPr>
                    <w:rFonts w:ascii="Gill Sans MT" w:eastAsia="Times New Roman" w:hAnsi="Gill Sans MT" w:cs="Calibri"/>
                    <w:color w:val="000000"/>
                    <w:lang w:eastAsia="en-ZW"/>
                  </w:rPr>
                </w:rPrChange>
              </w:rPr>
              <w:t>90th percentile</w:t>
            </w:r>
          </w:p>
        </w:tc>
        <w:tc>
          <w:tcPr>
            <w:tcW w:w="521" w:type="pct"/>
            <w:tcBorders>
              <w:bottom w:val="nil"/>
            </w:tcBorders>
            <w:noWrap/>
            <w:vAlign w:val="bottom"/>
          </w:tcPr>
          <w:p w14:paraId="6E9FCDEF" w14:textId="77777777" w:rsidR="00FD1472" w:rsidRPr="00256197" w:rsidRDefault="00FD1472" w:rsidP="00DB11CB">
            <w:pPr>
              <w:spacing w:line="240" w:lineRule="auto"/>
              <w:jc w:val="right"/>
              <w:rPr>
                <w:rFonts w:eastAsia="Times New Roman" w:cs="Times New Roman"/>
                <w:color w:val="000000"/>
                <w:lang w:eastAsia="en-ZW"/>
                <w:rPrChange w:id="360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02" w:author="Urfels, Anton (IRRI)" w:date="2023-10-06T20:02:00Z">
                  <w:rPr>
                    <w:rFonts w:ascii="Calibri" w:hAnsi="Calibri" w:cs="Calibri"/>
                    <w:color w:val="000000"/>
                  </w:rPr>
                </w:rPrChange>
              </w:rPr>
              <w:t>0.00</w:t>
            </w:r>
          </w:p>
        </w:tc>
        <w:tc>
          <w:tcPr>
            <w:tcW w:w="521" w:type="pct"/>
            <w:tcBorders>
              <w:bottom w:val="nil"/>
            </w:tcBorders>
            <w:noWrap/>
            <w:vAlign w:val="bottom"/>
          </w:tcPr>
          <w:p w14:paraId="03AC3773" w14:textId="77777777" w:rsidR="00FD1472" w:rsidRPr="00256197" w:rsidRDefault="00FD1472" w:rsidP="00DB11CB">
            <w:pPr>
              <w:spacing w:line="240" w:lineRule="auto"/>
              <w:jc w:val="right"/>
              <w:rPr>
                <w:rFonts w:eastAsia="Times New Roman" w:cs="Times New Roman"/>
                <w:color w:val="000000"/>
                <w:lang w:eastAsia="en-ZW"/>
                <w:rPrChange w:id="360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04" w:author="Urfels, Anton (IRRI)" w:date="2023-10-06T20:02:00Z">
                  <w:rPr>
                    <w:rFonts w:ascii="Calibri" w:hAnsi="Calibri" w:cs="Calibri"/>
                    <w:color w:val="000000"/>
                  </w:rPr>
                </w:rPrChange>
              </w:rPr>
              <w:t>1.15</w:t>
            </w:r>
          </w:p>
        </w:tc>
        <w:tc>
          <w:tcPr>
            <w:tcW w:w="521" w:type="pct"/>
            <w:tcBorders>
              <w:bottom w:val="nil"/>
            </w:tcBorders>
            <w:noWrap/>
            <w:vAlign w:val="bottom"/>
          </w:tcPr>
          <w:p w14:paraId="00D7E05E" w14:textId="77777777" w:rsidR="00FD1472" w:rsidRPr="00256197" w:rsidRDefault="00FD1472" w:rsidP="00DB11CB">
            <w:pPr>
              <w:spacing w:line="240" w:lineRule="auto"/>
              <w:jc w:val="right"/>
              <w:rPr>
                <w:rFonts w:eastAsia="Times New Roman" w:cs="Times New Roman"/>
                <w:color w:val="000000"/>
                <w:lang w:eastAsia="en-ZW"/>
                <w:rPrChange w:id="360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06" w:author="Urfels, Anton (IRRI)" w:date="2023-10-06T20:02:00Z">
                  <w:rPr>
                    <w:rFonts w:ascii="Calibri" w:hAnsi="Calibri" w:cs="Calibri"/>
                    <w:color w:val="000000"/>
                  </w:rPr>
                </w:rPrChange>
              </w:rPr>
              <w:t>1.34</w:t>
            </w:r>
          </w:p>
        </w:tc>
        <w:tc>
          <w:tcPr>
            <w:tcW w:w="521" w:type="pct"/>
            <w:tcBorders>
              <w:bottom w:val="nil"/>
            </w:tcBorders>
            <w:noWrap/>
            <w:vAlign w:val="bottom"/>
          </w:tcPr>
          <w:p w14:paraId="74C7225A" w14:textId="77777777" w:rsidR="00FD1472" w:rsidRPr="00256197" w:rsidRDefault="00FD1472" w:rsidP="00DB11CB">
            <w:pPr>
              <w:spacing w:line="240" w:lineRule="auto"/>
              <w:jc w:val="right"/>
              <w:rPr>
                <w:rFonts w:eastAsia="Times New Roman" w:cs="Times New Roman"/>
                <w:color w:val="000000"/>
                <w:lang w:eastAsia="en-ZW"/>
                <w:rPrChange w:id="360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08" w:author="Urfels, Anton (IRRI)" w:date="2023-10-06T20:02:00Z">
                  <w:rPr>
                    <w:rFonts w:ascii="Calibri" w:hAnsi="Calibri" w:cs="Calibri"/>
                    <w:color w:val="000000"/>
                  </w:rPr>
                </w:rPrChange>
              </w:rPr>
              <w:t>0.93</w:t>
            </w:r>
          </w:p>
        </w:tc>
        <w:tc>
          <w:tcPr>
            <w:tcW w:w="521" w:type="pct"/>
            <w:tcBorders>
              <w:bottom w:val="nil"/>
            </w:tcBorders>
            <w:noWrap/>
            <w:vAlign w:val="bottom"/>
          </w:tcPr>
          <w:p w14:paraId="167DDD58" w14:textId="77777777" w:rsidR="00FD1472" w:rsidRPr="00256197" w:rsidRDefault="00FD1472" w:rsidP="00DB11CB">
            <w:pPr>
              <w:spacing w:line="240" w:lineRule="auto"/>
              <w:jc w:val="right"/>
              <w:rPr>
                <w:rFonts w:eastAsia="Times New Roman" w:cs="Times New Roman"/>
                <w:color w:val="000000"/>
                <w:lang w:eastAsia="en-ZW"/>
                <w:rPrChange w:id="360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10" w:author="Urfels, Anton (IRRI)" w:date="2023-10-06T20:02:00Z">
                  <w:rPr>
                    <w:rFonts w:ascii="Calibri" w:hAnsi="Calibri" w:cs="Calibri"/>
                    <w:color w:val="000000"/>
                  </w:rPr>
                </w:rPrChange>
              </w:rPr>
              <w:t>1.07</w:t>
            </w:r>
          </w:p>
        </w:tc>
        <w:tc>
          <w:tcPr>
            <w:tcW w:w="521" w:type="pct"/>
            <w:tcBorders>
              <w:bottom w:val="nil"/>
            </w:tcBorders>
            <w:noWrap/>
            <w:vAlign w:val="bottom"/>
          </w:tcPr>
          <w:p w14:paraId="75A147B7" w14:textId="77777777" w:rsidR="00FD1472" w:rsidRPr="00256197" w:rsidRDefault="00FD1472" w:rsidP="00DB11CB">
            <w:pPr>
              <w:spacing w:line="240" w:lineRule="auto"/>
              <w:jc w:val="right"/>
              <w:rPr>
                <w:rFonts w:eastAsia="Times New Roman" w:cs="Times New Roman"/>
                <w:color w:val="000000"/>
                <w:lang w:eastAsia="en-ZW"/>
                <w:rPrChange w:id="361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12" w:author="Urfels, Anton (IRRI)" w:date="2023-10-06T20:02:00Z">
                  <w:rPr>
                    <w:rFonts w:ascii="Calibri" w:hAnsi="Calibri" w:cs="Calibri"/>
                    <w:color w:val="000000"/>
                  </w:rPr>
                </w:rPrChange>
              </w:rPr>
              <w:t>0.81</w:t>
            </w:r>
          </w:p>
        </w:tc>
      </w:tr>
      <w:tr w:rsidR="00FD1472" w:rsidRPr="00256197" w14:paraId="685B2C6D" w14:textId="77777777" w:rsidTr="00DB11CB">
        <w:trPr>
          <w:trHeight w:val="288"/>
          <w:jc w:val="center"/>
        </w:trPr>
        <w:tc>
          <w:tcPr>
            <w:tcW w:w="679" w:type="pct"/>
            <w:vMerge/>
            <w:tcBorders>
              <w:bottom w:val="single" w:sz="4" w:space="0" w:color="auto"/>
            </w:tcBorders>
          </w:tcPr>
          <w:p w14:paraId="5E5D2CBB" w14:textId="77777777" w:rsidR="00FD1472" w:rsidRPr="00256197" w:rsidRDefault="00FD1472" w:rsidP="00DB11CB">
            <w:pPr>
              <w:spacing w:line="240" w:lineRule="auto"/>
              <w:rPr>
                <w:rFonts w:eastAsia="Times New Roman" w:cs="Times New Roman"/>
                <w:color w:val="000000"/>
                <w:lang w:eastAsia="en-ZW"/>
                <w:rPrChange w:id="3613" w:author="Urfels, Anton (IRRI)" w:date="2023-10-06T20:02:00Z">
                  <w:rPr>
                    <w:rFonts w:ascii="Gill Sans MT" w:eastAsia="Times New Roman" w:hAnsi="Gill Sans MT" w:cs="Calibri"/>
                    <w:color w:val="000000"/>
                    <w:lang w:eastAsia="en-ZW"/>
                  </w:rPr>
                </w:rPrChange>
              </w:rPr>
            </w:pPr>
          </w:p>
        </w:tc>
        <w:tc>
          <w:tcPr>
            <w:tcW w:w="1193" w:type="pct"/>
            <w:tcBorders>
              <w:top w:val="nil"/>
              <w:bottom w:val="single" w:sz="4" w:space="0" w:color="auto"/>
            </w:tcBorders>
            <w:noWrap/>
            <w:hideMark/>
          </w:tcPr>
          <w:p w14:paraId="3789F360" w14:textId="77777777" w:rsidR="00FD1472" w:rsidRPr="00256197" w:rsidRDefault="00FD1472" w:rsidP="00DB11CB">
            <w:pPr>
              <w:spacing w:line="240" w:lineRule="auto"/>
              <w:rPr>
                <w:rFonts w:eastAsia="Times New Roman" w:cs="Times New Roman"/>
                <w:color w:val="000000"/>
                <w:lang w:eastAsia="en-ZW"/>
                <w:rPrChange w:id="3614"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615" w:author="Urfels, Anton (IRRI)" w:date="2023-10-06T20:02:00Z">
                  <w:rPr>
                    <w:rFonts w:ascii="Gill Sans MT" w:eastAsia="Times New Roman" w:hAnsi="Gill Sans MT" w:cs="Calibri"/>
                    <w:color w:val="000000"/>
                    <w:lang w:eastAsia="en-ZW"/>
                  </w:rPr>
                </w:rPrChange>
              </w:rPr>
              <w:t>Max</w:t>
            </w:r>
          </w:p>
        </w:tc>
        <w:tc>
          <w:tcPr>
            <w:tcW w:w="521" w:type="pct"/>
            <w:tcBorders>
              <w:top w:val="nil"/>
              <w:bottom w:val="single" w:sz="4" w:space="0" w:color="auto"/>
            </w:tcBorders>
            <w:noWrap/>
            <w:vAlign w:val="bottom"/>
          </w:tcPr>
          <w:p w14:paraId="424A83DD" w14:textId="77777777" w:rsidR="00FD1472" w:rsidRPr="00256197" w:rsidRDefault="00FD1472" w:rsidP="00DB11CB">
            <w:pPr>
              <w:spacing w:line="240" w:lineRule="auto"/>
              <w:jc w:val="right"/>
              <w:rPr>
                <w:rFonts w:eastAsia="Times New Roman" w:cs="Times New Roman"/>
                <w:color w:val="000000"/>
                <w:lang w:eastAsia="en-ZW"/>
                <w:rPrChange w:id="361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17" w:author="Urfels, Anton (IRRI)" w:date="2023-10-06T20:02:00Z">
                  <w:rPr>
                    <w:rFonts w:ascii="Calibri" w:hAnsi="Calibri" w:cs="Calibri"/>
                    <w:color w:val="000000"/>
                  </w:rPr>
                </w:rPrChange>
              </w:rPr>
              <w:t>1.34</w:t>
            </w:r>
          </w:p>
        </w:tc>
        <w:tc>
          <w:tcPr>
            <w:tcW w:w="521" w:type="pct"/>
            <w:tcBorders>
              <w:top w:val="nil"/>
              <w:bottom w:val="single" w:sz="4" w:space="0" w:color="auto"/>
            </w:tcBorders>
            <w:noWrap/>
            <w:vAlign w:val="bottom"/>
          </w:tcPr>
          <w:p w14:paraId="3FB194E5" w14:textId="77777777" w:rsidR="00FD1472" w:rsidRPr="00256197" w:rsidRDefault="00FD1472" w:rsidP="00DB11CB">
            <w:pPr>
              <w:spacing w:line="240" w:lineRule="auto"/>
              <w:jc w:val="right"/>
              <w:rPr>
                <w:rFonts w:eastAsia="Times New Roman" w:cs="Times New Roman"/>
                <w:color w:val="000000"/>
                <w:lang w:eastAsia="en-ZW"/>
                <w:rPrChange w:id="361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19" w:author="Urfels, Anton (IRRI)" w:date="2023-10-06T20:02:00Z">
                  <w:rPr>
                    <w:rFonts w:ascii="Calibri" w:hAnsi="Calibri" w:cs="Calibri"/>
                    <w:color w:val="000000"/>
                  </w:rPr>
                </w:rPrChange>
              </w:rPr>
              <w:t>1.24</w:t>
            </w:r>
          </w:p>
        </w:tc>
        <w:tc>
          <w:tcPr>
            <w:tcW w:w="521" w:type="pct"/>
            <w:tcBorders>
              <w:top w:val="nil"/>
              <w:bottom w:val="single" w:sz="4" w:space="0" w:color="auto"/>
            </w:tcBorders>
            <w:noWrap/>
            <w:vAlign w:val="bottom"/>
          </w:tcPr>
          <w:p w14:paraId="1AA9E657" w14:textId="77777777" w:rsidR="00FD1472" w:rsidRPr="00256197" w:rsidRDefault="00FD1472" w:rsidP="00DB11CB">
            <w:pPr>
              <w:spacing w:line="240" w:lineRule="auto"/>
              <w:jc w:val="right"/>
              <w:rPr>
                <w:rFonts w:eastAsia="Times New Roman" w:cs="Times New Roman"/>
                <w:color w:val="000000"/>
                <w:lang w:eastAsia="en-ZW"/>
                <w:rPrChange w:id="362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21" w:author="Urfels, Anton (IRRI)" w:date="2023-10-06T20:02:00Z">
                  <w:rPr>
                    <w:rFonts w:ascii="Calibri" w:hAnsi="Calibri" w:cs="Calibri"/>
                    <w:color w:val="000000"/>
                  </w:rPr>
                </w:rPrChange>
              </w:rPr>
              <w:t>1.62</w:t>
            </w:r>
          </w:p>
        </w:tc>
        <w:tc>
          <w:tcPr>
            <w:tcW w:w="521" w:type="pct"/>
            <w:tcBorders>
              <w:top w:val="nil"/>
              <w:bottom w:val="single" w:sz="4" w:space="0" w:color="auto"/>
            </w:tcBorders>
            <w:noWrap/>
            <w:vAlign w:val="bottom"/>
          </w:tcPr>
          <w:p w14:paraId="02F66695" w14:textId="77777777" w:rsidR="00FD1472" w:rsidRPr="00256197" w:rsidRDefault="00FD1472" w:rsidP="00DB11CB">
            <w:pPr>
              <w:spacing w:line="240" w:lineRule="auto"/>
              <w:jc w:val="right"/>
              <w:rPr>
                <w:rFonts w:eastAsia="Times New Roman" w:cs="Times New Roman"/>
                <w:color w:val="000000"/>
                <w:lang w:eastAsia="en-ZW"/>
                <w:rPrChange w:id="362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23" w:author="Urfels, Anton (IRRI)" w:date="2023-10-06T20:02:00Z">
                  <w:rPr>
                    <w:rFonts w:ascii="Calibri" w:hAnsi="Calibri" w:cs="Calibri"/>
                    <w:color w:val="000000"/>
                  </w:rPr>
                </w:rPrChange>
              </w:rPr>
              <w:t>1.49</w:t>
            </w:r>
          </w:p>
        </w:tc>
        <w:tc>
          <w:tcPr>
            <w:tcW w:w="521" w:type="pct"/>
            <w:tcBorders>
              <w:top w:val="nil"/>
              <w:bottom w:val="single" w:sz="4" w:space="0" w:color="auto"/>
            </w:tcBorders>
            <w:noWrap/>
            <w:vAlign w:val="bottom"/>
          </w:tcPr>
          <w:p w14:paraId="41CA26D7" w14:textId="77777777" w:rsidR="00FD1472" w:rsidRPr="00256197" w:rsidRDefault="00FD1472" w:rsidP="00DB11CB">
            <w:pPr>
              <w:spacing w:line="240" w:lineRule="auto"/>
              <w:jc w:val="right"/>
              <w:rPr>
                <w:rFonts w:eastAsia="Times New Roman" w:cs="Times New Roman"/>
                <w:color w:val="000000"/>
                <w:lang w:eastAsia="en-ZW"/>
                <w:rPrChange w:id="362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25" w:author="Urfels, Anton (IRRI)" w:date="2023-10-06T20:02:00Z">
                  <w:rPr>
                    <w:rFonts w:ascii="Calibri" w:hAnsi="Calibri" w:cs="Calibri"/>
                    <w:color w:val="000000"/>
                  </w:rPr>
                </w:rPrChange>
              </w:rPr>
              <w:t>1.35</w:t>
            </w:r>
          </w:p>
        </w:tc>
        <w:tc>
          <w:tcPr>
            <w:tcW w:w="521" w:type="pct"/>
            <w:tcBorders>
              <w:top w:val="nil"/>
              <w:bottom w:val="single" w:sz="4" w:space="0" w:color="auto"/>
            </w:tcBorders>
            <w:noWrap/>
            <w:vAlign w:val="bottom"/>
          </w:tcPr>
          <w:p w14:paraId="0340CF3E" w14:textId="77777777" w:rsidR="00FD1472" w:rsidRPr="00256197" w:rsidRDefault="00FD1472" w:rsidP="00DB11CB">
            <w:pPr>
              <w:spacing w:line="240" w:lineRule="auto"/>
              <w:jc w:val="right"/>
              <w:rPr>
                <w:rFonts w:eastAsia="Times New Roman" w:cs="Times New Roman"/>
                <w:color w:val="FF0000"/>
                <w:lang w:eastAsia="en-ZW"/>
                <w:rPrChange w:id="3626" w:author="Urfels, Anton (IRRI)" w:date="2023-10-06T20:02:00Z">
                  <w:rPr>
                    <w:rFonts w:ascii="Gill Sans MT" w:eastAsia="Times New Roman" w:hAnsi="Gill Sans MT" w:cs="Calibri"/>
                    <w:color w:val="FF0000"/>
                    <w:lang w:eastAsia="en-ZW"/>
                  </w:rPr>
                </w:rPrChange>
              </w:rPr>
            </w:pPr>
            <w:r w:rsidRPr="00256197">
              <w:rPr>
                <w:rFonts w:cs="Times New Roman"/>
                <w:color w:val="000000"/>
                <w:rPrChange w:id="3627" w:author="Urfels, Anton (IRRI)" w:date="2023-10-06T20:02:00Z">
                  <w:rPr>
                    <w:rFonts w:ascii="Calibri" w:hAnsi="Calibri" w:cs="Calibri"/>
                    <w:color w:val="000000"/>
                  </w:rPr>
                </w:rPrChange>
              </w:rPr>
              <w:t>1.23</w:t>
            </w:r>
          </w:p>
        </w:tc>
      </w:tr>
      <w:tr w:rsidR="00FD1472" w:rsidRPr="00256197" w14:paraId="0970521D" w14:textId="77777777" w:rsidTr="00DB11CB">
        <w:trPr>
          <w:trHeight w:val="288"/>
          <w:jc w:val="center"/>
        </w:trPr>
        <w:tc>
          <w:tcPr>
            <w:tcW w:w="679" w:type="pct"/>
            <w:vMerge w:val="restart"/>
            <w:tcBorders>
              <w:top w:val="single" w:sz="4" w:space="0" w:color="auto"/>
            </w:tcBorders>
          </w:tcPr>
          <w:p w14:paraId="0CC44691" w14:textId="77777777" w:rsidR="00FD1472" w:rsidRPr="00256197" w:rsidRDefault="00FD1472" w:rsidP="00DB11CB">
            <w:pPr>
              <w:spacing w:line="240" w:lineRule="auto"/>
              <w:rPr>
                <w:rFonts w:eastAsia="Times New Roman" w:cs="Times New Roman"/>
                <w:color w:val="000000"/>
                <w:lang w:eastAsia="en-ZW"/>
                <w:rPrChange w:id="3628"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629" w:author="Urfels, Anton (IRRI)" w:date="2023-10-06T20:02:00Z">
                  <w:rPr>
                    <w:rFonts w:ascii="Gill Sans MT" w:eastAsia="Times New Roman" w:hAnsi="Gill Sans MT" w:cs="Calibri"/>
                    <w:color w:val="000000"/>
                    <w:lang w:eastAsia="en-ZW"/>
                  </w:rPr>
                </w:rPrChange>
              </w:rPr>
              <w:t>WTP summary</w:t>
            </w:r>
          </w:p>
        </w:tc>
        <w:tc>
          <w:tcPr>
            <w:tcW w:w="1193" w:type="pct"/>
            <w:tcBorders>
              <w:top w:val="single" w:sz="4" w:space="0" w:color="auto"/>
            </w:tcBorders>
            <w:noWrap/>
            <w:hideMark/>
          </w:tcPr>
          <w:p w14:paraId="60D3E18B" w14:textId="77777777" w:rsidR="00FD1472" w:rsidRPr="00256197" w:rsidRDefault="00FD1472" w:rsidP="00DB11CB">
            <w:pPr>
              <w:spacing w:line="240" w:lineRule="auto"/>
              <w:rPr>
                <w:rFonts w:eastAsia="Times New Roman" w:cs="Times New Roman"/>
                <w:color w:val="000000"/>
                <w:lang w:eastAsia="en-ZW"/>
                <w:rPrChange w:id="3630"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631" w:author="Urfels, Anton (IRRI)" w:date="2023-10-06T20:02:00Z">
                  <w:rPr>
                    <w:rFonts w:ascii="Gill Sans MT" w:eastAsia="Times New Roman" w:hAnsi="Gill Sans MT" w:cs="Calibri"/>
                    <w:color w:val="000000"/>
                    <w:lang w:eastAsia="en-ZW"/>
                  </w:rPr>
                </w:rPrChange>
              </w:rPr>
              <w:t>Clearly better (share)</w:t>
            </w:r>
          </w:p>
        </w:tc>
        <w:tc>
          <w:tcPr>
            <w:tcW w:w="521" w:type="pct"/>
            <w:tcBorders>
              <w:top w:val="single" w:sz="4" w:space="0" w:color="auto"/>
            </w:tcBorders>
            <w:noWrap/>
            <w:vAlign w:val="bottom"/>
          </w:tcPr>
          <w:p w14:paraId="3B808C87" w14:textId="77777777" w:rsidR="00FD1472" w:rsidRPr="00256197" w:rsidRDefault="00FD1472" w:rsidP="00DB11CB">
            <w:pPr>
              <w:spacing w:line="240" w:lineRule="auto"/>
              <w:jc w:val="right"/>
              <w:rPr>
                <w:rFonts w:eastAsia="Times New Roman" w:cs="Times New Roman"/>
                <w:color w:val="000000"/>
                <w:lang w:eastAsia="en-ZW"/>
                <w:rPrChange w:id="363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33" w:author="Urfels, Anton (IRRI)" w:date="2023-10-06T20:02:00Z">
                  <w:rPr>
                    <w:rFonts w:ascii="Calibri" w:hAnsi="Calibri" w:cs="Calibri"/>
                    <w:color w:val="000000"/>
                  </w:rPr>
                </w:rPrChange>
              </w:rPr>
              <w:t>0.06</w:t>
            </w:r>
          </w:p>
        </w:tc>
        <w:tc>
          <w:tcPr>
            <w:tcW w:w="521" w:type="pct"/>
            <w:tcBorders>
              <w:top w:val="single" w:sz="4" w:space="0" w:color="auto"/>
            </w:tcBorders>
            <w:noWrap/>
            <w:vAlign w:val="bottom"/>
          </w:tcPr>
          <w:p w14:paraId="4D9BFA9F" w14:textId="77777777" w:rsidR="00FD1472" w:rsidRPr="00256197" w:rsidRDefault="00FD1472" w:rsidP="00DB11CB">
            <w:pPr>
              <w:spacing w:line="240" w:lineRule="auto"/>
              <w:jc w:val="right"/>
              <w:rPr>
                <w:rFonts w:eastAsia="Times New Roman" w:cs="Times New Roman"/>
                <w:color w:val="000000"/>
                <w:lang w:eastAsia="en-ZW"/>
                <w:rPrChange w:id="363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35" w:author="Urfels, Anton (IRRI)" w:date="2023-10-06T20:02:00Z">
                  <w:rPr>
                    <w:rFonts w:ascii="Calibri" w:hAnsi="Calibri" w:cs="Calibri"/>
                    <w:color w:val="000000"/>
                  </w:rPr>
                </w:rPrChange>
              </w:rPr>
              <w:t>1.00</w:t>
            </w:r>
          </w:p>
        </w:tc>
        <w:tc>
          <w:tcPr>
            <w:tcW w:w="521" w:type="pct"/>
            <w:tcBorders>
              <w:top w:val="single" w:sz="4" w:space="0" w:color="auto"/>
            </w:tcBorders>
            <w:noWrap/>
            <w:vAlign w:val="bottom"/>
          </w:tcPr>
          <w:p w14:paraId="73EA8EF5" w14:textId="77777777" w:rsidR="00FD1472" w:rsidRPr="00256197" w:rsidRDefault="00FD1472" w:rsidP="00DB11CB">
            <w:pPr>
              <w:spacing w:line="240" w:lineRule="auto"/>
              <w:jc w:val="right"/>
              <w:rPr>
                <w:rFonts w:eastAsia="Times New Roman" w:cs="Times New Roman"/>
                <w:color w:val="000000"/>
                <w:lang w:eastAsia="en-ZW"/>
                <w:rPrChange w:id="363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37" w:author="Urfels, Anton (IRRI)" w:date="2023-10-06T20:02:00Z">
                  <w:rPr>
                    <w:rFonts w:ascii="Calibri" w:hAnsi="Calibri" w:cs="Calibri"/>
                    <w:color w:val="000000"/>
                  </w:rPr>
                </w:rPrChange>
              </w:rPr>
              <w:t>0.80</w:t>
            </w:r>
          </w:p>
        </w:tc>
        <w:tc>
          <w:tcPr>
            <w:tcW w:w="521" w:type="pct"/>
            <w:tcBorders>
              <w:top w:val="single" w:sz="4" w:space="0" w:color="auto"/>
            </w:tcBorders>
            <w:noWrap/>
            <w:vAlign w:val="bottom"/>
          </w:tcPr>
          <w:p w14:paraId="087B4E1C" w14:textId="77777777" w:rsidR="00FD1472" w:rsidRPr="00256197" w:rsidRDefault="00FD1472" w:rsidP="00DB11CB">
            <w:pPr>
              <w:spacing w:line="240" w:lineRule="auto"/>
              <w:jc w:val="right"/>
              <w:rPr>
                <w:rFonts w:eastAsia="Times New Roman" w:cs="Times New Roman"/>
                <w:color w:val="000000"/>
                <w:lang w:eastAsia="en-ZW"/>
                <w:rPrChange w:id="363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39" w:author="Urfels, Anton (IRRI)" w:date="2023-10-06T20:02:00Z">
                  <w:rPr>
                    <w:rFonts w:ascii="Calibri" w:hAnsi="Calibri" w:cs="Calibri"/>
                    <w:color w:val="000000"/>
                  </w:rPr>
                </w:rPrChange>
              </w:rPr>
              <w:t>0.64</w:t>
            </w:r>
          </w:p>
        </w:tc>
        <w:tc>
          <w:tcPr>
            <w:tcW w:w="521" w:type="pct"/>
            <w:tcBorders>
              <w:top w:val="single" w:sz="4" w:space="0" w:color="auto"/>
            </w:tcBorders>
            <w:noWrap/>
            <w:vAlign w:val="bottom"/>
          </w:tcPr>
          <w:p w14:paraId="7D703A72" w14:textId="77777777" w:rsidR="00FD1472" w:rsidRPr="00256197" w:rsidRDefault="00FD1472" w:rsidP="00DB11CB">
            <w:pPr>
              <w:spacing w:line="240" w:lineRule="auto"/>
              <w:jc w:val="right"/>
              <w:rPr>
                <w:rFonts w:eastAsia="Times New Roman" w:cs="Times New Roman"/>
                <w:color w:val="000000"/>
                <w:lang w:eastAsia="en-ZW"/>
                <w:rPrChange w:id="364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41" w:author="Urfels, Anton (IRRI)" w:date="2023-10-06T20:02:00Z">
                  <w:rPr>
                    <w:rFonts w:ascii="Calibri" w:hAnsi="Calibri" w:cs="Calibri"/>
                    <w:color w:val="000000"/>
                  </w:rPr>
                </w:rPrChange>
              </w:rPr>
              <w:t>0.31</w:t>
            </w:r>
          </w:p>
        </w:tc>
        <w:tc>
          <w:tcPr>
            <w:tcW w:w="521" w:type="pct"/>
            <w:tcBorders>
              <w:top w:val="single" w:sz="4" w:space="0" w:color="auto"/>
            </w:tcBorders>
            <w:noWrap/>
            <w:vAlign w:val="bottom"/>
          </w:tcPr>
          <w:p w14:paraId="557F230B" w14:textId="77777777" w:rsidR="00FD1472" w:rsidRPr="00256197" w:rsidRDefault="00FD1472" w:rsidP="00DB11CB">
            <w:pPr>
              <w:spacing w:line="240" w:lineRule="auto"/>
              <w:jc w:val="right"/>
              <w:rPr>
                <w:rFonts w:eastAsia="Times New Roman" w:cs="Times New Roman"/>
                <w:color w:val="000000"/>
                <w:lang w:eastAsia="en-ZW"/>
                <w:rPrChange w:id="364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43" w:author="Urfels, Anton (IRRI)" w:date="2023-10-06T20:02:00Z">
                  <w:rPr>
                    <w:rFonts w:ascii="Calibri" w:hAnsi="Calibri" w:cs="Calibri"/>
                    <w:color w:val="000000"/>
                  </w:rPr>
                </w:rPrChange>
              </w:rPr>
              <w:t>0.19</w:t>
            </w:r>
          </w:p>
        </w:tc>
      </w:tr>
      <w:tr w:rsidR="00FD1472" w:rsidRPr="00256197" w14:paraId="08B0E839" w14:textId="77777777" w:rsidTr="00DB11CB">
        <w:trPr>
          <w:trHeight w:val="288"/>
          <w:jc w:val="center"/>
        </w:trPr>
        <w:tc>
          <w:tcPr>
            <w:tcW w:w="679" w:type="pct"/>
            <w:vMerge/>
          </w:tcPr>
          <w:p w14:paraId="350AD257" w14:textId="77777777" w:rsidR="00FD1472" w:rsidRPr="00256197" w:rsidRDefault="00FD1472" w:rsidP="00DB11CB">
            <w:pPr>
              <w:spacing w:line="240" w:lineRule="auto"/>
              <w:rPr>
                <w:rFonts w:eastAsia="Times New Roman" w:cs="Times New Roman"/>
                <w:color w:val="000000"/>
                <w:lang w:eastAsia="en-ZW"/>
                <w:rPrChange w:id="3644" w:author="Urfels, Anton (IRRI)" w:date="2023-10-06T20:02:00Z">
                  <w:rPr>
                    <w:rFonts w:ascii="Gill Sans MT" w:eastAsia="Times New Roman" w:hAnsi="Gill Sans MT" w:cs="Calibri"/>
                    <w:color w:val="000000"/>
                    <w:lang w:eastAsia="en-ZW"/>
                  </w:rPr>
                </w:rPrChange>
              </w:rPr>
            </w:pPr>
          </w:p>
        </w:tc>
        <w:tc>
          <w:tcPr>
            <w:tcW w:w="1193" w:type="pct"/>
            <w:noWrap/>
            <w:hideMark/>
          </w:tcPr>
          <w:p w14:paraId="7B342918" w14:textId="77777777" w:rsidR="00FD1472" w:rsidRPr="00256197" w:rsidRDefault="00FD1472" w:rsidP="00DB11CB">
            <w:pPr>
              <w:spacing w:line="240" w:lineRule="auto"/>
              <w:rPr>
                <w:rFonts w:eastAsia="Times New Roman" w:cs="Times New Roman"/>
                <w:color w:val="000000"/>
                <w:lang w:eastAsia="en-ZW"/>
                <w:rPrChange w:id="3645"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646" w:author="Urfels, Anton (IRRI)" w:date="2023-10-06T20:02:00Z">
                  <w:rPr>
                    <w:rFonts w:ascii="Gill Sans MT" w:eastAsia="Times New Roman" w:hAnsi="Gill Sans MT" w:cs="Calibri"/>
                    <w:color w:val="000000"/>
                    <w:lang w:eastAsia="en-ZW"/>
                  </w:rPr>
                </w:rPrChange>
              </w:rPr>
              <w:t>Not clear</w:t>
            </w:r>
          </w:p>
        </w:tc>
        <w:tc>
          <w:tcPr>
            <w:tcW w:w="521" w:type="pct"/>
            <w:noWrap/>
            <w:vAlign w:val="bottom"/>
          </w:tcPr>
          <w:p w14:paraId="1B198797" w14:textId="77777777" w:rsidR="00FD1472" w:rsidRPr="00256197" w:rsidRDefault="00FD1472" w:rsidP="00DB11CB">
            <w:pPr>
              <w:spacing w:line="240" w:lineRule="auto"/>
              <w:jc w:val="right"/>
              <w:rPr>
                <w:rFonts w:eastAsia="Times New Roman" w:cs="Times New Roman"/>
                <w:color w:val="000000"/>
                <w:lang w:eastAsia="en-ZW"/>
                <w:rPrChange w:id="364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48" w:author="Urfels, Anton (IRRI)" w:date="2023-10-06T20:02:00Z">
                  <w:rPr>
                    <w:rFonts w:ascii="Calibri" w:hAnsi="Calibri" w:cs="Calibri"/>
                    <w:color w:val="000000"/>
                  </w:rPr>
                </w:rPrChange>
              </w:rPr>
              <w:t>0.52</w:t>
            </w:r>
          </w:p>
        </w:tc>
        <w:tc>
          <w:tcPr>
            <w:tcW w:w="521" w:type="pct"/>
            <w:noWrap/>
            <w:vAlign w:val="bottom"/>
          </w:tcPr>
          <w:p w14:paraId="3D7367B9" w14:textId="77777777" w:rsidR="00FD1472" w:rsidRPr="00256197" w:rsidRDefault="00FD1472" w:rsidP="00DB11CB">
            <w:pPr>
              <w:spacing w:line="240" w:lineRule="auto"/>
              <w:jc w:val="right"/>
              <w:rPr>
                <w:rFonts w:eastAsia="Times New Roman" w:cs="Times New Roman"/>
                <w:color w:val="000000"/>
                <w:lang w:eastAsia="en-ZW"/>
                <w:rPrChange w:id="364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50" w:author="Urfels, Anton (IRRI)" w:date="2023-10-06T20:02:00Z">
                  <w:rPr>
                    <w:rFonts w:ascii="Calibri" w:hAnsi="Calibri" w:cs="Calibri"/>
                    <w:color w:val="000000"/>
                  </w:rPr>
                </w:rPrChange>
              </w:rPr>
              <w:t>0.00</w:t>
            </w:r>
          </w:p>
        </w:tc>
        <w:tc>
          <w:tcPr>
            <w:tcW w:w="521" w:type="pct"/>
            <w:noWrap/>
            <w:vAlign w:val="bottom"/>
          </w:tcPr>
          <w:p w14:paraId="0F5F0312" w14:textId="77777777" w:rsidR="00FD1472" w:rsidRPr="00256197" w:rsidRDefault="00FD1472" w:rsidP="00DB11CB">
            <w:pPr>
              <w:spacing w:line="240" w:lineRule="auto"/>
              <w:jc w:val="right"/>
              <w:rPr>
                <w:rFonts w:eastAsia="Times New Roman" w:cs="Times New Roman"/>
                <w:color w:val="000000"/>
                <w:lang w:eastAsia="en-ZW"/>
                <w:rPrChange w:id="365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52" w:author="Urfels, Anton (IRRI)" w:date="2023-10-06T20:02:00Z">
                  <w:rPr>
                    <w:rFonts w:ascii="Calibri" w:hAnsi="Calibri" w:cs="Calibri"/>
                    <w:color w:val="000000"/>
                  </w:rPr>
                </w:rPrChange>
              </w:rPr>
              <w:t>0.20</w:t>
            </w:r>
          </w:p>
        </w:tc>
        <w:tc>
          <w:tcPr>
            <w:tcW w:w="521" w:type="pct"/>
            <w:noWrap/>
            <w:vAlign w:val="bottom"/>
          </w:tcPr>
          <w:p w14:paraId="4B057B5E" w14:textId="77777777" w:rsidR="00FD1472" w:rsidRPr="00256197" w:rsidRDefault="00FD1472" w:rsidP="00DB11CB">
            <w:pPr>
              <w:spacing w:line="240" w:lineRule="auto"/>
              <w:jc w:val="right"/>
              <w:rPr>
                <w:rFonts w:eastAsia="Times New Roman" w:cs="Times New Roman"/>
                <w:color w:val="000000"/>
                <w:lang w:eastAsia="en-ZW"/>
                <w:rPrChange w:id="365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54" w:author="Urfels, Anton (IRRI)" w:date="2023-10-06T20:02:00Z">
                  <w:rPr>
                    <w:rFonts w:ascii="Calibri" w:hAnsi="Calibri" w:cs="Calibri"/>
                    <w:color w:val="000000"/>
                  </w:rPr>
                </w:rPrChange>
              </w:rPr>
              <w:t>0.25</w:t>
            </w:r>
          </w:p>
        </w:tc>
        <w:tc>
          <w:tcPr>
            <w:tcW w:w="521" w:type="pct"/>
            <w:noWrap/>
            <w:vAlign w:val="bottom"/>
          </w:tcPr>
          <w:p w14:paraId="2C5A96F9" w14:textId="77777777" w:rsidR="00FD1472" w:rsidRPr="00256197" w:rsidRDefault="00FD1472" w:rsidP="00DB11CB">
            <w:pPr>
              <w:spacing w:line="240" w:lineRule="auto"/>
              <w:jc w:val="right"/>
              <w:rPr>
                <w:rFonts w:eastAsia="Times New Roman" w:cs="Times New Roman"/>
                <w:color w:val="000000"/>
                <w:lang w:eastAsia="en-ZW"/>
                <w:rPrChange w:id="365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56" w:author="Urfels, Anton (IRRI)" w:date="2023-10-06T20:02:00Z">
                  <w:rPr>
                    <w:rFonts w:ascii="Calibri" w:hAnsi="Calibri" w:cs="Calibri"/>
                    <w:color w:val="000000"/>
                  </w:rPr>
                </w:rPrChange>
              </w:rPr>
              <w:t>0.25</w:t>
            </w:r>
          </w:p>
        </w:tc>
        <w:tc>
          <w:tcPr>
            <w:tcW w:w="521" w:type="pct"/>
            <w:noWrap/>
            <w:vAlign w:val="bottom"/>
          </w:tcPr>
          <w:p w14:paraId="2A5E8F6C" w14:textId="77777777" w:rsidR="00FD1472" w:rsidRPr="00256197" w:rsidRDefault="00FD1472" w:rsidP="00DB11CB">
            <w:pPr>
              <w:spacing w:line="240" w:lineRule="auto"/>
              <w:jc w:val="right"/>
              <w:rPr>
                <w:rFonts w:eastAsia="Times New Roman" w:cs="Times New Roman"/>
                <w:color w:val="000000"/>
                <w:lang w:eastAsia="en-ZW"/>
                <w:rPrChange w:id="365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58" w:author="Urfels, Anton (IRRI)" w:date="2023-10-06T20:02:00Z">
                  <w:rPr>
                    <w:rFonts w:ascii="Calibri" w:hAnsi="Calibri" w:cs="Calibri"/>
                    <w:color w:val="000000"/>
                  </w:rPr>
                </w:rPrChange>
              </w:rPr>
              <w:t>0.19</w:t>
            </w:r>
          </w:p>
        </w:tc>
      </w:tr>
      <w:tr w:rsidR="00FD1472" w:rsidRPr="00256197" w14:paraId="01BF1EFA" w14:textId="77777777" w:rsidTr="00DB11CB">
        <w:trPr>
          <w:trHeight w:val="288"/>
          <w:jc w:val="center"/>
        </w:trPr>
        <w:tc>
          <w:tcPr>
            <w:tcW w:w="679" w:type="pct"/>
            <w:vMerge/>
          </w:tcPr>
          <w:p w14:paraId="05C978D9" w14:textId="77777777" w:rsidR="00FD1472" w:rsidRPr="00256197" w:rsidRDefault="00FD1472" w:rsidP="00DB11CB">
            <w:pPr>
              <w:spacing w:line="240" w:lineRule="auto"/>
              <w:rPr>
                <w:rFonts w:eastAsia="Times New Roman" w:cs="Times New Roman"/>
                <w:color w:val="000000"/>
                <w:lang w:eastAsia="en-ZW"/>
                <w:rPrChange w:id="3659" w:author="Urfels, Anton (IRRI)" w:date="2023-10-06T20:02:00Z">
                  <w:rPr>
                    <w:rFonts w:ascii="Gill Sans MT" w:eastAsia="Times New Roman" w:hAnsi="Gill Sans MT" w:cs="Calibri"/>
                    <w:color w:val="000000"/>
                    <w:lang w:eastAsia="en-ZW"/>
                  </w:rPr>
                </w:rPrChange>
              </w:rPr>
            </w:pPr>
          </w:p>
        </w:tc>
        <w:tc>
          <w:tcPr>
            <w:tcW w:w="1193" w:type="pct"/>
            <w:noWrap/>
            <w:hideMark/>
          </w:tcPr>
          <w:p w14:paraId="1D2DE1C5" w14:textId="77777777" w:rsidR="00FD1472" w:rsidRPr="00256197" w:rsidRDefault="00FD1472" w:rsidP="00DB11CB">
            <w:pPr>
              <w:spacing w:line="240" w:lineRule="auto"/>
              <w:rPr>
                <w:rFonts w:eastAsia="Times New Roman" w:cs="Times New Roman"/>
                <w:color w:val="000000"/>
                <w:lang w:eastAsia="en-ZW"/>
                <w:rPrChange w:id="3660"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661" w:author="Urfels, Anton (IRRI)" w:date="2023-10-06T20:02:00Z">
                  <w:rPr>
                    <w:rFonts w:ascii="Gill Sans MT" w:eastAsia="Times New Roman" w:hAnsi="Gill Sans MT" w:cs="Calibri"/>
                    <w:color w:val="000000"/>
                    <w:lang w:eastAsia="en-ZW"/>
                  </w:rPr>
                </w:rPrChange>
              </w:rPr>
              <w:t>Clearly worse (share)</w:t>
            </w:r>
          </w:p>
        </w:tc>
        <w:tc>
          <w:tcPr>
            <w:tcW w:w="521" w:type="pct"/>
            <w:noWrap/>
            <w:vAlign w:val="bottom"/>
          </w:tcPr>
          <w:p w14:paraId="043AFA3E" w14:textId="77777777" w:rsidR="00FD1472" w:rsidRPr="00256197" w:rsidRDefault="00FD1472" w:rsidP="00DB11CB">
            <w:pPr>
              <w:spacing w:line="240" w:lineRule="auto"/>
              <w:jc w:val="right"/>
              <w:rPr>
                <w:rFonts w:eastAsia="Times New Roman" w:cs="Times New Roman"/>
                <w:color w:val="000000"/>
                <w:lang w:eastAsia="en-ZW"/>
                <w:rPrChange w:id="366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63" w:author="Urfels, Anton (IRRI)" w:date="2023-10-06T20:02:00Z">
                  <w:rPr>
                    <w:rFonts w:ascii="Calibri" w:hAnsi="Calibri" w:cs="Calibri"/>
                    <w:color w:val="000000"/>
                  </w:rPr>
                </w:rPrChange>
              </w:rPr>
              <w:t>0.42</w:t>
            </w:r>
          </w:p>
        </w:tc>
        <w:tc>
          <w:tcPr>
            <w:tcW w:w="521" w:type="pct"/>
            <w:noWrap/>
            <w:vAlign w:val="bottom"/>
          </w:tcPr>
          <w:p w14:paraId="659ECE6C" w14:textId="77777777" w:rsidR="00FD1472" w:rsidRPr="00256197" w:rsidRDefault="00FD1472" w:rsidP="00DB11CB">
            <w:pPr>
              <w:spacing w:line="240" w:lineRule="auto"/>
              <w:jc w:val="right"/>
              <w:rPr>
                <w:rFonts w:eastAsia="Times New Roman" w:cs="Times New Roman"/>
                <w:color w:val="000000"/>
                <w:lang w:eastAsia="en-ZW"/>
                <w:rPrChange w:id="366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65" w:author="Urfels, Anton (IRRI)" w:date="2023-10-06T20:02:00Z">
                  <w:rPr>
                    <w:rFonts w:ascii="Calibri" w:hAnsi="Calibri" w:cs="Calibri"/>
                    <w:color w:val="000000"/>
                  </w:rPr>
                </w:rPrChange>
              </w:rPr>
              <w:t>0.00</w:t>
            </w:r>
          </w:p>
        </w:tc>
        <w:tc>
          <w:tcPr>
            <w:tcW w:w="521" w:type="pct"/>
            <w:noWrap/>
            <w:vAlign w:val="bottom"/>
          </w:tcPr>
          <w:p w14:paraId="18620464" w14:textId="77777777" w:rsidR="00FD1472" w:rsidRPr="00256197" w:rsidRDefault="00FD1472" w:rsidP="00DB11CB">
            <w:pPr>
              <w:spacing w:line="240" w:lineRule="auto"/>
              <w:jc w:val="right"/>
              <w:rPr>
                <w:rFonts w:eastAsia="Times New Roman" w:cs="Times New Roman"/>
                <w:color w:val="000000"/>
                <w:lang w:eastAsia="en-ZW"/>
                <w:rPrChange w:id="366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67" w:author="Urfels, Anton (IRRI)" w:date="2023-10-06T20:02:00Z">
                  <w:rPr>
                    <w:rFonts w:ascii="Calibri" w:hAnsi="Calibri" w:cs="Calibri"/>
                    <w:color w:val="000000"/>
                  </w:rPr>
                </w:rPrChange>
              </w:rPr>
              <w:t>0.00</w:t>
            </w:r>
          </w:p>
        </w:tc>
        <w:tc>
          <w:tcPr>
            <w:tcW w:w="521" w:type="pct"/>
            <w:noWrap/>
            <w:vAlign w:val="bottom"/>
          </w:tcPr>
          <w:p w14:paraId="034F2D2D" w14:textId="77777777" w:rsidR="00FD1472" w:rsidRPr="00256197" w:rsidRDefault="00FD1472" w:rsidP="00DB11CB">
            <w:pPr>
              <w:spacing w:line="240" w:lineRule="auto"/>
              <w:jc w:val="right"/>
              <w:rPr>
                <w:rFonts w:eastAsia="Times New Roman" w:cs="Times New Roman"/>
                <w:color w:val="000000"/>
                <w:lang w:eastAsia="en-ZW"/>
                <w:rPrChange w:id="366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69" w:author="Urfels, Anton (IRRI)" w:date="2023-10-06T20:02:00Z">
                  <w:rPr>
                    <w:rFonts w:ascii="Calibri" w:hAnsi="Calibri" w:cs="Calibri"/>
                    <w:color w:val="000000"/>
                  </w:rPr>
                </w:rPrChange>
              </w:rPr>
              <w:t>0.11</w:t>
            </w:r>
          </w:p>
        </w:tc>
        <w:tc>
          <w:tcPr>
            <w:tcW w:w="521" w:type="pct"/>
            <w:noWrap/>
            <w:vAlign w:val="bottom"/>
          </w:tcPr>
          <w:p w14:paraId="0F84B758" w14:textId="77777777" w:rsidR="00FD1472" w:rsidRPr="00256197" w:rsidRDefault="00FD1472" w:rsidP="00DB11CB">
            <w:pPr>
              <w:spacing w:line="240" w:lineRule="auto"/>
              <w:jc w:val="right"/>
              <w:rPr>
                <w:rFonts w:eastAsia="Times New Roman" w:cs="Times New Roman"/>
                <w:color w:val="000000"/>
                <w:lang w:eastAsia="en-ZW"/>
                <w:rPrChange w:id="367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71" w:author="Urfels, Anton (IRRI)" w:date="2023-10-06T20:02:00Z">
                  <w:rPr>
                    <w:rFonts w:ascii="Calibri" w:hAnsi="Calibri" w:cs="Calibri"/>
                    <w:color w:val="000000"/>
                  </w:rPr>
                </w:rPrChange>
              </w:rPr>
              <w:t>0.44</w:t>
            </w:r>
          </w:p>
        </w:tc>
        <w:tc>
          <w:tcPr>
            <w:tcW w:w="521" w:type="pct"/>
            <w:noWrap/>
            <w:vAlign w:val="bottom"/>
          </w:tcPr>
          <w:p w14:paraId="717A73F3" w14:textId="77777777" w:rsidR="00FD1472" w:rsidRPr="00256197" w:rsidRDefault="00FD1472" w:rsidP="00DB11CB">
            <w:pPr>
              <w:spacing w:line="240" w:lineRule="auto"/>
              <w:jc w:val="right"/>
              <w:rPr>
                <w:rFonts w:eastAsia="Times New Roman" w:cs="Times New Roman"/>
                <w:color w:val="000000"/>
                <w:lang w:eastAsia="en-ZW"/>
                <w:rPrChange w:id="367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73" w:author="Urfels, Anton (IRRI)" w:date="2023-10-06T20:02:00Z">
                  <w:rPr>
                    <w:rFonts w:ascii="Calibri" w:hAnsi="Calibri" w:cs="Calibri"/>
                    <w:color w:val="000000"/>
                  </w:rPr>
                </w:rPrChange>
              </w:rPr>
              <w:t>0.62</w:t>
            </w:r>
          </w:p>
        </w:tc>
      </w:tr>
      <w:tr w:rsidR="00FD1472" w:rsidRPr="00256197" w14:paraId="2E33ABCD" w14:textId="77777777" w:rsidTr="00DB11CB">
        <w:trPr>
          <w:trHeight w:val="288"/>
          <w:jc w:val="center"/>
        </w:trPr>
        <w:tc>
          <w:tcPr>
            <w:tcW w:w="679" w:type="pct"/>
            <w:vMerge/>
          </w:tcPr>
          <w:p w14:paraId="1C140D4D" w14:textId="77777777" w:rsidR="00FD1472" w:rsidRPr="00256197" w:rsidRDefault="00FD1472" w:rsidP="00DB11CB">
            <w:pPr>
              <w:spacing w:line="240" w:lineRule="auto"/>
              <w:rPr>
                <w:rFonts w:eastAsia="Times New Roman" w:cs="Times New Roman"/>
                <w:color w:val="000000"/>
                <w:lang w:eastAsia="en-ZW"/>
                <w:rPrChange w:id="3674" w:author="Urfels, Anton (IRRI)" w:date="2023-10-06T20:02:00Z">
                  <w:rPr>
                    <w:rFonts w:ascii="Gill Sans MT" w:eastAsia="Times New Roman" w:hAnsi="Gill Sans MT" w:cs="Calibri"/>
                    <w:color w:val="000000"/>
                    <w:lang w:eastAsia="en-ZW"/>
                  </w:rPr>
                </w:rPrChange>
              </w:rPr>
            </w:pPr>
          </w:p>
        </w:tc>
        <w:tc>
          <w:tcPr>
            <w:tcW w:w="1193" w:type="pct"/>
            <w:noWrap/>
            <w:hideMark/>
          </w:tcPr>
          <w:p w14:paraId="484F0A75" w14:textId="77777777" w:rsidR="00FD1472" w:rsidRPr="00256197" w:rsidRDefault="00FD1472" w:rsidP="00DB11CB">
            <w:pPr>
              <w:spacing w:line="240" w:lineRule="auto"/>
              <w:rPr>
                <w:rFonts w:eastAsia="Times New Roman" w:cs="Times New Roman"/>
                <w:color w:val="000000"/>
                <w:lang w:eastAsia="en-ZW"/>
                <w:rPrChange w:id="3675"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676" w:author="Urfels, Anton (IRRI)" w:date="2023-10-06T20:02:00Z">
                  <w:rPr>
                    <w:rFonts w:ascii="Gill Sans MT" w:eastAsia="Times New Roman" w:hAnsi="Gill Sans MT" w:cs="Calibri"/>
                    <w:color w:val="000000"/>
                    <w:lang w:eastAsia="en-ZW"/>
                  </w:rPr>
                </w:rPrChange>
              </w:rPr>
              <w:t>Number of cells</w:t>
            </w:r>
          </w:p>
        </w:tc>
        <w:tc>
          <w:tcPr>
            <w:tcW w:w="521" w:type="pct"/>
            <w:noWrap/>
            <w:vAlign w:val="bottom"/>
          </w:tcPr>
          <w:p w14:paraId="1B50FFED" w14:textId="77777777" w:rsidR="00FD1472" w:rsidRPr="00256197" w:rsidRDefault="00FD1472" w:rsidP="00DB11CB">
            <w:pPr>
              <w:spacing w:line="240" w:lineRule="auto"/>
              <w:jc w:val="right"/>
              <w:rPr>
                <w:rFonts w:eastAsia="Times New Roman" w:cs="Times New Roman"/>
                <w:color w:val="000000"/>
                <w:lang w:eastAsia="en-ZW"/>
                <w:rPrChange w:id="367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78" w:author="Urfels, Anton (IRRI)" w:date="2023-10-06T20:02:00Z">
                  <w:rPr>
                    <w:rFonts w:ascii="Calibri" w:hAnsi="Calibri" w:cs="Calibri"/>
                    <w:color w:val="000000"/>
                  </w:rPr>
                </w:rPrChange>
              </w:rPr>
              <w:t>3386.00</w:t>
            </w:r>
          </w:p>
        </w:tc>
        <w:tc>
          <w:tcPr>
            <w:tcW w:w="521" w:type="pct"/>
            <w:noWrap/>
            <w:vAlign w:val="bottom"/>
          </w:tcPr>
          <w:p w14:paraId="0D76DD46" w14:textId="77777777" w:rsidR="00FD1472" w:rsidRPr="00256197" w:rsidRDefault="00FD1472" w:rsidP="00DB11CB">
            <w:pPr>
              <w:spacing w:line="240" w:lineRule="auto"/>
              <w:jc w:val="right"/>
              <w:rPr>
                <w:rFonts w:eastAsia="Times New Roman" w:cs="Times New Roman"/>
                <w:color w:val="000000"/>
                <w:lang w:eastAsia="en-ZW"/>
                <w:rPrChange w:id="367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80" w:author="Urfels, Anton (IRRI)" w:date="2023-10-06T20:02:00Z">
                  <w:rPr>
                    <w:rFonts w:ascii="Calibri" w:hAnsi="Calibri" w:cs="Calibri"/>
                    <w:color w:val="000000"/>
                  </w:rPr>
                </w:rPrChange>
              </w:rPr>
              <w:t>3386.00</w:t>
            </w:r>
          </w:p>
        </w:tc>
        <w:tc>
          <w:tcPr>
            <w:tcW w:w="521" w:type="pct"/>
            <w:noWrap/>
            <w:vAlign w:val="bottom"/>
          </w:tcPr>
          <w:p w14:paraId="2413866C" w14:textId="77777777" w:rsidR="00FD1472" w:rsidRPr="00256197" w:rsidRDefault="00FD1472" w:rsidP="00DB11CB">
            <w:pPr>
              <w:spacing w:line="240" w:lineRule="auto"/>
              <w:jc w:val="right"/>
              <w:rPr>
                <w:rFonts w:eastAsia="Times New Roman" w:cs="Times New Roman"/>
                <w:color w:val="000000"/>
                <w:lang w:eastAsia="en-ZW"/>
                <w:rPrChange w:id="368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82" w:author="Urfels, Anton (IRRI)" w:date="2023-10-06T20:02:00Z">
                  <w:rPr>
                    <w:rFonts w:ascii="Calibri" w:hAnsi="Calibri" w:cs="Calibri"/>
                    <w:color w:val="000000"/>
                  </w:rPr>
                </w:rPrChange>
              </w:rPr>
              <w:t>3386.00</w:t>
            </w:r>
          </w:p>
        </w:tc>
        <w:tc>
          <w:tcPr>
            <w:tcW w:w="521" w:type="pct"/>
            <w:noWrap/>
            <w:vAlign w:val="bottom"/>
          </w:tcPr>
          <w:p w14:paraId="1C18955C" w14:textId="77777777" w:rsidR="00FD1472" w:rsidRPr="00256197" w:rsidRDefault="00FD1472" w:rsidP="00DB11CB">
            <w:pPr>
              <w:spacing w:line="240" w:lineRule="auto"/>
              <w:jc w:val="right"/>
              <w:rPr>
                <w:rFonts w:eastAsia="Times New Roman" w:cs="Times New Roman"/>
                <w:color w:val="000000"/>
                <w:lang w:eastAsia="en-ZW"/>
                <w:rPrChange w:id="368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84" w:author="Urfels, Anton (IRRI)" w:date="2023-10-06T20:02:00Z">
                  <w:rPr>
                    <w:rFonts w:ascii="Calibri" w:hAnsi="Calibri" w:cs="Calibri"/>
                    <w:color w:val="000000"/>
                  </w:rPr>
                </w:rPrChange>
              </w:rPr>
              <w:t>3386.00</w:t>
            </w:r>
          </w:p>
        </w:tc>
        <w:tc>
          <w:tcPr>
            <w:tcW w:w="521" w:type="pct"/>
            <w:noWrap/>
            <w:vAlign w:val="bottom"/>
          </w:tcPr>
          <w:p w14:paraId="76269FC5" w14:textId="77777777" w:rsidR="00FD1472" w:rsidRPr="00256197" w:rsidRDefault="00FD1472" w:rsidP="00DB11CB">
            <w:pPr>
              <w:spacing w:line="240" w:lineRule="auto"/>
              <w:jc w:val="right"/>
              <w:rPr>
                <w:rFonts w:eastAsia="Times New Roman" w:cs="Times New Roman"/>
                <w:color w:val="000000"/>
                <w:lang w:eastAsia="en-ZW"/>
                <w:rPrChange w:id="368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86" w:author="Urfels, Anton (IRRI)" w:date="2023-10-06T20:02:00Z">
                  <w:rPr>
                    <w:rFonts w:ascii="Calibri" w:hAnsi="Calibri" w:cs="Calibri"/>
                    <w:color w:val="000000"/>
                  </w:rPr>
                </w:rPrChange>
              </w:rPr>
              <w:t>3386.00</w:t>
            </w:r>
          </w:p>
        </w:tc>
        <w:tc>
          <w:tcPr>
            <w:tcW w:w="521" w:type="pct"/>
            <w:noWrap/>
            <w:vAlign w:val="bottom"/>
          </w:tcPr>
          <w:p w14:paraId="42CC2EFE" w14:textId="77777777" w:rsidR="00FD1472" w:rsidRPr="00256197" w:rsidRDefault="00FD1472" w:rsidP="00DB11CB">
            <w:pPr>
              <w:spacing w:line="240" w:lineRule="auto"/>
              <w:jc w:val="right"/>
              <w:rPr>
                <w:rFonts w:eastAsia="Times New Roman" w:cs="Times New Roman"/>
                <w:color w:val="000000"/>
                <w:lang w:eastAsia="en-ZW"/>
                <w:rPrChange w:id="368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88" w:author="Urfels, Anton (IRRI)" w:date="2023-10-06T20:02:00Z">
                  <w:rPr>
                    <w:rFonts w:ascii="Calibri" w:hAnsi="Calibri" w:cs="Calibri"/>
                    <w:color w:val="000000"/>
                  </w:rPr>
                </w:rPrChange>
              </w:rPr>
              <w:t>3386.00</w:t>
            </w:r>
          </w:p>
        </w:tc>
      </w:tr>
    </w:tbl>
    <w:p w14:paraId="3649CBAD" w14:textId="77777777" w:rsidR="00FD1472" w:rsidRPr="00256197" w:rsidRDefault="00FD1472">
      <w:pPr>
        <w:spacing w:line="259" w:lineRule="auto"/>
        <w:rPr>
          <w:rFonts w:cs="Times New Roman"/>
        </w:rPr>
      </w:pPr>
    </w:p>
    <w:p w14:paraId="06459BEF" w14:textId="77777777" w:rsidR="00FD1472" w:rsidRPr="00256197" w:rsidRDefault="00FD1472">
      <w:pPr>
        <w:spacing w:line="259" w:lineRule="auto"/>
        <w:rPr>
          <w:rFonts w:cs="Times New Roman"/>
        </w:rPr>
      </w:pPr>
      <w:r w:rsidRPr="00256197">
        <w:rPr>
          <w:rFonts w:cs="Times New Roman"/>
        </w:rPr>
        <w:br w:type="page"/>
      </w:r>
    </w:p>
    <w:p w14:paraId="4FCFC012" w14:textId="45B38FEC" w:rsidR="00D1614E" w:rsidRPr="00256197" w:rsidRDefault="00D1614E">
      <w:pPr>
        <w:spacing w:line="259" w:lineRule="auto"/>
        <w:rPr>
          <w:rFonts w:cs="Times New Roman"/>
        </w:rPr>
      </w:pPr>
      <w:r w:rsidRPr="00256197">
        <w:rPr>
          <w:rFonts w:cs="Times New Roman"/>
        </w:rPr>
        <w:lastRenderedPageBreak/>
        <w:t>Table</w:t>
      </w:r>
      <w:r w:rsidR="00FD1472" w:rsidRPr="00256197">
        <w:rPr>
          <w:rFonts w:cs="Times New Roman"/>
        </w:rPr>
        <w:t xml:space="preserve"> </w:t>
      </w:r>
      <w:r w:rsidR="00CC6EF4" w:rsidRPr="00256197">
        <w:rPr>
          <w:rFonts w:cs="Times New Roman"/>
        </w:rPr>
        <w:t>A</w:t>
      </w:r>
      <w:r w:rsidR="00FD1472" w:rsidRPr="00256197">
        <w:rPr>
          <w:rFonts w:cs="Times New Roman"/>
        </w:rPr>
        <w:t>3</w:t>
      </w:r>
      <w:r w:rsidRPr="00256197">
        <w:rPr>
          <w:rFonts w:cs="Times New Roman"/>
        </w:rPr>
        <w:t>: Revenue WTP descriptive, Bihar</w:t>
      </w:r>
    </w:p>
    <w:tbl>
      <w:tblPr>
        <w:tblStyle w:val="PlainTable2"/>
        <w:tblW w:w="4658" w:type="pct"/>
        <w:jc w:val="center"/>
        <w:tblLook w:val="0620" w:firstRow="1" w:lastRow="0" w:firstColumn="0" w:lastColumn="0" w:noHBand="1" w:noVBand="1"/>
      </w:tblPr>
      <w:tblGrid>
        <w:gridCol w:w="886"/>
        <w:gridCol w:w="1766"/>
        <w:gridCol w:w="1041"/>
        <w:gridCol w:w="951"/>
        <w:gridCol w:w="951"/>
        <w:gridCol w:w="951"/>
        <w:gridCol w:w="951"/>
        <w:gridCol w:w="951"/>
      </w:tblGrid>
      <w:tr w:rsidR="00D1614E" w:rsidRPr="00256197" w14:paraId="09B5479F"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507" w:type="pct"/>
          </w:tcPr>
          <w:p w14:paraId="40353E0D" w14:textId="77777777" w:rsidR="00D1614E" w:rsidRPr="00256197" w:rsidRDefault="00D1614E" w:rsidP="00DB11CB">
            <w:pPr>
              <w:spacing w:line="240" w:lineRule="auto"/>
              <w:rPr>
                <w:rFonts w:eastAsia="Times New Roman" w:cs="Times New Roman"/>
                <w:color w:val="000000"/>
                <w:sz w:val="18"/>
                <w:szCs w:val="18"/>
                <w:lang w:eastAsia="en-ZW"/>
                <w:rPrChange w:id="3689"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690" w:author="Urfels, Anton (IRRI)" w:date="2023-10-06T20:02:00Z">
                  <w:rPr>
                    <w:rFonts w:ascii="Gill Sans MT" w:eastAsia="Times New Roman" w:hAnsi="Gill Sans MT" w:cs="Calibri"/>
                    <w:color w:val="000000"/>
                    <w:sz w:val="18"/>
                    <w:szCs w:val="18"/>
                    <w:lang w:eastAsia="en-ZW"/>
                  </w:rPr>
                </w:rPrChange>
              </w:rPr>
              <w:t>Bound</w:t>
            </w:r>
          </w:p>
        </w:tc>
        <w:tc>
          <w:tcPr>
            <w:tcW w:w="1072" w:type="pct"/>
            <w:noWrap/>
            <w:hideMark/>
          </w:tcPr>
          <w:p w14:paraId="559A58C8" w14:textId="77777777" w:rsidR="00D1614E" w:rsidRPr="00256197" w:rsidRDefault="00D1614E" w:rsidP="00DB11CB">
            <w:pPr>
              <w:spacing w:line="240" w:lineRule="auto"/>
              <w:rPr>
                <w:rFonts w:eastAsia="Times New Roman" w:cs="Times New Roman"/>
                <w:color w:val="000000"/>
                <w:sz w:val="18"/>
                <w:szCs w:val="18"/>
                <w:lang w:eastAsia="en-ZW"/>
                <w:rPrChange w:id="3691"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692" w:author="Urfels, Anton (IRRI)" w:date="2023-10-06T20:02:00Z">
                  <w:rPr>
                    <w:rFonts w:ascii="Gill Sans MT" w:eastAsia="Times New Roman" w:hAnsi="Gill Sans MT" w:cs="Calibri"/>
                    <w:color w:val="000000"/>
                    <w:sz w:val="18"/>
                    <w:szCs w:val="18"/>
                    <w:lang w:eastAsia="en-ZW"/>
                  </w:rPr>
                </w:rPrChange>
              </w:rPr>
              <w:t>Statistics</w:t>
            </w:r>
          </w:p>
        </w:tc>
        <w:tc>
          <w:tcPr>
            <w:tcW w:w="615" w:type="pct"/>
            <w:noWrap/>
            <w:hideMark/>
          </w:tcPr>
          <w:p w14:paraId="1D4CC541" w14:textId="77777777" w:rsidR="00D1614E" w:rsidRPr="00256197" w:rsidRDefault="00D1614E" w:rsidP="00DB11CB">
            <w:pPr>
              <w:spacing w:line="240" w:lineRule="auto"/>
              <w:jc w:val="right"/>
              <w:rPr>
                <w:rFonts w:eastAsia="Times New Roman" w:cs="Times New Roman"/>
                <w:color w:val="000000"/>
                <w:sz w:val="18"/>
                <w:szCs w:val="18"/>
                <w:lang w:eastAsia="en-ZW"/>
                <w:rPrChange w:id="3693"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694" w:author="Urfels, Anton (IRRI)" w:date="2023-10-06T20:02:00Z">
                  <w:rPr>
                    <w:rFonts w:ascii="Gill Sans MT" w:eastAsia="Times New Roman" w:hAnsi="Gill Sans MT" w:cs="Calibri"/>
                    <w:color w:val="000000"/>
                    <w:sz w:val="18"/>
                    <w:szCs w:val="18"/>
                    <w:lang w:eastAsia="en-ZW"/>
                  </w:rPr>
                </w:rPrChange>
              </w:rPr>
              <w:t>S0-S1</w:t>
            </w:r>
          </w:p>
        </w:tc>
        <w:tc>
          <w:tcPr>
            <w:tcW w:w="561" w:type="pct"/>
            <w:noWrap/>
            <w:hideMark/>
          </w:tcPr>
          <w:p w14:paraId="253804DD" w14:textId="77777777" w:rsidR="00D1614E" w:rsidRPr="00256197" w:rsidRDefault="00D1614E" w:rsidP="00DB11CB">
            <w:pPr>
              <w:spacing w:line="240" w:lineRule="auto"/>
              <w:jc w:val="right"/>
              <w:rPr>
                <w:rFonts w:eastAsia="Times New Roman" w:cs="Times New Roman"/>
                <w:color w:val="000000"/>
                <w:sz w:val="18"/>
                <w:szCs w:val="18"/>
                <w:lang w:eastAsia="en-ZW"/>
                <w:rPrChange w:id="3695"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696" w:author="Urfels, Anton (IRRI)" w:date="2023-10-06T20:02:00Z">
                  <w:rPr>
                    <w:rFonts w:ascii="Gill Sans MT" w:eastAsia="Times New Roman" w:hAnsi="Gill Sans MT" w:cs="Calibri"/>
                    <w:color w:val="000000"/>
                    <w:sz w:val="18"/>
                    <w:szCs w:val="18"/>
                    <w:lang w:eastAsia="en-ZW"/>
                  </w:rPr>
                </w:rPrChange>
              </w:rPr>
              <w:t>S2-S1</w:t>
            </w:r>
          </w:p>
        </w:tc>
        <w:tc>
          <w:tcPr>
            <w:tcW w:w="561" w:type="pct"/>
            <w:noWrap/>
            <w:hideMark/>
          </w:tcPr>
          <w:p w14:paraId="711F593D" w14:textId="77777777" w:rsidR="00D1614E" w:rsidRPr="00256197" w:rsidRDefault="00D1614E" w:rsidP="00DB11CB">
            <w:pPr>
              <w:spacing w:line="240" w:lineRule="auto"/>
              <w:jc w:val="right"/>
              <w:rPr>
                <w:rFonts w:eastAsia="Times New Roman" w:cs="Times New Roman"/>
                <w:color w:val="000000"/>
                <w:sz w:val="18"/>
                <w:szCs w:val="18"/>
                <w:lang w:eastAsia="en-ZW"/>
                <w:rPrChange w:id="3697"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698" w:author="Urfels, Anton (IRRI)" w:date="2023-10-06T20:02:00Z">
                  <w:rPr>
                    <w:rFonts w:ascii="Gill Sans MT" w:eastAsia="Times New Roman" w:hAnsi="Gill Sans MT" w:cs="Calibri"/>
                    <w:color w:val="000000"/>
                    <w:sz w:val="18"/>
                    <w:szCs w:val="18"/>
                    <w:lang w:eastAsia="en-ZW"/>
                  </w:rPr>
                </w:rPrChange>
              </w:rPr>
              <w:t>S3-S1</w:t>
            </w:r>
          </w:p>
        </w:tc>
        <w:tc>
          <w:tcPr>
            <w:tcW w:w="561" w:type="pct"/>
            <w:noWrap/>
            <w:hideMark/>
          </w:tcPr>
          <w:p w14:paraId="5AAF79E3" w14:textId="77777777" w:rsidR="00D1614E" w:rsidRPr="00256197" w:rsidRDefault="00D1614E" w:rsidP="00DB11CB">
            <w:pPr>
              <w:spacing w:line="240" w:lineRule="auto"/>
              <w:jc w:val="right"/>
              <w:rPr>
                <w:rFonts w:eastAsia="Times New Roman" w:cs="Times New Roman"/>
                <w:color w:val="000000"/>
                <w:sz w:val="18"/>
                <w:szCs w:val="18"/>
                <w:lang w:eastAsia="en-ZW"/>
                <w:rPrChange w:id="3699"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700" w:author="Urfels, Anton (IRRI)" w:date="2023-10-06T20:02:00Z">
                  <w:rPr>
                    <w:rFonts w:ascii="Gill Sans MT" w:eastAsia="Times New Roman" w:hAnsi="Gill Sans MT" w:cs="Calibri"/>
                    <w:color w:val="000000"/>
                    <w:sz w:val="18"/>
                    <w:szCs w:val="18"/>
                    <w:lang w:eastAsia="en-ZW"/>
                  </w:rPr>
                </w:rPrChange>
              </w:rPr>
              <w:t>S4-S1</w:t>
            </w:r>
          </w:p>
        </w:tc>
        <w:tc>
          <w:tcPr>
            <w:tcW w:w="561" w:type="pct"/>
            <w:noWrap/>
            <w:hideMark/>
          </w:tcPr>
          <w:p w14:paraId="18E3D5B4" w14:textId="77777777" w:rsidR="00D1614E" w:rsidRPr="00256197" w:rsidRDefault="00D1614E" w:rsidP="00DB11CB">
            <w:pPr>
              <w:spacing w:line="240" w:lineRule="auto"/>
              <w:jc w:val="right"/>
              <w:rPr>
                <w:rFonts w:eastAsia="Times New Roman" w:cs="Times New Roman"/>
                <w:color w:val="000000"/>
                <w:sz w:val="18"/>
                <w:szCs w:val="18"/>
                <w:lang w:eastAsia="en-ZW"/>
                <w:rPrChange w:id="3701"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702" w:author="Urfels, Anton (IRRI)" w:date="2023-10-06T20:02:00Z">
                  <w:rPr>
                    <w:rFonts w:ascii="Gill Sans MT" w:eastAsia="Times New Roman" w:hAnsi="Gill Sans MT" w:cs="Calibri"/>
                    <w:color w:val="000000"/>
                    <w:sz w:val="18"/>
                    <w:szCs w:val="18"/>
                    <w:lang w:eastAsia="en-ZW"/>
                  </w:rPr>
                </w:rPrChange>
              </w:rPr>
              <w:t>S5-S1</w:t>
            </w:r>
          </w:p>
        </w:tc>
        <w:tc>
          <w:tcPr>
            <w:tcW w:w="561" w:type="pct"/>
            <w:noWrap/>
            <w:hideMark/>
          </w:tcPr>
          <w:p w14:paraId="778A24DE" w14:textId="77777777" w:rsidR="00D1614E" w:rsidRPr="00256197" w:rsidRDefault="00D1614E" w:rsidP="00DB11CB">
            <w:pPr>
              <w:spacing w:line="240" w:lineRule="auto"/>
              <w:jc w:val="right"/>
              <w:rPr>
                <w:rFonts w:eastAsia="Times New Roman" w:cs="Times New Roman"/>
                <w:color w:val="000000"/>
                <w:sz w:val="18"/>
                <w:szCs w:val="18"/>
                <w:lang w:eastAsia="en-ZW"/>
                <w:rPrChange w:id="3703"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704" w:author="Urfels, Anton (IRRI)" w:date="2023-10-06T20:02:00Z">
                  <w:rPr>
                    <w:rFonts w:ascii="Gill Sans MT" w:eastAsia="Times New Roman" w:hAnsi="Gill Sans MT" w:cs="Calibri"/>
                    <w:color w:val="000000"/>
                    <w:sz w:val="18"/>
                    <w:szCs w:val="18"/>
                    <w:lang w:eastAsia="en-ZW"/>
                  </w:rPr>
                </w:rPrChange>
              </w:rPr>
              <w:t>S6-S1</w:t>
            </w:r>
          </w:p>
        </w:tc>
      </w:tr>
      <w:tr w:rsidR="00D1614E" w:rsidRPr="00256197" w14:paraId="782D57B9" w14:textId="77777777" w:rsidTr="00DB11CB">
        <w:trPr>
          <w:trHeight w:val="288"/>
          <w:jc w:val="center"/>
        </w:trPr>
        <w:tc>
          <w:tcPr>
            <w:tcW w:w="507" w:type="pct"/>
          </w:tcPr>
          <w:p w14:paraId="0A8952B1" w14:textId="77777777" w:rsidR="00D1614E" w:rsidRPr="00256197" w:rsidRDefault="00D1614E" w:rsidP="00DB11CB">
            <w:pPr>
              <w:spacing w:line="240" w:lineRule="auto"/>
              <w:rPr>
                <w:rFonts w:eastAsia="Times New Roman" w:cs="Times New Roman"/>
                <w:color w:val="000000"/>
                <w:sz w:val="18"/>
                <w:szCs w:val="18"/>
                <w:lang w:eastAsia="en-ZW"/>
                <w:rPrChange w:id="3705"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706" w:author="Urfels, Anton (IRRI)" w:date="2023-10-06T20:02:00Z">
                  <w:rPr>
                    <w:rFonts w:ascii="Gill Sans MT" w:eastAsia="Times New Roman" w:hAnsi="Gill Sans MT" w:cs="Calibri"/>
                    <w:color w:val="000000"/>
                    <w:sz w:val="18"/>
                    <w:szCs w:val="18"/>
                    <w:lang w:eastAsia="en-ZW"/>
                  </w:rPr>
                </w:rPrChange>
              </w:rPr>
              <w:t>1</w:t>
            </w:r>
          </w:p>
        </w:tc>
        <w:tc>
          <w:tcPr>
            <w:tcW w:w="1072" w:type="pct"/>
            <w:noWrap/>
          </w:tcPr>
          <w:p w14:paraId="5135FF0E" w14:textId="77777777" w:rsidR="00D1614E" w:rsidRPr="00256197" w:rsidRDefault="00D1614E" w:rsidP="00DB11CB">
            <w:pPr>
              <w:spacing w:line="240" w:lineRule="auto"/>
              <w:rPr>
                <w:rFonts w:eastAsia="Times New Roman" w:cs="Times New Roman"/>
                <w:color w:val="000000"/>
                <w:sz w:val="18"/>
                <w:szCs w:val="18"/>
                <w:lang w:eastAsia="en-ZW"/>
                <w:rPrChange w:id="3707"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708" w:author="Urfels, Anton (IRRI)" w:date="2023-10-06T20:02:00Z">
                  <w:rPr>
                    <w:rFonts w:ascii="Gill Sans MT" w:eastAsia="Times New Roman" w:hAnsi="Gill Sans MT" w:cs="Calibri"/>
                    <w:color w:val="000000"/>
                    <w:sz w:val="18"/>
                    <w:szCs w:val="18"/>
                    <w:lang w:eastAsia="en-ZW"/>
                  </w:rPr>
                </w:rPrChange>
              </w:rPr>
              <w:t>2</w:t>
            </w:r>
          </w:p>
        </w:tc>
        <w:tc>
          <w:tcPr>
            <w:tcW w:w="615" w:type="pct"/>
            <w:noWrap/>
          </w:tcPr>
          <w:p w14:paraId="1F86A31D" w14:textId="77777777" w:rsidR="00D1614E" w:rsidRPr="00256197" w:rsidRDefault="00D1614E" w:rsidP="00DB11CB">
            <w:pPr>
              <w:spacing w:line="240" w:lineRule="auto"/>
              <w:jc w:val="right"/>
              <w:rPr>
                <w:rFonts w:eastAsia="Times New Roman" w:cs="Times New Roman"/>
                <w:color w:val="000000"/>
                <w:sz w:val="18"/>
                <w:szCs w:val="18"/>
                <w:lang w:eastAsia="en-ZW"/>
                <w:rPrChange w:id="3709"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710" w:author="Urfels, Anton (IRRI)" w:date="2023-10-06T20:02:00Z">
                  <w:rPr>
                    <w:rFonts w:ascii="Gill Sans MT" w:eastAsia="Times New Roman" w:hAnsi="Gill Sans MT" w:cs="Calibri"/>
                    <w:color w:val="000000"/>
                    <w:sz w:val="18"/>
                    <w:szCs w:val="18"/>
                    <w:lang w:eastAsia="en-ZW"/>
                  </w:rPr>
                </w:rPrChange>
              </w:rPr>
              <w:t>3</w:t>
            </w:r>
          </w:p>
        </w:tc>
        <w:tc>
          <w:tcPr>
            <w:tcW w:w="561" w:type="pct"/>
            <w:noWrap/>
          </w:tcPr>
          <w:p w14:paraId="0B2C6003" w14:textId="77777777" w:rsidR="00D1614E" w:rsidRPr="00256197" w:rsidRDefault="00D1614E" w:rsidP="00DB11CB">
            <w:pPr>
              <w:spacing w:line="240" w:lineRule="auto"/>
              <w:jc w:val="right"/>
              <w:rPr>
                <w:rFonts w:eastAsia="Times New Roman" w:cs="Times New Roman"/>
                <w:color w:val="000000"/>
                <w:sz w:val="18"/>
                <w:szCs w:val="18"/>
                <w:lang w:eastAsia="en-ZW"/>
                <w:rPrChange w:id="3711"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712" w:author="Urfels, Anton (IRRI)" w:date="2023-10-06T20:02:00Z">
                  <w:rPr>
                    <w:rFonts w:ascii="Gill Sans MT" w:eastAsia="Times New Roman" w:hAnsi="Gill Sans MT" w:cs="Calibri"/>
                    <w:color w:val="000000"/>
                    <w:sz w:val="18"/>
                    <w:szCs w:val="18"/>
                    <w:lang w:eastAsia="en-ZW"/>
                  </w:rPr>
                </w:rPrChange>
              </w:rPr>
              <w:t>4</w:t>
            </w:r>
          </w:p>
        </w:tc>
        <w:tc>
          <w:tcPr>
            <w:tcW w:w="561" w:type="pct"/>
            <w:noWrap/>
          </w:tcPr>
          <w:p w14:paraId="406C09B6" w14:textId="77777777" w:rsidR="00D1614E" w:rsidRPr="00256197" w:rsidRDefault="00D1614E" w:rsidP="00DB11CB">
            <w:pPr>
              <w:spacing w:line="240" w:lineRule="auto"/>
              <w:jc w:val="right"/>
              <w:rPr>
                <w:rFonts w:eastAsia="Times New Roman" w:cs="Times New Roman"/>
                <w:color w:val="000000"/>
                <w:sz w:val="18"/>
                <w:szCs w:val="18"/>
                <w:lang w:eastAsia="en-ZW"/>
                <w:rPrChange w:id="3713"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714" w:author="Urfels, Anton (IRRI)" w:date="2023-10-06T20:02:00Z">
                  <w:rPr>
                    <w:rFonts w:ascii="Gill Sans MT" w:eastAsia="Times New Roman" w:hAnsi="Gill Sans MT" w:cs="Calibri"/>
                    <w:color w:val="000000"/>
                    <w:sz w:val="18"/>
                    <w:szCs w:val="18"/>
                    <w:lang w:eastAsia="en-ZW"/>
                  </w:rPr>
                </w:rPrChange>
              </w:rPr>
              <w:t>5</w:t>
            </w:r>
          </w:p>
        </w:tc>
        <w:tc>
          <w:tcPr>
            <w:tcW w:w="561" w:type="pct"/>
            <w:noWrap/>
          </w:tcPr>
          <w:p w14:paraId="0BBD74EB" w14:textId="77777777" w:rsidR="00D1614E" w:rsidRPr="00256197" w:rsidRDefault="00D1614E" w:rsidP="00DB11CB">
            <w:pPr>
              <w:spacing w:line="240" w:lineRule="auto"/>
              <w:jc w:val="right"/>
              <w:rPr>
                <w:rFonts w:eastAsia="Times New Roman" w:cs="Times New Roman"/>
                <w:color w:val="000000"/>
                <w:sz w:val="18"/>
                <w:szCs w:val="18"/>
                <w:lang w:eastAsia="en-ZW"/>
                <w:rPrChange w:id="3715"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716" w:author="Urfels, Anton (IRRI)" w:date="2023-10-06T20:02:00Z">
                  <w:rPr>
                    <w:rFonts w:ascii="Gill Sans MT" w:eastAsia="Times New Roman" w:hAnsi="Gill Sans MT" w:cs="Calibri"/>
                    <w:color w:val="000000"/>
                    <w:sz w:val="18"/>
                    <w:szCs w:val="18"/>
                    <w:lang w:eastAsia="en-ZW"/>
                  </w:rPr>
                </w:rPrChange>
              </w:rPr>
              <w:t>6</w:t>
            </w:r>
          </w:p>
        </w:tc>
        <w:tc>
          <w:tcPr>
            <w:tcW w:w="561" w:type="pct"/>
            <w:noWrap/>
          </w:tcPr>
          <w:p w14:paraId="7E3B2120" w14:textId="77777777" w:rsidR="00D1614E" w:rsidRPr="00256197" w:rsidRDefault="00D1614E" w:rsidP="00DB11CB">
            <w:pPr>
              <w:spacing w:line="240" w:lineRule="auto"/>
              <w:jc w:val="right"/>
              <w:rPr>
                <w:rFonts w:eastAsia="Times New Roman" w:cs="Times New Roman"/>
                <w:color w:val="000000"/>
                <w:sz w:val="18"/>
                <w:szCs w:val="18"/>
                <w:lang w:eastAsia="en-ZW"/>
                <w:rPrChange w:id="3717"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718" w:author="Urfels, Anton (IRRI)" w:date="2023-10-06T20:02:00Z">
                  <w:rPr>
                    <w:rFonts w:ascii="Gill Sans MT" w:eastAsia="Times New Roman" w:hAnsi="Gill Sans MT" w:cs="Calibri"/>
                    <w:color w:val="000000"/>
                    <w:sz w:val="18"/>
                    <w:szCs w:val="18"/>
                    <w:lang w:eastAsia="en-ZW"/>
                  </w:rPr>
                </w:rPrChange>
              </w:rPr>
              <w:t>7</w:t>
            </w:r>
          </w:p>
        </w:tc>
        <w:tc>
          <w:tcPr>
            <w:tcW w:w="561" w:type="pct"/>
            <w:noWrap/>
          </w:tcPr>
          <w:p w14:paraId="3D72CCF3" w14:textId="77777777" w:rsidR="00D1614E" w:rsidRPr="00256197" w:rsidRDefault="00D1614E" w:rsidP="00DB11CB">
            <w:pPr>
              <w:spacing w:line="240" w:lineRule="auto"/>
              <w:jc w:val="right"/>
              <w:rPr>
                <w:rFonts w:eastAsia="Times New Roman" w:cs="Times New Roman"/>
                <w:color w:val="000000"/>
                <w:sz w:val="18"/>
                <w:szCs w:val="18"/>
                <w:lang w:eastAsia="en-ZW"/>
                <w:rPrChange w:id="3719"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720" w:author="Urfels, Anton (IRRI)" w:date="2023-10-06T20:02:00Z">
                  <w:rPr>
                    <w:rFonts w:ascii="Gill Sans MT" w:eastAsia="Times New Roman" w:hAnsi="Gill Sans MT" w:cs="Calibri"/>
                    <w:color w:val="000000"/>
                    <w:sz w:val="18"/>
                    <w:szCs w:val="18"/>
                    <w:lang w:eastAsia="en-ZW"/>
                  </w:rPr>
                </w:rPrChange>
              </w:rPr>
              <w:t>8</w:t>
            </w:r>
          </w:p>
        </w:tc>
      </w:tr>
      <w:tr w:rsidR="00D1614E" w:rsidRPr="00256197" w14:paraId="142CB815" w14:textId="77777777" w:rsidTr="00DB11CB">
        <w:trPr>
          <w:trHeight w:val="288"/>
          <w:jc w:val="center"/>
        </w:trPr>
        <w:tc>
          <w:tcPr>
            <w:tcW w:w="507" w:type="pct"/>
            <w:vMerge w:val="restart"/>
          </w:tcPr>
          <w:p w14:paraId="7E8B3F0D" w14:textId="77777777" w:rsidR="00D1614E" w:rsidRPr="00256197" w:rsidRDefault="00D1614E" w:rsidP="00DB11CB">
            <w:pPr>
              <w:spacing w:line="240" w:lineRule="auto"/>
              <w:rPr>
                <w:rFonts w:eastAsia="Times New Roman" w:cs="Times New Roman"/>
                <w:color w:val="000000"/>
                <w:sz w:val="18"/>
                <w:szCs w:val="18"/>
                <w:lang w:eastAsia="en-ZW"/>
                <w:rPrChange w:id="3721"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722" w:author="Urfels, Anton (IRRI)" w:date="2023-10-06T20:02:00Z">
                  <w:rPr>
                    <w:rFonts w:ascii="Gill Sans MT" w:eastAsia="Times New Roman" w:hAnsi="Gill Sans MT" w:cs="Calibri"/>
                    <w:color w:val="000000"/>
                    <w:sz w:val="18"/>
                    <w:szCs w:val="18"/>
                    <w:lang w:eastAsia="en-ZW"/>
                  </w:rPr>
                </w:rPrChange>
              </w:rPr>
              <w:t>Upper bound</w:t>
            </w:r>
          </w:p>
        </w:tc>
        <w:tc>
          <w:tcPr>
            <w:tcW w:w="1072" w:type="pct"/>
            <w:noWrap/>
            <w:hideMark/>
          </w:tcPr>
          <w:p w14:paraId="3EFED6D3" w14:textId="77777777" w:rsidR="00D1614E" w:rsidRPr="00256197" w:rsidRDefault="00D1614E" w:rsidP="00DB11CB">
            <w:pPr>
              <w:spacing w:line="240" w:lineRule="auto"/>
              <w:rPr>
                <w:rFonts w:eastAsia="Times New Roman" w:cs="Times New Roman"/>
                <w:color w:val="000000"/>
                <w:sz w:val="18"/>
                <w:szCs w:val="18"/>
                <w:lang w:eastAsia="en-ZW"/>
                <w:rPrChange w:id="3723"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724" w:author="Urfels, Anton (IRRI)" w:date="2023-10-06T20:02:00Z">
                  <w:rPr>
                    <w:rFonts w:ascii="Gill Sans MT" w:eastAsia="Times New Roman" w:hAnsi="Gill Sans MT" w:cs="Calibri"/>
                    <w:color w:val="000000"/>
                    <w:sz w:val="18"/>
                    <w:szCs w:val="18"/>
                    <w:lang w:eastAsia="en-ZW"/>
                  </w:rPr>
                </w:rPrChange>
              </w:rPr>
              <w:t>Mean</w:t>
            </w:r>
          </w:p>
        </w:tc>
        <w:tc>
          <w:tcPr>
            <w:tcW w:w="615" w:type="pct"/>
            <w:noWrap/>
            <w:vAlign w:val="bottom"/>
          </w:tcPr>
          <w:p w14:paraId="5184354B" w14:textId="77777777" w:rsidR="00D1614E" w:rsidRPr="00256197" w:rsidRDefault="00D1614E" w:rsidP="00DB11CB">
            <w:pPr>
              <w:spacing w:line="240" w:lineRule="auto"/>
              <w:jc w:val="right"/>
              <w:rPr>
                <w:rFonts w:eastAsia="Times New Roman" w:cs="Times New Roman"/>
                <w:color w:val="000000"/>
                <w:sz w:val="18"/>
                <w:szCs w:val="18"/>
                <w:lang w:eastAsia="en-ZW"/>
                <w:rPrChange w:id="372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26" w:author="Urfels, Anton (IRRI)" w:date="2023-10-06T20:02:00Z">
                  <w:rPr>
                    <w:rFonts w:ascii="Gill Sans MT" w:hAnsi="Gill Sans MT" w:cs="Calibri"/>
                    <w:color w:val="000000"/>
                    <w:sz w:val="18"/>
                    <w:szCs w:val="18"/>
                  </w:rPr>
                </w:rPrChange>
              </w:rPr>
              <w:t>-20013.05</w:t>
            </w:r>
          </w:p>
        </w:tc>
        <w:tc>
          <w:tcPr>
            <w:tcW w:w="561" w:type="pct"/>
            <w:noWrap/>
            <w:vAlign w:val="bottom"/>
          </w:tcPr>
          <w:p w14:paraId="57FD5383" w14:textId="77777777" w:rsidR="00D1614E" w:rsidRPr="00256197" w:rsidRDefault="00D1614E" w:rsidP="00DB11CB">
            <w:pPr>
              <w:spacing w:line="240" w:lineRule="auto"/>
              <w:jc w:val="right"/>
              <w:rPr>
                <w:rFonts w:eastAsia="Times New Roman" w:cs="Times New Roman"/>
                <w:color w:val="000000"/>
                <w:sz w:val="18"/>
                <w:szCs w:val="18"/>
                <w:lang w:eastAsia="en-ZW"/>
                <w:rPrChange w:id="372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28" w:author="Urfels, Anton (IRRI)" w:date="2023-10-06T20:02:00Z">
                  <w:rPr>
                    <w:rFonts w:ascii="Gill Sans MT" w:hAnsi="Gill Sans MT" w:cs="Calibri"/>
                    <w:color w:val="000000"/>
                    <w:sz w:val="18"/>
                    <w:szCs w:val="18"/>
                  </w:rPr>
                </w:rPrChange>
              </w:rPr>
              <w:t>55883.71</w:t>
            </w:r>
          </w:p>
        </w:tc>
        <w:tc>
          <w:tcPr>
            <w:tcW w:w="561" w:type="pct"/>
            <w:noWrap/>
            <w:vAlign w:val="bottom"/>
          </w:tcPr>
          <w:p w14:paraId="2C79BD8E" w14:textId="77777777" w:rsidR="00D1614E" w:rsidRPr="00256197" w:rsidRDefault="00D1614E" w:rsidP="00DB11CB">
            <w:pPr>
              <w:spacing w:line="240" w:lineRule="auto"/>
              <w:jc w:val="right"/>
              <w:rPr>
                <w:rFonts w:eastAsia="Times New Roman" w:cs="Times New Roman"/>
                <w:color w:val="000000"/>
                <w:sz w:val="18"/>
                <w:szCs w:val="18"/>
                <w:lang w:eastAsia="en-ZW"/>
                <w:rPrChange w:id="372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30" w:author="Urfels, Anton (IRRI)" w:date="2023-10-06T20:02:00Z">
                  <w:rPr>
                    <w:rFonts w:ascii="Gill Sans MT" w:hAnsi="Gill Sans MT" w:cs="Calibri"/>
                    <w:color w:val="000000"/>
                    <w:sz w:val="18"/>
                    <w:szCs w:val="18"/>
                  </w:rPr>
                </w:rPrChange>
              </w:rPr>
              <w:t>63616.27</w:t>
            </w:r>
          </w:p>
        </w:tc>
        <w:tc>
          <w:tcPr>
            <w:tcW w:w="561" w:type="pct"/>
            <w:noWrap/>
            <w:vAlign w:val="bottom"/>
          </w:tcPr>
          <w:p w14:paraId="5569B8D1" w14:textId="77777777" w:rsidR="00D1614E" w:rsidRPr="00256197" w:rsidRDefault="00D1614E" w:rsidP="00DB11CB">
            <w:pPr>
              <w:spacing w:line="240" w:lineRule="auto"/>
              <w:jc w:val="right"/>
              <w:rPr>
                <w:rFonts w:eastAsia="Times New Roman" w:cs="Times New Roman"/>
                <w:color w:val="000000"/>
                <w:sz w:val="18"/>
                <w:szCs w:val="18"/>
                <w:lang w:eastAsia="en-ZW"/>
                <w:rPrChange w:id="373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32" w:author="Urfels, Anton (IRRI)" w:date="2023-10-06T20:02:00Z">
                  <w:rPr>
                    <w:rFonts w:ascii="Gill Sans MT" w:hAnsi="Gill Sans MT" w:cs="Calibri"/>
                    <w:color w:val="000000"/>
                    <w:sz w:val="18"/>
                    <w:szCs w:val="18"/>
                  </w:rPr>
                </w:rPrChange>
              </w:rPr>
              <w:t>49155.51</w:t>
            </w:r>
          </w:p>
        </w:tc>
        <w:tc>
          <w:tcPr>
            <w:tcW w:w="561" w:type="pct"/>
            <w:noWrap/>
            <w:vAlign w:val="bottom"/>
          </w:tcPr>
          <w:p w14:paraId="53E407A9" w14:textId="77777777" w:rsidR="00D1614E" w:rsidRPr="00256197" w:rsidRDefault="00D1614E" w:rsidP="00DB11CB">
            <w:pPr>
              <w:spacing w:line="240" w:lineRule="auto"/>
              <w:jc w:val="right"/>
              <w:rPr>
                <w:rFonts w:eastAsia="Times New Roman" w:cs="Times New Roman"/>
                <w:color w:val="000000"/>
                <w:sz w:val="18"/>
                <w:szCs w:val="18"/>
                <w:lang w:eastAsia="en-ZW"/>
                <w:rPrChange w:id="373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34" w:author="Urfels, Anton (IRRI)" w:date="2023-10-06T20:02:00Z">
                  <w:rPr>
                    <w:rFonts w:ascii="Gill Sans MT" w:hAnsi="Gill Sans MT" w:cs="Calibri"/>
                    <w:color w:val="000000"/>
                    <w:sz w:val="18"/>
                    <w:szCs w:val="18"/>
                  </w:rPr>
                </w:rPrChange>
              </w:rPr>
              <w:t>20429.77</w:t>
            </w:r>
          </w:p>
        </w:tc>
        <w:tc>
          <w:tcPr>
            <w:tcW w:w="561" w:type="pct"/>
            <w:noWrap/>
            <w:vAlign w:val="bottom"/>
          </w:tcPr>
          <w:p w14:paraId="6E06C126" w14:textId="77777777" w:rsidR="00D1614E" w:rsidRPr="00256197" w:rsidRDefault="00D1614E" w:rsidP="00DB11CB">
            <w:pPr>
              <w:spacing w:line="240" w:lineRule="auto"/>
              <w:jc w:val="right"/>
              <w:rPr>
                <w:rFonts w:eastAsia="Times New Roman" w:cs="Times New Roman"/>
                <w:color w:val="000000"/>
                <w:sz w:val="18"/>
                <w:szCs w:val="18"/>
                <w:lang w:eastAsia="en-ZW"/>
                <w:rPrChange w:id="373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36" w:author="Urfels, Anton (IRRI)" w:date="2023-10-06T20:02:00Z">
                  <w:rPr>
                    <w:rFonts w:ascii="Gill Sans MT" w:hAnsi="Gill Sans MT" w:cs="Calibri"/>
                    <w:color w:val="000000"/>
                    <w:sz w:val="18"/>
                    <w:szCs w:val="18"/>
                  </w:rPr>
                </w:rPrChange>
              </w:rPr>
              <w:t>7515.66</w:t>
            </w:r>
          </w:p>
        </w:tc>
      </w:tr>
      <w:tr w:rsidR="00D1614E" w:rsidRPr="00256197" w14:paraId="46282F40" w14:textId="77777777" w:rsidTr="00DB11CB">
        <w:trPr>
          <w:trHeight w:val="288"/>
          <w:jc w:val="center"/>
        </w:trPr>
        <w:tc>
          <w:tcPr>
            <w:tcW w:w="507" w:type="pct"/>
            <w:vMerge/>
          </w:tcPr>
          <w:p w14:paraId="129EB90D" w14:textId="77777777" w:rsidR="00D1614E" w:rsidRPr="00256197" w:rsidRDefault="00D1614E" w:rsidP="00DB11CB">
            <w:pPr>
              <w:spacing w:line="240" w:lineRule="auto"/>
              <w:rPr>
                <w:rFonts w:eastAsia="Times New Roman" w:cs="Times New Roman"/>
                <w:color w:val="000000"/>
                <w:sz w:val="18"/>
                <w:szCs w:val="18"/>
                <w:lang w:eastAsia="en-ZW"/>
                <w:rPrChange w:id="3737"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6E2DDCC5" w14:textId="77777777" w:rsidR="00D1614E" w:rsidRPr="00256197" w:rsidRDefault="00D1614E" w:rsidP="00DB11CB">
            <w:pPr>
              <w:spacing w:line="240" w:lineRule="auto"/>
              <w:rPr>
                <w:rFonts w:eastAsia="Times New Roman" w:cs="Times New Roman"/>
                <w:color w:val="000000"/>
                <w:sz w:val="18"/>
                <w:szCs w:val="18"/>
                <w:lang w:eastAsia="en-ZW"/>
                <w:rPrChange w:id="3738"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739" w:author="Urfels, Anton (IRRI)" w:date="2023-10-06T20:02:00Z">
                  <w:rPr>
                    <w:rFonts w:ascii="Gill Sans MT" w:eastAsia="Times New Roman" w:hAnsi="Gill Sans MT" w:cs="Calibri"/>
                    <w:color w:val="000000"/>
                    <w:sz w:val="18"/>
                    <w:szCs w:val="18"/>
                    <w:lang w:eastAsia="en-ZW"/>
                  </w:rPr>
                </w:rPrChange>
              </w:rPr>
              <w:t>Standard deviation</w:t>
            </w:r>
          </w:p>
        </w:tc>
        <w:tc>
          <w:tcPr>
            <w:tcW w:w="615" w:type="pct"/>
            <w:noWrap/>
            <w:vAlign w:val="bottom"/>
          </w:tcPr>
          <w:p w14:paraId="707B627B" w14:textId="77777777" w:rsidR="00D1614E" w:rsidRPr="00256197" w:rsidRDefault="00D1614E" w:rsidP="00DB11CB">
            <w:pPr>
              <w:spacing w:line="240" w:lineRule="auto"/>
              <w:jc w:val="right"/>
              <w:rPr>
                <w:rFonts w:eastAsia="Times New Roman" w:cs="Times New Roman"/>
                <w:color w:val="000000"/>
                <w:sz w:val="18"/>
                <w:szCs w:val="18"/>
                <w:lang w:eastAsia="en-ZW"/>
                <w:rPrChange w:id="374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41" w:author="Urfels, Anton (IRRI)" w:date="2023-10-06T20:02:00Z">
                  <w:rPr>
                    <w:rFonts w:ascii="Gill Sans MT" w:hAnsi="Gill Sans MT" w:cs="Calibri"/>
                    <w:color w:val="000000"/>
                    <w:sz w:val="18"/>
                    <w:szCs w:val="18"/>
                  </w:rPr>
                </w:rPrChange>
              </w:rPr>
              <w:t>32655.19</w:t>
            </w:r>
          </w:p>
        </w:tc>
        <w:tc>
          <w:tcPr>
            <w:tcW w:w="561" w:type="pct"/>
            <w:noWrap/>
            <w:vAlign w:val="bottom"/>
          </w:tcPr>
          <w:p w14:paraId="487DFEB2" w14:textId="77777777" w:rsidR="00D1614E" w:rsidRPr="00256197" w:rsidRDefault="00D1614E" w:rsidP="00DB11CB">
            <w:pPr>
              <w:spacing w:line="240" w:lineRule="auto"/>
              <w:jc w:val="right"/>
              <w:rPr>
                <w:rFonts w:eastAsia="Times New Roman" w:cs="Times New Roman"/>
                <w:color w:val="000000"/>
                <w:sz w:val="18"/>
                <w:szCs w:val="18"/>
                <w:lang w:eastAsia="en-ZW"/>
                <w:rPrChange w:id="374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43" w:author="Urfels, Anton (IRRI)" w:date="2023-10-06T20:02:00Z">
                  <w:rPr>
                    <w:rFonts w:ascii="Gill Sans MT" w:hAnsi="Gill Sans MT" w:cs="Calibri"/>
                    <w:color w:val="000000"/>
                    <w:sz w:val="18"/>
                    <w:szCs w:val="18"/>
                  </w:rPr>
                </w:rPrChange>
              </w:rPr>
              <w:t>9074.47</w:t>
            </w:r>
          </w:p>
        </w:tc>
        <w:tc>
          <w:tcPr>
            <w:tcW w:w="561" w:type="pct"/>
            <w:noWrap/>
            <w:vAlign w:val="bottom"/>
          </w:tcPr>
          <w:p w14:paraId="24A0CFCD" w14:textId="77777777" w:rsidR="00D1614E" w:rsidRPr="00256197" w:rsidRDefault="00D1614E" w:rsidP="00DB11CB">
            <w:pPr>
              <w:spacing w:line="240" w:lineRule="auto"/>
              <w:jc w:val="right"/>
              <w:rPr>
                <w:rFonts w:eastAsia="Times New Roman" w:cs="Times New Roman"/>
                <w:color w:val="000000"/>
                <w:sz w:val="18"/>
                <w:szCs w:val="18"/>
                <w:lang w:eastAsia="en-ZW"/>
                <w:rPrChange w:id="374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45" w:author="Urfels, Anton (IRRI)" w:date="2023-10-06T20:02:00Z">
                  <w:rPr>
                    <w:rFonts w:ascii="Gill Sans MT" w:hAnsi="Gill Sans MT" w:cs="Calibri"/>
                    <w:color w:val="000000"/>
                    <w:sz w:val="18"/>
                    <w:szCs w:val="18"/>
                  </w:rPr>
                </w:rPrChange>
              </w:rPr>
              <w:t>17482.79</w:t>
            </w:r>
          </w:p>
        </w:tc>
        <w:tc>
          <w:tcPr>
            <w:tcW w:w="561" w:type="pct"/>
            <w:noWrap/>
            <w:vAlign w:val="bottom"/>
          </w:tcPr>
          <w:p w14:paraId="4850BCD8" w14:textId="77777777" w:rsidR="00D1614E" w:rsidRPr="00256197" w:rsidRDefault="00D1614E" w:rsidP="00DB11CB">
            <w:pPr>
              <w:spacing w:line="240" w:lineRule="auto"/>
              <w:jc w:val="right"/>
              <w:rPr>
                <w:rFonts w:eastAsia="Times New Roman" w:cs="Times New Roman"/>
                <w:color w:val="000000"/>
                <w:sz w:val="18"/>
                <w:szCs w:val="18"/>
                <w:lang w:eastAsia="en-ZW"/>
                <w:rPrChange w:id="374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47" w:author="Urfels, Anton (IRRI)" w:date="2023-10-06T20:02:00Z">
                  <w:rPr>
                    <w:rFonts w:ascii="Gill Sans MT" w:hAnsi="Gill Sans MT" w:cs="Calibri"/>
                    <w:color w:val="000000"/>
                    <w:sz w:val="18"/>
                    <w:szCs w:val="18"/>
                  </w:rPr>
                </w:rPrChange>
              </w:rPr>
              <w:t>18110.54</w:t>
            </w:r>
          </w:p>
        </w:tc>
        <w:tc>
          <w:tcPr>
            <w:tcW w:w="561" w:type="pct"/>
            <w:noWrap/>
            <w:vAlign w:val="bottom"/>
          </w:tcPr>
          <w:p w14:paraId="5C698E59" w14:textId="77777777" w:rsidR="00D1614E" w:rsidRPr="00256197" w:rsidRDefault="00D1614E" w:rsidP="00DB11CB">
            <w:pPr>
              <w:spacing w:line="240" w:lineRule="auto"/>
              <w:jc w:val="right"/>
              <w:rPr>
                <w:rFonts w:eastAsia="Times New Roman" w:cs="Times New Roman"/>
                <w:color w:val="000000"/>
                <w:sz w:val="18"/>
                <w:szCs w:val="18"/>
                <w:lang w:eastAsia="en-ZW"/>
                <w:rPrChange w:id="374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49" w:author="Urfels, Anton (IRRI)" w:date="2023-10-06T20:02:00Z">
                  <w:rPr>
                    <w:rFonts w:ascii="Gill Sans MT" w:hAnsi="Gill Sans MT" w:cs="Calibri"/>
                    <w:color w:val="000000"/>
                    <w:sz w:val="18"/>
                    <w:szCs w:val="18"/>
                  </w:rPr>
                </w:rPrChange>
              </w:rPr>
              <w:t>18591.31</w:t>
            </w:r>
          </w:p>
        </w:tc>
        <w:tc>
          <w:tcPr>
            <w:tcW w:w="561" w:type="pct"/>
            <w:noWrap/>
            <w:vAlign w:val="bottom"/>
          </w:tcPr>
          <w:p w14:paraId="5886CB0A" w14:textId="77777777" w:rsidR="00D1614E" w:rsidRPr="00256197" w:rsidRDefault="00D1614E" w:rsidP="00DB11CB">
            <w:pPr>
              <w:spacing w:line="240" w:lineRule="auto"/>
              <w:jc w:val="right"/>
              <w:rPr>
                <w:rFonts w:eastAsia="Times New Roman" w:cs="Times New Roman"/>
                <w:color w:val="000000"/>
                <w:sz w:val="18"/>
                <w:szCs w:val="18"/>
                <w:lang w:eastAsia="en-ZW"/>
                <w:rPrChange w:id="375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51" w:author="Urfels, Anton (IRRI)" w:date="2023-10-06T20:02:00Z">
                  <w:rPr>
                    <w:rFonts w:ascii="Gill Sans MT" w:hAnsi="Gill Sans MT" w:cs="Calibri"/>
                    <w:color w:val="000000"/>
                    <w:sz w:val="18"/>
                    <w:szCs w:val="18"/>
                  </w:rPr>
                </w:rPrChange>
              </w:rPr>
              <w:t>22571.44</w:t>
            </w:r>
          </w:p>
        </w:tc>
      </w:tr>
      <w:tr w:rsidR="00D1614E" w:rsidRPr="00256197" w14:paraId="2C2FF049" w14:textId="77777777" w:rsidTr="00DB11CB">
        <w:trPr>
          <w:trHeight w:val="288"/>
          <w:jc w:val="center"/>
        </w:trPr>
        <w:tc>
          <w:tcPr>
            <w:tcW w:w="507" w:type="pct"/>
            <w:vMerge/>
          </w:tcPr>
          <w:p w14:paraId="0EA98451" w14:textId="77777777" w:rsidR="00D1614E" w:rsidRPr="00256197" w:rsidRDefault="00D1614E" w:rsidP="00DB11CB">
            <w:pPr>
              <w:spacing w:line="240" w:lineRule="auto"/>
              <w:rPr>
                <w:rFonts w:eastAsia="Times New Roman" w:cs="Times New Roman"/>
                <w:color w:val="000000"/>
                <w:sz w:val="18"/>
                <w:szCs w:val="18"/>
                <w:lang w:eastAsia="en-ZW"/>
                <w:rPrChange w:id="3752"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1845D7A4" w14:textId="77777777" w:rsidR="00D1614E" w:rsidRPr="00256197" w:rsidRDefault="00D1614E" w:rsidP="00DB11CB">
            <w:pPr>
              <w:spacing w:line="240" w:lineRule="auto"/>
              <w:rPr>
                <w:rFonts w:eastAsia="Times New Roman" w:cs="Times New Roman"/>
                <w:color w:val="000000"/>
                <w:sz w:val="18"/>
                <w:szCs w:val="18"/>
                <w:lang w:eastAsia="en-ZW"/>
                <w:rPrChange w:id="3753"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754" w:author="Urfels, Anton (IRRI)" w:date="2023-10-06T20:02:00Z">
                  <w:rPr>
                    <w:rFonts w:ascii="Gill Sans MT" w:eastAsia="Times New Roman" w:hAnsi="Gill Sans MT" w:cs="Calibri"/>
                    <w:color w:val="000000"/>
                    <w:sz w:val="18"/>
                    <w:szCs w:val="18"/>
                    <w:lang w:eastAsia="en-ZW"/>
                  </w:rPr>
                </w:rPrChange>
              </w:rPr>
              <w:t>Min</w:t>
            </w:r>
          </w:p>
        </w:tc>
        <w:tc>
          <w:tcPr>
            <w:tcW w:w="615" w:type="pct"/>
            <w:noWrap/>
            <w:vAlign w:val="bottom"/>
          </w:tcPr>
          <w:p w14:paraId="4A6E7B9B" w14:textId="77777777" w:rsidR="00D1614E" w:rsidRPr="00256197" w:rsidRDefault="00D1614E" w:rsidP="00DB11CB">
            <w:pPr>
              <w:spacing w:line="240" w:lineRule="auto"/>
              <w:jc w:val="right"/>
              <w:rPr>
                <w:rFonts w:eastAsia="Times New Roman" w:cs="Times New Roman"/>
                <w:color w:val="000000"/>
                <w:sz w:val="18"/>
                <w:szCs w:val="18"/>
                <w:lang w:eastAsia="en-ZW"/>
                <w:rPrChange w:id="375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56" w:author="Urfels, Anton (IRRI)" w:date="2023-10-06T20:02:00Z">
                  <w:rPr>
                    <w:rFonts w:ascii="Gill Sans MT" w:hAnsi="Gill Sans MT" w:cs="Calibri"/>
                    <w:color w:val="000000"/>
                    <w:sz w:val="18"/>
                    <w:szCs w:val="18"/>
                  </w:rPr>
                </w:rPrChange>
              </w:rPr>
              <w:t>-95787.35</w:t>
            </w:r>
          </w:p>
        </w:tc>
        <w:tc>
          <w:tcPr>
            <w:tcW w:w="561" w:type="pct"/>
            <w:noWrap/>
            <w:vAlign w:val="bottom"/>
          </w:tcPr>
          <w:p w14:paraId="0B88B8A9" w14:textId="77777777" w:rsidR="00D1614E" w:rsidRPr="00256197" w:rsidRDefault="00D1614E" w:rsidP="00DB11CB">
            <w:pPr>
              <w:spacing w:line="240" w:lineRule="auto"/>
              <w:jc w:val="right"/>
              <w:rPr>
                <w:rFonts w:eastAsia="Times New Roman" w:cs="Times New Roman"/>
                <w:color w:val="000000"/>
                <w:sz w:val="18"/>
                <w:szCs w:val="18"/>
                <w:lang w:eastAsia="en-ZW"/>
                <w:rPrChange w:id="375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58" w:author="Urfels, Anton (IRRI)" w:date="2023-10-06T20:02:00Z">
                  <w:rPr>
                    <w:rFonts w:ascii="Gill Sans MT" w:hAnsi="Gill Sans MT" w:cs="Calibri"/>
                    <w:color w:val="000000"/>
                    <w:sz w:val="18"/>
                    <w:szCs w:val="18"/>
                  </w:rPr>
                </w:rPrChange>
              </w:rPr>
              <w:t>-10517.52</w:t>
            </w:r>
          </w:p>
        </w:tc>
        <w:tc>
          <w:tcPr>
            <w:tcW w:w="561" w:type="pct"/>
            <w:noWrap/>
            <w:vAlign w:val="bottom"/>
          </w:tcPr>
          <w:p w14:paraId="1720EC96" w14:textId="77777777" w:rsidR="00D1614E" w:rsidRPr="00256197" w:rsidRDefault="00D1614E" w:rsidP="00DB11CB">
            <w:pPr>
              <w:spacing w:line="240" w:lineRule="auto"/>
              <w:jc w:val="right"/>
              <w:rPr>
                <w:rFonts w:eastAsia="Times New Roman" w:cs="Times New Roman"/>
                <w:color w:val="000000"/>
                <w:sz w:val="18"/>
                <w:szCs w:val="18"/>
                <w:lang w:eastAsia="en-ZW"/>
                <w:rPrChange w:id="375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60" w:author="Urfels, Anton (IRRI)" w:date="2023-10-06T20:02:00Z">
                  <w:rPr>
                    <w:rFonts w:ascii="Gill Sans MT" w:hAnsi="Gill Sans MT" w:cs="Calibri"/>
                    <w:color w:val="000000"/>
                    <w:sz w:val="18"/>
                    <w:szCs w:val="18"/>
                  </w:rPr>
                </w:rPrChange>
              </w:rPr>
              <w:t>-4369.18</w:t>
            </w:r>
          </w:p>
        </w:tc>
        <w:tc>
          <w:tcPr>
            <w:tcW w:w="561" w:type="pct"/>
            <w:noWrap/>
            <w:vAlign w:val="bottom"/>
          </w:tcPr>
          <w:p w14:paraId="6520EB04" w14:textId="77777777" w:rsidR="00D1614E" w:rsidRPr="00256197" w:rsidRDefault="00D1614E" w:rsidP="00DB11CB">
            <w:pPr>
              <w:spacing w:line="240" w:lineRule="auto"/>
              <w:jc w:val="right"/>
              <w:rPr>
                <w:rFonts w:eastAsia="Times New Roman" w:cs="Times New Roman"/>
                <w:color w:val="000000"/>
                <w:sz w:val="18"/>
                <w:szCs w:val="18"/>
                <w:lang w:eastAsia="en-ZW"/>
                <w:rPrChange w:id="376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62" w:author="Urfels, Anton (IRRI)" w:date="2023-10-06T20:02:00Z">
                  <w:rPr>
                    <w:rFonts w:ascii="Gill Sans MT" w:hAnsi="Gill Sans MT" w:cs="Calibri"/>
                    <w:color w:val="000000"/>
                    <w:sz w:val="18"/>
                    <w:szCs w:val="18"/>
                  </w:rPr>
                </w:rPrChange>
              </w:rPr>
              <w:t>-19391.88</w:t>
            </w:r>
          </w:p>
        </w:tc>
        <w:tc>
          <w:tcPr>
            <w:tcW w:w="561" w:type="pct"/>
            <w:noWrap/>
            <w:vAlign w:val="bottom"/>
          </w:tcPr>
          <w:p w14:paraId="3AE4DEF5" w14:textId="77777777" w:rsidR="00D1614E" w:rsidRPr="00256197" w:rsidRDefault="00D1614E" w:rsidP="00DB11CB">
            <w:pPr>
              <w:spacing w:line="240" w:lineRule="auto"/>
              <w:jc w:val="right"/>
              <w:rPr>
                <w:rFonts w:eastAsia="Times New Roman" w:cs="Times New Roman"/>
                <w:color w:val="000000"/>
                <w:sz w:val="18"/>
                <w:szCs w:val="18"/>
                <w:lang w:eastAsia="en-ZW"/>
                <w:rPrChange w:id="376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64" w:author="Urfels, Anton (IRRI)" w:date="2023-10-06T20:02:00Z">
                  <w:rPr>
                    <w:rFonts w:ascii="Gill Sans MT" w:hAnsi="Gill Sans MT" w:cs="Calibri"/>
                    <w:color w:val="000000"/>
                    <w:sz w:val="18"/>
                    <w:szCs w:val="18"/>
                  </w:rPr>
                </w:rPrChange>
              </w:rPr>
              <w:t>-39021.17</w:t>
            </w:r>
          </w:p>
        </w:tc>
        <w:tc>
          <w:tcPr>
            <w:tcW w:w="561" w:type="pct"/>
            <w:noWrap/>
            <w:vAlign w:val="bottom"/>
          </w:tcPr>
          <w:p w14:paraId="794A230F" w14:textId="77777777" w:rsidR="00D1614E" w:rsidRPr="00256197" w:rsidRDefault="00D1614E" w:rsidP="00DB11CB">
            <w:pPr>
              <w:spacing w:line="240" w:lineRule="auto"/>
              <w:jc w:val="right"/>
              <w:rPr>
                <w:rFonts w:eastAsia="Times New Roman" w:cs="Times New Roman"/>
                <w:color w:val="000000"/>
                <w:sz w:val="18"/>
                <w:szCs w:val="18"/>
                <w:lang w:eastAsia="en-ZW"/>
                <w:rPrChange w:id="376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66" w:author="Urfels, Anton (IRRI)" w:date="2023-10-06T20:02:00Z">
                  <w:rPr>
                    <w:rFonts w:ascii="Gill Sans MT" w:hAnsi="Gill Sans MT" w:cs="Calibri"/>
                    <w:color w:val="000000"/>
                    <w:sz w:val="18"/>
                    <w:szCs w:val="18"/>
                  </w:rPr>
                </w:rPrChange>
              </w:rPr>
              <w:t>-50886.52</w:t>
            </w:r>
          </w:p>
        </w:tc>
      </w:tr>
      <w:tr w:rsidR="00D1614E" w:rsidRPr="00256197" w14:paraId="4A28D367" w14:textId="77777777" w:rsidTr="00DB11CB">
        <w:trPr>
          <w:trHeight w:val="288"/>
          <w:jc w:val="center"/>
        </w:trPr>
        <w:tc>
          <w:tcPr>
            <w:tcW w:w="507" w:type="pct"/>
            <w:vMerge/>
          </w:tcPr>
          <w:p w14:paraId="4621E17B" w14:textId="77777777" w:rsidR="00D1614E" w:rsidRPr="00256197" w:rsidRDefault="00D1614E" w:rsidP="00DB11CB">
            <w:pPr>
              <w:spacing w:line="240" w:lineRule="auto"/>
              <w:rPr>
                <w:rFonts w:eastAsia="Times New Roman" w:cs="Times New Roman"/>
                <w:color w:val="000000"/>
                <w:sz w:val="18"/>
                <w:szCs w:val="18"/>
                <w:lang w:eastAsia="en-ZW"/>
                <w:rPrChange w:id="3767"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1CD41808" w14:textId="77777777" w:rsidR="00D1614E" w:rsidRPr="00256197" w:rsidRDefault="00D1614E" w:rsidP="00DB11CB">
            <w:pPr>
              <w:spacing w:line="240" w:lineRule="auto"/>
              <w:rPr>
                <w:rFonts w:eastAsia="Times New Roman" w:cs="Times New Roman"/>
                <w:color w:val="000000"/>
                <w:sz w:val="18"/>
                <w:szCs w:val="18"/>
                <w:lang w:eastAsia="en-ZW"/>
                <w:rPrChange w:id="3768"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769" w:author="Urfels, Anton (IRRI)" w:date="2023-10-06T20:02:00Z">
                  <w:rPr>
                    <w:rFonts w:ascii="Gill Sans MT" w:eastAsia="Times New Roman" w:hAnsi="Gill Sans MT" w:cs="Calibri"/>
                    <w:color w:val="000000"/>
                    <w:sz w:val="18"/>
                    <w:szCs w:val="18"/>
                    <w:lang w:eastAsia="en-ZW"/>
                  </w:rPr>
                </w:rPrChange>
              </w:rPr>
              <w:t>10</w:t>
            </w:r>
            <w:r w:rsidRPr="00256197">
              <w:rPr>
                <w:rFonts w:eastAsia="Times New Roman" w:cs="Times New Roman"/>
                <w:color w:val="000000"/>
                <w:sz w:val="18"/>
                <w:szCs w:val="18"/>
                <w:vertAlign w:val="superscript"/>
                <w:lang w:eastAsia="en-ZW"/>
                <w:rPrChange w:id="3770" w:author="Urfels, Anton (IRRI)" w:date="2023-10-06T20:02:00Z">
                  <w:rPr>
                    <w:rFonts w:ascii="Gill Sans MT" w:eastAsia="Times New Roman" w:hAnsi="Gill Sans MT" w:cs="Calibri"/>
                    <w:color w:val="000000"/>
                    <w:sz w:val="18"/>
                    <w:szCs w:val="18"/>
                    <w:vertAlign w:val="superscript"/>
                    <w:lang w:eastAsia="en-ZW"/>
                  </w:rPr>
                </w:rPrChange>
              </w:rPr>
              <w:t>th</w:t>
            </w:r>
            <w:r w:rsidRPr="00256197">
              <w:rPr>
                <w:rFonts w:eastAsia="Times New Roman" w:cs="Times New Roman"/>
                <w:color w:val="000000"/>
                <w:sz w:val="18"/>
                <w:szCs w:val="18"/>
                <w:lang w:eastAsia="en-ZW"/>
                <w:rPrChange w:id="3771" w:author="Urfels, Anton (IRRI)" w:date="2023-10-06T20:02:00Z">
                  <w:rPr>
                    <w:rFonts w:ascii="Gill Sans MT" w:eastAsia="Times New Roman" w:hAnsi="Gill Sans MT" w:cs="Calibri"/>
                    <w:color w:val="000000"/>
                    <w:sz w:val="18"/>
                    <w:szCs w:val="18"/>
                    <w:lang w:eastAsia="en-ZW"/>
                  </w:rPr>
                </w:rPrChange>
              </w:rPr>
              <w:t xml:space="preserve"> percentile</w:t>
            </w:r>
          </w:p>
        </w:tc>
        <w:tc>
          <w:tcPr>
            <w:tcW w:w="615" w:type="pct"/>
            <w:noWrap/>
            <w:vAlign w:val="bottom"/>
          </w:tcPr>
          <w:p w14:paraId="0FAAB769" w14:textId="77777777" w:rsidR="00D1614E" w:rsidRPr="00256197" w:rsidRDefault="00D1614E" w:rsidP="00DB11CB">
            <w:pPr>
              <w:spacing w:line="240" w:lineRule="auto"/>
              <w:jc w:val="right"/>
              <w:rPr>
                <w:rFonts w:eastAsia="Times New Roman" w:cs="Times New Roman"/>
                <w:color w:val="000000"/>
                <w:sz w:val="18"/>
                <w:szCs w:val="18"/>
                <w:lang w:eastAsia="en-ZW"/>
                <w:rPrChange w:id="377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73" w:author="Urfels, Anton (IRRI)" w:date="2023-10-06T20:02:00Z">
                  <w:rPr>
                    <w:rFonts w:ascii="Gill Sans MT" w:hAnsi="Gill Sans MT" w:cs="Calibri"/>
                    <w:color w:val="000000"/>
                    <w:sz w:val="18"/>
                    <w:szCs w:val="18"/>
                  </w:rPr>
                </w:rPrChange>
              </w:rPr>
              <w:t>-59656.73</w:t>
            </w:r>
          </w:p>
        </w:tc>
        <w:tc>
          <w:tcPr>
            <w:tcW w:w="561" w:type="pct"/>
            <w:noWrap/>
            <w:vAlign w:val="bottom"/>
          </w:tcPr>
          <w:p w14:paraId="234AFC15" w14:textId="77777777" w:rsidR="00D1614E" w:rsidRPr="00256197" w:rsidRDefault="00D1614E" w:rsidP="00DB11CB">
            <w:pPr>
              <w:spacing w:line="240" w:lineRule="auto"/>
              <w:jc w:val="right"/>
              <w:rPr>
                <w:rFonts w:eastAsia="Times New Roman" w:cs="Times New Roman"/>
                <w:color w:val="000000"/>
                <w:sz w:val="18"/>
                <w:szCs w:val="18"/>
                <w:lang w:eastAsia="en-ZW"/>
                <w:rPrChange w:id="377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75" w:author="Urfels, Anton (IRRI)" w:date="2023-10-06T20:02:00Z">
                  <w:rPr>
                    <w:rFonts w:ascii="Gill Sans MT" w:hAnsi="Gill Sans MT" w:cs="Calibri"/>
                    <w:color w:val="000000"/>
                    <w:sz w:val="18"/>
                    <w:szCs w:val="18"/>
                  </w:rPr>
                </w:rPrChange>
              </w:rPr>
              <w:t>43928.94</w:t>
            </w:r>
          </w:p>
        </w:tc>
        <w:tc>
          <w:tcPr>
            <w:tcW w:w="561" w:type="pct"/>
            <w:noWrap/>
            <w:vAlign w:val="bottom"/>
          </w:tcPr>
          <w:p w14:paraId="0EB5694E" w14:textId="77777777" w:rsidR="00D1614E" w:rsidRPr="00256197" w:rsidRDefault="00D1614E" w:rsidP="00DB11CB">
            <w:pPr>
              <w:spacing w:line="240" w:lineRule="auto"/>
              <w:jc w:val="right"/>
              <w:rPr>
                <w:rFonts w:eastAsia="Times New Roman" w:cs="Times New Roman"/>
                <w:color w:val="000000"/>
                <w:sz w:val="18"/>
                <w:szCs w:val="18"/>
                <w:lang w:eastAsia="en-ZW"/>
                <w:rPrChange w:id="377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77" w:author="Urfels, Anton (IRRI)" w:date="2023-10-06T20:02:00Z">
                  <w:rPr>
                    <w:rFonts w:ascii="Gill Sans MT" w:hAnsi="Gill Sans MT" w:cs="Calibri"/>
                    <w:color w:val="000000"/>
                    <w:sz w:val="18"/>
                    <w:szCs w:val="18"/>
                  </w:rPr>
                </w:rPrChange>
              </w:rPr>
              <w:t>38320.78</w:t>
            </w:r>
          </w:p>
        </w:tc>
        <w:tc>
          <w:tcPr>
            <w:tcW w:w="561" w:type="pct"/>
            <w:noWrap/>
            <w:vAlign w:val="bottom"/>
          </w:tcPr>
          <w:p w14:paraId="6095873D" w14:textId="77777777" w:rsidR="00D1614E" w:rsidRPr="00256197" w:rsidRDefault="00D1614E" w:rsidP="00DB11CB">
            <w:pPr>
              <w:spacing w:line="240" w:lineRule="auto"/>
              <w:jc w:val="right"/>
              <w:rPr>
                <w:rFonts w:eastAsia="Times New Roman" w:cs="Times New Roman"/>
                <w:color w:val="000000"/>
                <w:sz w:val="18"/>
                <w:szCs w:val="18"/>
                <w:lang w:eastAsia="en-ZW"/>
                <w:rPrChange w:id="377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79" w:author="Urfels, Anton (IRRI)" w:date="2023-10-06T20:02:00Z">
                  <w:rPr>
                    <w:rFonts w:ascii="Gill Sans MT" w:hAnsi="Gill Sans MT" w:cs="Calibri"/>
                    <w:color w:val="000000"/>
                    <w:sz w:val="18"/>
                    <w:szCs w:val="18"/>
                  </w:rPr>
                </w:rPrChange>
              </w:rPr>
              <w:t>24205.65</w:t>
            </w:r>
          </w:p>
        </w:tc>
        <w:tc>
          <w:tcPr>
            <w:tcW w:w="561" w:type="pct"/>
            <w:noWrap/>
            <w:vAlign w:val="bottom"/>
          </w:tcPr>
          <w:p w14:paraId="637207F3" w14:textId="77777777" w:rsidR="00D1614E" w:rsidRPr="00256197" w:rsidRDefault="00D1614E" w:rsidP="00DB11CB">
            <w:pPr>
              <w:spacing w:line="240" w:lineRule="auto"/>
              <w:jc w:val="right"/>
              <w:rPr>
                <w:rFonts w:eastAsia="Times New Roman" w:cs="Times New Roman"/>
                <w:color w:val="000000"/>
                <w:sz w:val="18"/>
                <w:szCs w:val="18"/>
                <w:lang w:eastAsia="en-ZW"/>
                <w:rPrChange w:id="378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81" w:author="Urfels, Anton (IRRI)" w:date="2023-10-06T20:02:00Z">
                  <w:rPr>
                    <w:rFonts w:ascii="Gill Sans MT" w:hAnsi="Gill Sans MT" w:cs="Calibri"/>
                    <w:color w:val="000000"/>
                    <w:sz w:val="18"/>
                    <w:szCs w:val="18"/>
                  </w:rPr>
                </w:rPrChange>
              </w:rPr>
              <w:t>-867.53</w:t>
            </w:r>
          </w:p>
        </w:tc>
        <w:tc>
          <w:tcPr>
            <w:tcW w:w="561" w:type="pct"/>
            <w:noWrap/>
            <w:vAlign w:val="bottom"/>
          </w:tcPr>
          <w:p w14:paraId="28A7D87C" w14:textId="77777777" w:rsidR="00D1614E" w:rsidRPr="00256197" w:rsidRDefault="00D1614E" w:rsidP="00DB11CB">
            <w:pPr>
              <w:spacing w:line="240" w:lineRule="auto"/>
              <w:jc w:val="right"/>
              <w:rPr>
                <w:rFonts w:eastAsia="Times New Roman" w:cs="Times New Roman"/>
                <w:color w:val="000000"/>
                <w:sz w:val="18"/>
                <w:szCs w:val="18"/>
                <w:lang w:eastAsia="en-ZW"/>
                <w:rPrChange w:id="378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83" w:author="Urfels, Anton (IRRI)" w:date="2023-10-06T20:02:00Z">
                  <w:rPr>
                    <w:rFonts w:ascii="Gill Sans MT" w:hAnsi="Gill Sans MT" w:cs="Calibri"/>
                    <w:color w:val="000000"/>
                    <w:sz w:val="18"/>
                    <w:szCs w:val="18"/>
                  </w:rPr>
                </w:rPrChange>
              </w:rPr>
              <w:t>-16172.84</w:t>
            </w:r>
          </w:p>
        </w:tc>
      </w:tr>
      <w:tr w:rsidR="00D1614E" w:rsidRPr="00256197" w14:paraId="69918E0E" w14:textId="77777777" w:rsidTr="00DB11CB">
        <w:trPr>
          <w:trHeight w:val="288"/>
          <w:jc w:val="center"/>
        </w:trPr>
        <w:tc>
          <w:tcPr>
            <w:tcW w:w="507" w:type="pct"/>
            <w:vMerge/>
          </w:tcPr>
          <w:p w14:paraId="1B4305C4" w14:textId="77777777" w:rsidR="00D1614E" w:rsidRPr="00256197" w:rsidRDefault="00D1614E" w:rsidP="00DB11CB">
            <w:pPr>
              <w:spacing w:line="240" w:lineRule="auto"/>
              <w:rPr>
                <w:rFonts w:eastAsia="Times New Roman" w:cs="Times New Roman"/>
                <w:color w:val="000000"/>
                <w:sz w:val="18"/>
                <w:szCs w:val="18"/>
                <w:lang w:eastAsia="en-ZW"/>
                <w:rPrChange w:id="3784"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7540E087" w14:textId="77777777" w:rsidR="00D1614E" w:rsidRPr="00256197" w:rsidRDefault="00D1614E" w:rsidP="00DB11CB">
            <w:pPr>
              <w:spacing w:line="240" w:lineRule="auto"/>
              <w:rPr>
                <w:rFonts w:eastAsia="Times New Roman" w:cs="Times New Roman"/>
                <w:color w:val="000000"/>
                <w:sz w:val="18"/>
                <w:szCs w:val="18"/>
                <w:lang w:eastAsia="en-ZW"/>
                <w:rPrChange w:id="3785"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786" w:author="Urfels, Anton (IRRI)" w:date="2023-10-06T20:02:00Z">
                  <w:rPr>
                    <w:rFonts w:ascii="Gill Sans MT" w:eastAsia="Times New Roman" w:hAnsi="Gill Sans MT" w:cs="Calibri"/>
                    <w:color w:val="000000"/>
                    <w:sz w:val="18"/>
                    <w:szCs w:val="18"/>
                    <w:lang w:eastAsia="en-ZW"/>
                  </w:rPr>
                </w:rPrChange>
              </w:rPr>
              <w:t>25</w:t>
            </w:r>
            <w:r w:rsidRPr="00256197">
              <w:rPr>
                <w:rFonts w:eastAsia="Times New Roman" w:cs="Times New Roman"/>
                <w:color w:val="000000"/>
                <w:sz w:val="18"/>
                <w:szCs w:val="18"/>
                <w:vertAlign w:val="superscript"/>
                <w:lang w:eastAsia="en-ZW"/>
                <w:rPrChange w:id="3787" w:author="Urfels, Anton (IRRI)" w:date="2023-10-06T20:02:00Z">
                  <w:rPr>
                    <w:rFonts w:ascii="Gill Sans MT" w:eastAsia="Times New Roman" w:hAnsi="Gill Sans MT" w:cs="Calibri"/>
                    <w:color w:val="000000"/>
                    <w:sz w:val="18"/>
                    <w:szCs w:val="18"/>
                    <w:vertAlign w:val="superscript"/>
                    <w:lang w:eastAsia="en-ZW"/>
                  </w:rPr>
                </w:rPrChange>
              </w:rPr>
              <w:t>th</w:t>
            </w:r>
            <w:r w:rsidRPr="00256197">
              <w:rPr>
                <w:rFonts w:eastAsia="Times New Roman" w:cs="Times New Roman"/>
                <w:color w:val="000000"/>
                <w:sz w:val="18"/>
                <w:szCs w:val="18"/>
                <w:lang w:eastAsia="en-ZW"/>
                <w:rPrChange w:id="3788" w:author="Urfels, Anton (IRRI)" w:date="2023-10-06T20:02:00Z">
                  <w:rPr>
                    <w:rFonts w:ascii="Gill Sans MT" w:eastAsia="Times New Roman" w:hAnsi="Gill Sans MT" w:cs="Calibri"/>
                    <w:color w:val="000000"/>
                    <w:sz w:val="18"/>
                    <w:szCs w:val="18"/>
                    <w:lang w:eastAsia="en-ZW"/>
                  </w:rPr>
                </w:rPrChange>
              </w:rPr>
              <w:t xml:space="preserve"> percentile</w:t>
            </w:r>
          </w:p>
        </w:tc>
        <w:tc>
          <w:tcPr>
            <w:tcW w:w="615" w:type="pct"/>
            <w:noWrap/>
            <w:vAlign w:val="bottom"/>
          </w:tcPr>
          <w:p w14:paraId="54F2A150" w14:textId="77777777" w:rsidR="00D1614E" w:rsidRPr="00256197" w:rsidRDefault="00D1614E" w:rsidP="00DB11CB">
            <w:pPr>
              <w:spacing w:line="240" w:lineRule="auto"/>
              <w:jc w:val="right"/>
              <w:rPr>
                <w:rFonts w:eastAsia="Times New Roman" w:cs="Times New Roman"/>
                <w:color w:val="000000"/>
                <w:sz w:val="18"/>
                <w:szCs w:val="18"/>
                <w:lang w:eastAsia="en-ZW"/>
                <w:rPrChange w:id="378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90" w:author="Urfels, Anton (IRRI)" w:date="2023-10-06T20:02:00Z">
                  <w:rPr>
                    <w:rFonts w:ascii="Gill Sans MT" w:hAnsi="Gill Sans MT" w:cs="Calibri"/>
                    <w:color w:val="000000"/>
                    <w:sz w:val="18"/>
                    <w:szCs w:val="18"/>
                  </w:rPr>
                </w:rPrChange>
              </w:rPr>
              <w:t>-51206.99</w:t>
            </w:r>
          </w:p>
        </w:tc>
        <w:tc>
          <w:tcPr>
            <w:tcW w:w="561" w:type="pct"/>
            <w:noWrap/>
            <w:vAlign w:val="bottom"/>
          </w:tcPr>
          <w:p w14:paraId="7B236714" w14:textId="77777777" w:rsidR="00D1614E" w:rsidRPr="00256197" w:rsidRDefault="00D1614E" w:rsidP="00DB11CB">
            <w:pPr>
              <w:spacing w:line="240" w:lineRule="auto"/>
              <w:jc w:val="right"/>
              <w:rPr>
                <w:rFonts w:eastAsia="Times New Roman" w:cs="Times New Roman"/>
                <w:color w:val="000000"/>
                <w:sz w:val="18"/>
                <w:szCs w:val="18"/>
                <w:lang w:eastAsia="en-ZW"/>
                <w:rPrChange w:id="379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92" w:author="Urfels, Anton (IRRI)" w:date="2023-10-06T20:02:00Z">
                  <w:rPr>
                    <w:rFonts w:ascii="Gill Sans MT" w:hAnsi="Gill Sans MT" w:cs="Calibri"/>
                    <w:color w:val="000000"/>
                    <w:sz w:val="18"/>
                    <w:szCs w:val="18"/>
                  </w:rPr>
                </w:rPrChange>
              </w:rPr>
              <w:t>49765.59</w:t>
            </w:r>
          </w:p>
        </w:tc>
        <w:tc>
          <w:tcPr>
            <w:tcW w:w="561" w:type="pct"/>
            <w:noWrap/>
            <w:vAlign w:val="bottom"/>
          </w:tcPr>
          <w:p w14:paraId="1836757C" w14:textId="77777777" w:rsidR="00D1614E" w:rsidRPr="00256197" w:rsidRDefault="00D1614E" w:rsidP="00DB11CB">
            <w:pPr>
              <w:spacing w:line="240" w:lineRule="auto"/>
              <w:jc w:val="right"/>
              <w:rPr>
                <w:rFonts w:eastAsia="Times New Roman" w:cs="Times New Roman"/>
                <w:color w:val="000000"/>
                <w:sz w:val="18"/>
                <w:szCs w:val="18"/>
                <w:lang w:eastAsia="en-ZW"/>
                <w:rPrChange w:id="379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94" w:author="Urfels, Anton (IRRI)" w:date="2023-10-06T20:02:00Z">
                  <w:rPr>
                    <w:rFonts w:ascii="Gill Sans MT" w:hAnsi="Gill Sans MT" w:cs="Calibri"/>
                    <w:color w:val="000000"/>
                    <w:sz w:val="18"/>
                    <w:szCs w:val="18"/>
                  </w:rPr>
                </w:rPrChange>
              </w:rPr>
              <w:t>49675.54</w:t>
            </w:r>
          </w:p>
        </w:tc>
        <w:tc>
          <w:tcPr>
            <w:tcW w:w="561" w:type="pct"/>
            <w:noWrap/>
            <w:vAlign w:val="bottom"/>
          </w:tcPr>
          <w:p w14:paraId="7C45DC67" w14:textId="77777777" w:rsidR="00D1614E" w:rsidRPr="00256197" w:rsidRDefault="00D1614E" w:rsidP="00DB11CB">
            <w:pPr>
              <w:spacing w:line="240" w:lineRule="auto"/>
              <w:jc w:val="right"/>
              <w:rPr>
                <w:rFonts w:eastAsia="Times New Roman" w:cs="Times New Roman"/>
                <w:color w:val="000000"/>
                <w:sz w:val="18"/>
                <w:szCs w:val="18"/>
                <w:lang w:eastAsia="en-ZW"/>
                <w:rPrChange w:id="379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96" w:author="Urfels, Anton (IRRI)" w:date="2023-10-06T20:02:00Z">
                  <w:rPr>
                    <w:rFonts w:ascii="Gill Sans MT" w:hAnsi="Gill Sans MT" w:cs="Calibri"/>
                    <w:color w:val="000000"/>
                    <w:sz w:val="18"/>
                    <w:szCs w:val="18"/>
                  </w:rPr>
                </w:rPrChange>
              </w:rPr>
              <w:t>36655.93</w:t>
            </w:r>
          </w:p>
        </w:tc>
        <w:tc>
          <w:tcPr>
            <w:tcW w:w="561" w:type="pct"/>
            <w:noWrap/>
            <w:vAlign w:val="bottom"/>
          </w:tcPr>
          <w:p w14:paraId="1F254AC4" w14:textId="77777777" w:rsidR="00D1614E" w:rsidRPr="00256197" w:rsidRDefault="00D1614E" w:rsidP="00DB11CB">
            <w:pPr>
              <w:spacing w:line="240" w:lineRule="auto"/>
              <w:jc w:val="right"/>
              <w:rPr>
                <w:rFonts w:eastAsia="Times New Roman" w:cs="Times New Roman"/>
                <w:color w:val="000000"/>
                <w:sz w:val="18"/>
                <w:szCs w:val="18"/>
                <w:lang w:eastAsia="en-ZW"/>
                <w:rPrChange w:id="379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98" w:author="Urfels, Anton (IRRI)" w:date="2023-10-06T20:02:00Z">
                  <w:rPr>
                    <w:rFonts w:ascii="Gill Sans MT" w:hAnsi="Gill Sans MT" w:cs="Calibri"/>
                    <w:color w:val="000000"/>
                    <w:sz w:val="18"/>
                    <w:szCs w:val="18"/>
                  </w:rPr>
                </w:rPrChange>
              </w:rPr>
              <w:t>4862.05</w:t>
            </w:r>
          </w:p>
        </w:tc>
        <w:tc>
          <w:tcPr>
            <w:tcW w:w="561" w:type="pct"/>
            <w:noWrap/>
            <w:vAlign w:val="bottom"/>
          </w:tcPr>
          <w:p w14:paraId="74B1F1AE" w14:textId="77777777" w:rsidR="00D1614E" w:rsidRPr="00256197" w:rsidRDefault="00D1614E" w:rsidP="00DB11CB">
            <w:pPr>
              <w:spacing w:line="240" w:lineRule="auto"/>
              <w:jc w:val="right"/>
              <w:rPr>
                <w:rFonts w:eastAsia="Times New Roman" w:cs="Times New Roman"/>
                <w:color w:val="000000"/>
                <w:sz w:val="18"/>
                <w:szCs w:val="18"/>
                <w:lang w:eastAsia="en-ZW"/>
                <w:rPrChange w:id="379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00" w:author="Urfels, Anton (IRRI)" w:date="2023-10-06T20:02:00Z">
                  <w:rPr>
                    <w:rFonts w:ascii="Gill Sans MT" w:hAnsi="Gill Sans MT" w:cs="Calibri"/>
                    <w:color w:val="000000"/>
                    <w:sz w:val="18"/>
                    <w:szCs w:val="18"/>
                  </w:rPr>
                </w:rPrChange>
              </w:rPr>
              <w:t>-10466.29</w:t>
            </w:r>
          </w:p>
        </w:tc>
      </w:tr>
      <w:tr w:rsidR="00D1614E" w:rsidRPr="00256197" w14:paraId="274BF676" w14:textId="77777777" w:rsidTr="00DB11CB">
        <w:trPr>
          <w:trHeight w:val="288"/>
          <w:jc w:val="center"/>
        </w:trPr>
        <w:tc>
          <w:tcPr>
            <w:tcW w:w="507" w:type="pct"/>
            <w:vMerge/>
          </w:tcPr>
          <w:p w14:paraId="10039405" w14:textId="77777777" w:rsidR="00D1614E" w:rsidRPr="00256197" w:rsidRDefault="00D1614E" w:rsidP="00DB11CB">
            <w:pPr>
              <w:spacing w:line="240" w:lineRule="auto"/>
              <w:rPr>
                <w:rFonts w:eastAsia="Times New Roman" w:cs="Times New Roman"/>
                <w:color w:val="000000"/>
                <w:sz w:val="18"/>
                <w:szCs w:val="18"/>
                <w:lang w:eastAsia="en-ZW"/>
                <w:rPrChange w:id="3801"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74522AA0" w14:textId="77777777" w:rsidR="00D1614E" w:rsidRPr="00256197" w:rsidRDefault="00D1614E" w:rsidP="00DB11CB">
            <w:pPr>
              <w:spacing w:line="240" w:lineRule="auto"/>
              <w:rPr>
                <w:rFonts w:eastAsia="Times New Roman" w:cs="Times New Roman"/>
                <w:color w:val="000000"/>
                <w:sz w:val="18"/>
                <w:szCs w:val="18"/>
                <w:lang w:eastAsia="en-ZW"/>
                <w:rPrChange w:id="3802"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803" w:author="Urfels, Anton (IRRI)" w:date="2023-10-06T20:02:00Z">
                  <w:rPr>
                    <w:rFonts w:ascii="Gill Sans MT" w:eastAsia="Times New Roman" w:hAnsi="Gill Sans MT" w:cs="Calibri"/>
                    <w:color w:val="000000"/>
                    <w:sz w:val="18"/>
                    <w:szCs w:val="18"/>
                    <w:lang w:eastAsia="en-ZW"/>
                  </w:rPr>
                </w:rPrChange>
              </w:rPr>
              <w:t>Median</w:t>
            </w:r>
          </w:p>
        </w:tc>
        <w:tc>
          <w:tcPr>
            <w:tcW w:w="615" w:type="pct"/>
            <w:noWrap/>
            <w:vAlign w:val="bottom"/>
          </w:tcPr>
          <w:p w14:paraId="0F3A3FC7" w14:textId="77777777" w:rsidR="00D1614E" w:rsidRPr="00256197" w:rsidRDefault="00D1614E" w:rsidP="00DB11CB">
            <w:pPr>
              <w:spacing w:line="240" w:lineRule="auto"/>
              <w:jc w:val="right"/>
              <w:rPr>
                <w:rFonts w:eastAsia="Times New Roman" w:cs="Times New Roman"/>
                <w:color w:val="000000"/>
                <w:sz w:val="18"/>
                <w:szCs w:val="18"/>
                <w:lang w:eastAsia="en-ZW"/>
                <w:rPrChange w:id="380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05" w:author="Urfels, Anton (IRRI)" w:date="2023-10-06T20:02:00Z">
                  <w:rPr>
                    <w:rFonts w:ascii="Gill Sans MT" w:hAnsi="Gill Sans MT" w:cs="Calibri"/>
                    <w:color w:val="000000"/>
                    <w:sz w:val="18"/>
                    <w:szCs w:val="18"/>
                  </w:rPr>
                </w:rPrChange>
              </w:rPr>
              <w:t>-20973.23</w:t>
            </w:r>
          </w:p>
        </w:tc>
        <w:tc>
          <w:tcPr>
            <w:tcW w:w="561" w:type="pct"/>
            <w:noWrap/>
            <w:vAlign w:val="bottom"/>
          </w:tcPr>
          <w:p w14:paraId="48AD6E50" w14:textId="77777777" w:rsidR="00D1614E" w:rsidRPr="00256197" w:rsidRDefault="00D1614E" w:rsidP="00DB11CB">
            <w:pPr>
              <w:spacing w:line="240" w:lineRule="auto"/>
              <w:jc w:val="right"/>
              <w:rPr>
                <w:rFonts w:eastAsia="Times New Roman" w:cs="Times New Roman"/>
                <w:color w:val="000000"/>
                <w:sz w:val="18"/>
                <w:szCs w:val="18"/>
                <w:lang w:eastAsia="en-ZW"/>
                <w:rPrChange w:id="380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07" w:author="Urfels, Anton (IRRI)" w:date="2023-10-06T20:02:00Z">
                  <w:rPr>
                    <w:rFonts w:ascii="Gill Sans MT" w:hAnsi="Gill Sans MT" w:cs="Calibri"/>
                    <w:color w:val="000000"/>
                    <w:sz w:val="18"/>
                    <w:szCs w:val="18"/>
                  </w:rPr>
                </w:rPrChange>
              </w:rPr>
              <w:t>56612.31</w:t>
            </w:r>
          </w:p>
        </w:tc>
        <w:tc>
          <w:tcPr>
            <w:tcW w:w="561" w:type="pct"/>
            <w:noWrap/>
            <w:vAlign w:val="bottom"/>
          </w:tcPr>
          <w:p w14:paraId="406DD5AB" w14:textId="77777777" w:rsidR="00D1614E" w:rsidRPr="00256197" w:rsidRDefault="00D1614E" w:rsidP="00DB11CB">
            <w:pPr>
              <w:spacing w:line="240" w:lineRule="auto"/>
              <w:jc w:val="right"/>
              <w:rPr>
                <w:rFonts w:eastAsia="Times New Roman" w:cs="Times New Roman"/>
                <w:color w:val="000000"/>
                <w:sz w:val="18"/>
                <w:szCs w:val="18"/>
                <w:lang w:eastAsia="en-ZW"/>
                <w:rPrChange w:id="380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09" w:author="Urfels, Anton (IRRI)" w:date="2023-10-06T20:02:00Z">
                  <w:rPr>
                    <w:rFonts w:ascii="Gill Sans MT" w:hAnsi="Gill Sans MT" w:cs="Calibri"/>
                    <w:color w:val="000000"/>
                    <w:sz w:val="18"/>
                    <w:szCs w:val="18"/>
                  </w:rPr>
                </w:rPrChange>
              </w:rPr>
              <w:t>66844.77</w:t>
            </w:r>
          </w:p>
        </w:tc>
        <w:tc>
          <w:tcPr>
            <w:tcW w:w="561" w:type="pct"/>
            <w:noWrap/>
            <w:vAlign w:val="bottom"/>
          </w:tcPr>
          <w:p w14:paraId="50AADC75" w14:textId="77777777" w:rsidR="00D1614E" w:rsidRPr="00256197" w:rsidRDefault="00D1614E" w:rsidP="00DB11CB">
            <w:pPr>
              <w:spacing w:line="240" w:lineRule="auto"/>
              <w:jc w:val="right"/>
              <w:rPr>
                <w:rFonts w:eastAsia="Times New Roman" w:cs="Times New Roman"/>
                <w:color w:val="000000"/>
                <w:sz w:val="18"/>
                <w:szCs w:val="18"/>
                <w:lang w:eastAsia="en-ZW"/>
                <w:rPrChange w:id="381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11" w:author="Urfels, Anton (IRRI)" w:date="2023-10-06T20:02:00Z">
                  <w:rPr>
                    <w:rFonts w:ascii="Gill Sans MT" w:hAnsi="Gill Sans MT" w:cs="Calibri"/>
                    <w:color w:val="000000"/>
                    <w:sz w:val="18"/>
                    <w:szCs w:val="18"/>
                  </w:rPr>
                </w:rPrChange>
              </w:rPr>
              <w:t>52036.13</w:t>
            </w:r>
          </w:p>
        </w:tc>
        <w:tc>
          <w:tcPr>
            <w:tcW w:w="561" w:type="pct"/>
            <w:noWrap/>
            <w:vAlign w:val="bottom"/>
          </w:tcPr>
          <w:p w14:paraId="45D85E74" w14:textId="77777777" w:rsidR="00D1614E" w:rsidRPr="00256197" w:rsidRDefault="00D1614E" w:rsidP="00DB11CB">
            <w:pPr>
              <w:spacing w:line="240" w:lineRule="auto"/>
              <w:jc w:val="right"/>
              <w:rPr>
                <w:rFonts w:eastAsia="Times New Roman" w:cs="Times New Roman"/>
                <w:color w:val="000000"/>
                <w:sz w:val="18"/>
                <w:szCs w:val="18"/>
                <w:lang w:eastAsia="en-ZW"/>
                <w:rPrChange w:id="381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13" w:author="Urfels, Anton (IRRI)" w:date="2023-10-06T20:02:00Z">
                  <w:rPr>
                    <w:rFonts w:ascii="Gill Sans MT" w:hAnsi="Gill Sans MT" w:cs="Calibri"/>
                    <w:color w:val="000000"/>
                    <w:sz w:val="18"/>
                    <w:szCs w:val="18"/>
                  </w:rPr>
                </w:rPrChange>
              </w:rPr>
              <w:t>17028.43</w:t>
            </w:r>
          </w:p>
        </w:tc>
        <w:tc>
          <w:tcPr>
            <w:tcW w:w="561" w:type="pct"/>
            <w:noWrap/>
            <w:vAlign w:val="bottom"/>
          </w:tcPr>
          <w:p w14:paraId="18AC5BD7" w14:textId="77777777" w:rsidR="00D1614E" w:rsidRPr="00256197" w:rsidRDefault="00D1614E" w:rsidP="00DB11CB">
            <w:pPr>
              <w:spacing w:line="240" w:lineRule="auto"/>
              <w:jc w:val="right"/>
              <w:rPr>
                <w:rFonts w:eastAsia="Times New Roman" w:cs="Times New Roman"/>
                <w:color w:val="000000"/>
                <w:sz w:val="18"/>
                <w:szCs w:val="18"/>
                <w:lang w:eastAsia="en-ZW"/>
                <w:rPrChange w:id="381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15" w:author="Urfels, Anton (IRRI)" w:date="2023-10-06T20:02:00Z">
                  <w:rPr>
                    <w:rFonts w:ascii="Gill Sans MT" w:hAnsi="Gill Sans MT" w:cs="Calibri"/>
                    <w:color w:val="000000"/>
                    <w:sz w:val="18"/>
                    <w:szCs w:val="18"/>
                  </w:rPr>
                </w:rPrChange>
              </w:rPr>
              <w:t>228.33</w:t>
            </w:r>
          </w:p>
        </w:tc>
      </w:tr>
      <w:tr w:rsidR="00D1614E" w:rsidRPr="00256197" w14:paraId="70547C30" w14:textId="77777777" w:rsidTr="00DB11CB">
        <w:trPr>
          <w:trHeight w:val="288"/>
          <w:jc w:val="center"/>
        </w:trPr>
        <w:tc>
          <w:tcPr>
            <w:tcW w:w="507" w:type="pct"/>
            <w:vMerge/>
          </w:tcPr>
          <w:p w14:paraId="283ADEEA" w14:textId="77777777" w:rsidR="00D1614E" w:rsidRPr="00256197" w:rsidRDefault="00D1614E" w:rsidP="00DB11CB">
            <w:pPr>
              <w:spacing w:line="240" w:lineRule="auto"/>
              <w:rPr>
                <w:rFonts w:eastAsia="Times New Roman" w:cs="Times New Roman"/>
                <w:color w:val="000000"/>
                <w:sz w:val="18"/>
                <w:szCs w:val="18"/>
                <w:lang w:eastAsia="en-ZW"/>
                <w:rPrChange w:id="3816"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75868CDF" w14:textId="77777777" w:rsidR="00D1614E" w:rsidRPr="00256197" w:rsidRDefault="00D1614E" w:rsidP="00DB11CB">
            <w:pPr>
              <w:spacing w:line="240" w:lineRule="auto"/>
              <w:rPr>
                <w:rFonts w:eastAsia="Times New Roman" w:cs="Times New Roman"/>
                <w:color w:val="000000"/>
                <w:sz w:val="18"/>
                <w:szCs w:val="18"/>
                <w:lang w:eastAsia="en-ZW"/>
                <w:rPrChange w:id="3817"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818" w:author="Urfels, Anton (IRRI)" w:date="2023-10-06T20:02:00Z">
                  <w:rPr>
                    <w:rFonts w:ascii="Gill Sans MT" w:eastAsia="Times New Roman" w:hAnsi="Gill Sans MT" w:cs="Calibri"/>
                    <w:color w:val="000000"/>
                    <w:sz w:val="18"/>
                    <w:szCs w:val="18"/>
                    <w:lang w:eastAsia="en-ZW"/>
                  </w:rPr>
                </w:rPrChange>
              </w:rPr>
              <w:t>75</w:t>
            </w:r>
            <w:r w:rsidRPr="00256197">
              <w:rPr>
                <w:rFonts w:eastAsia="Times New Roman" w:cs="Times New Roman"/>
                <w:color w:val="000000"/>
                <w:sz w:val="18"/>
                <w:szCs w:val="18"/>
                <w:vertAlign w:val="superscript"/>
                <w:lang w:eastAsia="en-ZW"/>
                <w:rPrChange w:id="3819" w:author="Urfels, Anton (IRRI)" w:date="2023-10-06T20:02:00Z">
                  <w:rPr>
                    <w:rFonts w:ascii="Gill Sans MT" w:eastAsia="Times New Roman" w:hAnsi="Gill Sans MT" w:cs="Calibri"/>
                    <w:color w:val="000000"/>
                    <w:sz w:val="18"/>
                    <w:szCs w:val="18"/>
                    <w:vertAlign w:val="superscript"/>
                    <w:lang w:eastAsia="en-ZW"/>
                  </w:rPr>
                </w:rPrChange>
              </w:rPr>
              <w:t>th</w:t>
            </w:r>
            <w:r w:rsidRPr="00256197">
              <w:rPr>
                <w:rFonts w:eastAsia="Times New Roman" w:cs="Times New Roman"/>
                <w:color w:val="000000"/>
                <w:sz w:val="18"/>
                <w:szCs w:val="18"/>
                <w:lang w:eastAsia="en-ZW"/>
                <w:rPrChange w:id="3820" w:author="Urfels, Anton (IRRI)" w:date="2023-10-06T20:02:00Z">
                  <w:rPr>
                    <w:rFonts w:ascii="Gill Sans MT" w:eastAsia="Times New Roman" w:hAnsi="Gill Sans MT" w:cs="Calibri"/>
                    <w:color w:val="000000"/>
                    <w:sz w:val="18"/>
                    <w:szCs w:val="18"/>
                    <w:lang w:eastAsia="en-ZW"/>
                  </w:rPr>
                </w:rPrChange>
              </w:rPr>
              <w:t xml:space="preserve"> percentile</w:t>
            </w:r>
          </w:p>
        </w:tc>
        <w:tc>
          <w:tcPr>
            <w:tcW w:w="615" w:type="pct"/>
            <w:noWrap/>
            <w:vAlign w:val="bottom"/>
          </w:tcPr>
          <w:p w14:paraId="45D74D5C" w14:textId="77777777" w:rsidR="00D1614E" w:rsidRPr="00256197" w:rsidRDefault="00D1614E" w:rsidP="00DB11CB">
            <w:pPr>
              <w:spacing w:line="240" w:lineRule="auto"/>
              <w:jc w:val="right"/>
              <w:rPr>
                <w:rFonts w:eastAsia="Times New Roman" w:cs="Times New Roman"/>
                <w:color w:val="000000"/>
                <w:sz w:val="18"/>
                <w:szCs w:val="18"/>
                <w:lang w:eastAsia="en-ZW"/>
                <w:rPrChange w:id="382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22" w:author="Urfels, Anton (IRRI)" w:date="2023-10-06T20:02:00Z">
                  <w:rPr>
                    <w:rFonts w:ascii="Gill Sans MT" w:hAnsi="Gill Sans MT" w:cs="Calibri"/>
                    <w:color w:val="000000"/>
                    <w:sz w:val="18"/>
                    <w:szCs w:val="18"/>
                  </w:rPr>
                </w:rPrChange>
              </w:rPr>
              <w:t>-4138.39</w:t>
            </w:r>
          </w:p>
        </w:tc>
        <w:tc>
          <w:tcPr>
            <w:tcW w:w="561" w:type="pct"/>
            <w:noWrap/>
            <w:vAlign w:val="bottom"/>
          </w:tcPr>
          <w:p w14:paraId="6FBF901F" w14:textId="77777777" w:rsidR="00D1614E" w:rsidRPr="00256197" w:rsidRDefault="00D1614E" w:rsidP="00DB11CB">
            <w:pPr>
              <w:spacing w:line="240" w:lineRule="auto"/>
              <w:jc w:val="right"/>
              <w:rPr>
                <w:rFonts w:eastAsia="Times New Roman" w:cs="Times New Roman"/>
                <w:color w:val="000000"/>
                <w:sz w:val="18"/>
                <w:szCs w:val="18"/>
                <w:lang w:eastAsia="en-ZW"/>
                <w:rPrChange w:id="382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24" w:author="Urfels, Anton (IRRI)" w:date="2023-10-06T20:02:00Z">
                  <w:rPr>
                    <w:rFonts w:ascii="Gill Sans MT" w:hAnsi="Gill Sans MT" w:cs="Calibri"/>
                    <w:color w:val="000000"/>
                    <w:sz w:val="18"/>
                    <w:szCs w:val="18"/>
                  </w:rPr>
                </w:rPrChange>
              </w:rPr>
              <w:t>62657.69</w:t>
            </w:r>
          </w:p>
        </w:tc>
        <w:tc>
          <w:tcPr>
            <w:tcW w:w="561" w:type="pct"/>
            <w:noWrap/>
            <w:vAlign w:val="bottom"/>
          </w:tcPr>
          <w:p w14:paraId="2308DCF7" w14:textId="77777777" w:rsidR="00D1614E" w:rsidRPr="00256197" w:rsidRDefault="00D1614E" w:rsidP="00DB11CB">
            <w:pPr>
              <w:spacing w:line="240" w:lineRule="auto"/>
              <w:jc w:val="right"/>
              <w:rPr>
                <w:rFonts w:eastAsia="Times New Roman" w:cs="Times New Roman"/>
                <w:color w:val="000000"/>
                <w:sz w:val="18"/>
                <w:szCs w:val="18"/>
                <w:lang w:eastAsia="en-ZW"/>
                <w:rPrChange w:id="382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26" w:author="Urfels, Anton (IRRI)" w:date="2023-10-06T20:02:00Z">
                  <w:rPr>
                    <w:rFonts w:ascii="Gill Sans MT" w:hAnsi="Gill Sans MT" w:cs="Calibri"/>
                    <w:color w:val="000000"/>
                    <w:sz w:val="18"/>
                    <w:szCs w:val="18"/>
                  </w:rPr>
                </w:rPrChange>
              </w:rPr>
              <w:t>77845.09</w:t>
            </w:r>
          </w:p>
        </w:tc>
        <w:tc>
          <w:tcPr>
            <w:tcW w:w="561" w:type="pct"/>
            <w:noWrap/>
            <w:vAlign w:val="bottom"/>
          </w:tcPr>
          <w:p w14:paraId="2611B232" w14:textId="77777777" w:rsidR="00D1614E" w:rsidRPr="00256197" w:rsidRDefault="00D1614E" w:rsidP="00DB11CB">
            <w:pPr>
              <w:spacing w:line="240" w:lineRule="auto"/>
              <w:jc w:val="right"/>
              <w:rPr>
                <w:rFonts w:eastAsia="Times New Roman" w:cs="Times New Roman"/>
                <w:color w:val="000000"/>
                <w:sz w:val="18"/>
                <w:szCs w:val="18"/>
                <w:lang w:eastAsia="en-ZW"/>
                <w:rPrChange w:id="382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28" w:author="Urfels, Anton (IRRI)" w:date="2023-10-06T20:02:00Z">
                  <w:rPr>
                    <w:rFonts w:ascii="Gill Sans MT" w:hAnsi="Gill Sans MT" w:cs="Calibri"/>
                    <w:color w:val="000000"/>
                    <w:sz w:val="18"/>
                    <w:szCs w:val="18"/>
                  </w:rPr>
                </w:rPrChange>
              </w:rPr>
              <w:t>63242.54</w:t>
            </w:r>
          </w:p>
        </w:tc>
        <w:tc>
          <w:tcPr>
            <w:tcW w:w="561" w:type="pct"/>
            <w:noWrap/>
            <w:vAlign w:val="bottom"/>
          </w:tcPr>
          <w:p w14:paraId="0FEDE010" w14:textId="77777777" w:rsidR="00D1614E" w:rsidRPr="00256197" w:rsidRDefault="00D1614E" w:rsidP="00DB11CB">
            <w:pPr>
              <w:spacing w:line="240" w:lineRule="auto"/>
              <w:jc w:val="right"/>
              <w:rPr>
                <w:rFonts w:eastAsia="Times New Roman" w:cs="Times New Roman"/>
                <w:color w:val="000000"/>
                <w:sz w:val="18"/>
                <w:szCs w:val="18"/>
                <w:lang w:eastAsia="en-ZW"/>
                <w:rPrChange w:id="382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30" w:author="Urfels, Anton (IRRI)" w:date="2023-10-06T20:02:00Z">
                  <w:rPr>
                    <w:rFonts w:ascii="Gill Sans MT" w:hAnsi="Gill Sans MT" w:cs="Calibri"/>
                    <w:color w:val="000000"/>
                    <w:sz w:val="18"/>
                    <w:szCs w:val="18"/>
                  </w:rPr>
                </w:rPrChange>
              </w:rPr>
              <w:t>35833.15</w:t>
            </w:r>
          </w:p>
        </w:tc>
        <w:tc>
          <w:tcPr>
            <w:tcW w:w="561" w:type="pct"/>
            <w:noWrap/>
            <w:vAlign w:val="bottom"/>
          </w:tcPr>
          <w:p w14:paraId="33B98C9F" w14:textId="77777777" w:rsidR="00D1614E" w:rsidRPr="00256197" w:rsidRDefault="00D1614E" w:rsidP="00DB11CB">
            <w:pPr>
              <w:spacing w:line="240" w:lineRule="auto"/>
              <w:jc w:val="right"/>
              <w:rPr>
                <w:rFonts w:eastAsia="Times New Roman" w:cs="Times New Roman"/>
                <w:color w:val="000000"/>
                <w:sz w:val="18"/>
                <w:szCs w:val="18"/>
                <w:lang w:eastAsia="en-ZW"/>
                <w:rPrChange w:id="383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32" w:author="Urfels, Anton (IRRI)" w:date="2023-10-06T20:02:00Z">
                  <w:rPr>
                    <w:rFonts w:ascii="Gill Sans MT" w:hAnsi="Gill Sans MT" w:cs="Calibri"/>
                    <w:color w:val="000000"/>
                    <w:sz w:val="18"/>
                    <w:szCs w:val="18"/>
                  </w:rPr>
                </w:rPrChange>
              </w:rPr>
              <w:t>26593.53</w:t>
            </w:r>
          </w:p>
        </w:tc>
      </w:tr>
      <w:tr w:rsidR="00D1614E" w:rsidRPr="00256197" w14:paraId="468DAF22" w14:textId="77777777" w:rsidTr="00DB11CB">
        <w:trPr>
          <w:trHeight w:val="288"/>
          <w:jc w:val="center"/>
        </w:trPr>
        <w:tc>
          <w:tcPr>
            <w:tcW w:w="507" w:type="pct"/>
            <w:vMerge/>
          </w:tcPr>
          <w:p w14:paraId="742D21C3" w14:textId="77777777" w:rsidR="00D1614E" w:rsidRPr="00256197" w:rsidRDefault="00D1614E" w:rsidP="00DB11CB">
            <w:pPr>
              <w:spacing w:line="240" w:lineRule="auto"/>
              <w:rPr>
                <w:rFonts w:eastAsia="Times New Roman" w:cs="Times New Roman"/>
                <w:color w:val="000000"/>
                <w:sz w:val="18"/>
                <w:szCs w:val="18"/>
                <w:lang w:eastAsia="en-ZW"/>
                <w:rPrChange w:id="3833" w:author="Urfels, Anton (IRRI)" w:date="2023-10-06T20:02:00Z">
                  <w:rPr>
                    <w:rFonts w:ascii="Gill Sans MT" w:eastAsia="Times New Roman" w:hAnsi="Gill Sans MT" w:cs="Calibri"/>
                    <w:color w:val="000000"/>
                    <w:sz w:val="18"/>
                    <w:szCs w:val="18"/>
                    <w:lang w:eastAsia="en-ZW"/>
                  </w:rPr>
                </w:rPrChange>
              </w:rPr>
            </w:pPr>
          </w:p>
        </w:tc>
        <w:tc>
          <w:tcPr>
            <w:tcW w:w="1072" w:type="pct"/>
            <w:tcBorders>
              <w:bottom w:val="nil"/>
            </w:tcBorders>
            <w:noWrap/>
            <w:hideMark/>
          </w:tcPr>
          <w:p w14:paraId="02753E70" w14:textId="77777777" w:rsidR="00D1614E" w:rsidRPr="00256197" w:rsidRDefault="00D1614E" w:rsidP="00DB11CB">
            <w:pPr>
              <w:spacing w:line="240" w:lineRule="auto"/>
              <w:rPr>
                <w:rFonts w:eastAsia="Times New Roman" w:cs="Times New Roman"/>
                <w:color w:val="000000"/>
                <w:sz w:val="18"/>
                <w:szCs w:val="18"/>
                <w:lang w:eastAsia="en-ZW"/>
                <w:rPrChange w:id="3834"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835" w:author="Urfels, Anton (IRRI)" w:date="2023-10-06T20:02:00Z">
                  <w:rPr>
                    <w:rFonts w:ascii="Gill Sans MT" w:eastAsia="Times New Roman" w:hAnsi="Gill Sans MT" w:cs="Calibri"/>
                    <w:color w:val="000000"/>
                    <w:sz w:val="18"/>
                    <w:szCs w:val="18"/>
                    <w:lang w:eastAsia="en-ZW"/>
                  </w:rPr>
                </w:rPrChange>
              </w:rPr>
              <w:t>90</w:t>
            </w:r>
            <w:r w:rsidRPr="00256197">
              <w:rPr>
                <w:rFonts w:eastAsia="Times New Roman" w:cs="Times New Roman"/>
                <w:color w:val="000000"/>
                <w:sz w:val="18"/>
                <w:szCs w:val="18"/>
                <w:vertAlign w:val="superscript"/>
                <w:lang w:eastAsia="en-ZW"/>
                <w:rPrChange w:id="3836" w:author="Urfels, Anton (IRRI)" w:date="2023-10-06T20:02:00Z">
                  <w:rPr>
                    <w:rFonts w:ascii="Gill Sans MT" w:eastAsia="Times New Roman" w:hAnsi="Gill Sans MT" w:cs="Calibri"/>
                    <w:color w:val="000000"/>
                    <w:sz w:val="18"/>
                    <w:szCs w:val="18"/>
                    <w:vertAlign w:val="superscript"/>
                    <w:lang w:eastAsia="en-ZW"/>
                  </w:rPr>
                </w:rPrChange>
              </w:rPr>
              <w:t>th</w:t>
            </w:r>
            <w:r w:rsidRPr="00256197">
              <w:rPr>
                <w:rFonts w:eastAsia="Times New Roman" w:cs="Times New Roman"/>
                <w:color w:val="000000"/>
                <w:sz w:val="18"/>
                <w:szCs w:val="18"/>
                <w:lang w:eastAsia="en-ZW"/>
                <w:rPrChange w:id="3837" w:author="Urfels, Anton (IRRI)" w:date="2023-10-06T20:02:00Z">
                  <w:rPr>
                    <w:rFonts w:ascii="Gill Sans MT" w:eastAsia="Times New Roman" w:hAnsi="Gill Sans MT" w:cs="Calibri"/>
                    <w:color w:val="000000"/>
                    <w:sz w:val="18"/>
                    <w:szCs w:val="18"/>
                    <w:lang w:eastAsia="en-ZW"/>
                  </w:rPr>
                </w:rPrChange>
              </w:rPr>
              <w:t xml:space="preserve"> percentile</w:t>
            </w:r>
          </w:p>
        </w:tc>
        <w:tc>
          <w:tcPr>
            <w:tcW w:w="615" w:type="pct"/>
            <w:tcBorders>
              <w:bottom w:val="nil"/>
            </w:tcBorders>
            <w:noWrap/>
            <w:vAlign w:val="bottom"/>
          </w:tcPr>
          <w:p w14:paraId="66E90742" w14:textId="77777777" w:rsidR="00D1614E" w:rsidRPr="00256197" w:rsidRDefault="00D1614E" w:rsidP="00DB11CB">
            <w:pPr>
              <w:spacing w:line="240" w:lineRule="auto"/>
              <w:jc w:val="right"/>
              <w:rPr>
                <w:rFonts w:eastAsia="Times New Roman" w:cs="Times New Roman"/>
                <w:color w:val="000000"/>
                <w:sz w:val="18"/>
                <w:szCs w:val="18"/>
                <w:lang w:eastAsia="en-ZW"/>
                <w:rPrChange w:id="383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39" w:author="Urfels, Anton (IRRI)" w:date="2023-10-06T20:02:00Z">
                  <w:rPr>
                    <w:rFonts w:ascii="Gill Sans MT" w:hAnsi="Gill Sans MT" w:cs="Calibri"/>
                    <w:color w:val="000000"/>
                    <w:sz w:val="18"/>
                    <w:szCs w:val="18"/>
                  </w:rPr>
                </w:rPrChange>
              </w:rPr>
              <w:t>24233.15</w:t>
            </w:r>
          </w:p>
        </w:tc>
        <w:tc>
          <w:tcPr>
            <w:tcW w:w="561" w:type="pct"/>
            <w:tcBorders>
              <w:bottom w:val="nil"/>
            </w:tcBorders>
            <w:noWrap/>
            <w:vAlign w:val="bottom"/>
          </w:tcPr>
          <w:p w14:paraId="14C84E24" w14:textId="77777777" w:rsidR="00D1614E" w:rsidRPr="00256197" w:rsidRDefault="00D1614E" w:rsidP="00DB11CB">
            <w:pPr>
              <w:spacing w:line="240" w:lineRule="auto"/>
              <w:jc w:val="right"/>
              <w:rPr>
                <w:rFonts w:eastAsia="Times New Roman" w:cs="Times New Roman"/>
                <w:color w:val="000000"/>
                <w:sz w:val="18"/>
                <w:szCs w:val="18"/>
                <w:lang w:eastAsia="en-ZW"/>
                <w:rPrChange w:id="384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41" w:author="Urfels, Anton (IRRI)" w:date="2023-10-06T20:02:00Z">
                  <w:rPr>
                    <w:rFonts w:ascii="Gill Sans MT" w:hAnsi="Gill Sans MT" w:cs="Calibri"/>
                    <w:color w:val="000000"/>
                    <w:sz w:val="18"/>
                    <w:szCs w:val="18"/>
                  </w:rPr>
                </w:rPrChange>
              </w:rPr>
              <w:t>66609.76</w:t>
            </w:r>
          </w:p>
        </w:tc>
        <w:tc>
          <w:tcPr>
            <w:tcW w:w="561" w:type="pct"/>
            <w:tcBorders>
              <w:bottom w:val="nil"/>
            </w:tcBorders>
            <w:noWrap/>
            <w:vAlign w:val="bottom"/>
          </w:tcPr>
          <w:p w14:paraId="636A796B" w14:textId="77777777" w:rsidR="00D1614E" w:rsidRPr="00256197" w:rsidRDefault="00D1614E" w:rsidP="00DB11CB">
            <w:pPr>
              <w:spacing w:line="240" w:lineRule="auto"/>
              <w:jc w:val="right"/>
              <w:rPr>
                <w:rFonts w:eastAsia="Times New Roman" w:cs="Times New Roman"/>
                <w:color w:val="000000"/>
                <w:sz w:val="18"/>
                <w:szCs w:val="18"/>
                <w:lang w:eastAsia="en-ZW"/>
                <w:rPrChange w:id="384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43" w:author="Urfels, Anton (IRRI)" w:date="2023-10-06T20:02:00Z">
                  <w:rPr>
                    <w:rFonts w:ascii="Gill Sans MT" w:hAnsi="Gill Sans MT" w:cs="Calibri"/>
                    <w:color w:val="000000"/>
                    <w:sz w:val="18"/>
                    <w:szCs w:val="18"/>
                  </w:rPr>
                </w:rPrChange>
              </w:rPr>
              <w:t>85588.52</w:t>
            </w:r>
          </w:p>
        </w:tc>
        <w:tc>
          <w:tcPr>
            <w:tcW w:w="561" w:type="pct"/>
            <w:tcBorders>
              <w:bottom w:val="nil"/>
            </w:tcBorders>
            <w:noWrap/>
            <w:vAlign w:val="bottom"/>
          </w:tcPr>
          <w:p w14:paraId="06C0DC82" w14:textId="77777777" w:rsidR="00D1614E" w:rsidRPr="00256197" w:rsidRDefault="00D1614E" w:rsidP="00DB11CB">
            <w:pPr>
              <w:spacing w:line="240" w:lineRule="auto"/>
              <w:jc w:val="right"/>
              <w:rPr>
                <w:rFonts w:eastAsia="Times New Roman" w:cs="Times New Roman"/>
                <w:color w:val="000000"/>
                <w:sz w:val="18"/>
                <w:szCs w:val="18"/>
                <w:lang w:eastAsia="en-ZW"/>
                <w:rPrChange w:id="384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45" w:author="Urfels, Anton (IRRI)" w:date="2023-10-06T20:02:00Z">
                  <w:rPr>
                    <w:rFonts w:ascii="Gill Sans MT" w:hAnsi="Gill Sans MT" w:cs="Calibri"/>
                    <w:color w:val="000000"/>
                    <w:sz w:val="18"/>
                    <w:szCs w:val="18"/>
                  </w:rPr>
                </w:rPrChange>
              </w:rPr>
              <w:t>70133.90</w:t>
            </w:r>
          </w:p>
        </w:tc>
        <w:tc>
          <w:tcPr>
            <w:tcW w:w="561" w:type="pct"/>
            <w:tcBorders>
              <w:bottom w:val="nil"/>
            </w:tcBorders>
            <w:noWrap/>
            <w:vAlign w:val="bottom"/>
          </w:tcPr>
          <w:p w14:paraId="2FD82A83" w14:textId="77777777" w:rsidR="00D1614E" w:rsidRPr="00256197" w:rsidRDefault="00D1614E" w:rsidP="00DB11CB">
            <w:pPr>
              <w:spacing w:line="240" w:lineRule="auto"/>
              <w:jc w:val="right"/>
              <w:rPr>
                <w:rFonts w:eastAsia="Times New Roman" w:cs="Times New Roman"/>
                <w:color w:val="000000"/>
                <w:sz w:val="18"/>
                <w:szCs w:val="18"/>
                <w:lang w:eastAsia="en-ZW"/>
                <w:rPrChange w:id="384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47" w:author="Urfels, Anton (IRRI)" w:date="2023-10-06T20:02:00Z">
                  <w:rPr>
                    <w:rFonts w:ascii="Gill Sans MT" w:hAnsi="Gill Sans MT" w:cs="Calibri"/>
                    <w:color w:val="000000"/>
                    <w:sz w:val="18"/>
                    <w:szCs w:val="18"/>
                  </w:rPr>
                </w:rPrChange>
              </w:rPr>
              <w:t>49660.69</w:t>
            </w:r>
          </w:p>
        </w:tc>
        <w:tc>
          <w:tcPr>
            <w:tcW w:w="561" w:type="pct"/>
            <w:tcBorders>
              <w:bottom w:val="nil"/>
            </w:tcBorders>
            <w:noWrap/>
            <w:vAlign w:val="bottom"/>
          </w:tcPr>
          <w:p w14:paraId="12E3C1C7" w14:textId="77777777" w:rsidR="00D1614E" w:rsidRPr="00256197" w:rsidRDefault="00D1614E" w:rsidP="00DB11CB">
            <w:pPr>
              <w:spacing w:line="240" w:lineRule="auto"/>
              <w:jc w:val="right"/>
              <w:rPr>
                <w:rFonts w:eastAsia="Times New Roman" w:cs="Times New Roman"/>
                <w:color w:val="000000"/>
                <w:sz w:val="18"/>
                <w:szCs w:val="18"/>
                <w:lang w:eastAsia="en-ZW"/>
                <w:rPrChange w:id="384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49" w:author="Urfels, Anton (IRRI)" w:date="2023-10-06T20:02:00Z">
                  <w:rPr>
                    <w:rFonts w:ascii="Gill Sans MT" w:hAnsi="Gill Sans MT" w:cs="Calibri"/>
                    <w:color w:val="000000"/>
                    <w:sz w:val="18"/>
                    <w:szCs w:val="18"/>
                  </w:rPr>
                </w:rPrChange>
              </w:rPr>
              <w:t>43570.32</w:t>
            </w:r>
          </w:p>
        </w:tc>
      </w:tr>
      <w:tr w:rsidR="00D1614E" w:rsidRPr="00256197" w14:paraId="493FADA2" w14:textId="77777777" w:rsidTr="00DB11CB">
        <w:trPr>
          <w:trHeight w:val="288"/>
          <w:jc w:val="center"/>
        </w:trPr>
        <w:tc>
          <w:tcPr>
            <w:tcW w:w="507" w:type="pct"/>
            <w:vMerge/>
            <w:tcBorders>
              <w:bottom w:val="single" w:sz="4" w:space="0" w:color="auto"/>
            </w:tcBorders>
          </w:tcPr>
          <w:p w14:paraId="44847BE6" w14:textId="77777777" w:rsidR="00D1614E" w:rsidRPr="00256197" w:rsidRDefault="00D1614E" w:rsidP="00DB11CB">
            <w:pPr>
              <w:spacing w:line="240" w:lineRule="auto"/>
              <w:rPr>
                <w:rFonts w:eastAsia="Times New Roman" w:cs="Times New Roman"/>
                <w:color w:val="000000"/>
                <w:sz w:val="18"/>
                <w:szCs w:val="18"/>
                <w:lang w:eastAsia="en-ZW"/>
                <w:rPrChange w:id="3850" w:author="Urfels, Anton (IRRI)" w:date="2023-10-06T20:02:00Z">
                  <w:rPr>
                    <w:rFonts w:ascii="Gill Sans MT" w:eastAsia="Times New Roman" w:hAnsi="Gill Sans MT" w:cs="Calibri"/>
                    <w:color w:val="000000"/>
                    <w:sz w:val="18"/>
                    <w:szCs w:val="18"/>
                    <w:lang w:eastAsia="en-ZW"/>
                  </w:rPr>
                </w:rPrChange>
              </w:rPr>
            </w:pPr>
          </w:p>
        </w:tc>
        <w:tc>
          <w:tcPr>
            <w:tcW w:w="1072" w:type="pct"/>
            <w:tcBorders>
              <w:top w:val="nil"/>
              <w:bottom w:val="single" w:sz="4" w:space="0" w:color="auto"/>
            </w:tcBorders>
            <w:noWrap/>
            <w:hideMark/>
          </w:tcPr>
          <w:p w14:paraId="29920A83" w14:textId="77777777" w:rsidR="00D1614E" w:rsidRPr="00256197" w:rsidRDefault="00D1614E" w:rsidP="00DB11CB">
            <w:pPr>
              <w:spacing w:line="240" w:lineRule="auto"/>
              <w:rPr>
                <w:rFonts w:eastAsia="Times New Roman" w:cs="Times New Roman"/>
                <w:color w:val="000000"/>
                <w:sz w:val="18"/>
                <w:szCs w:val="18"/>
                <w:lang w:eastAsia="en-ZW"/>
                <w:rPrChange w:id="3851"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852" w:author="Urfels, Anton (IRRI)" w:date="2023-10-06T20:02:00Z">
                  <w:rPr>
                    <w:rFonts w:ascii="Gill Sans MT" w:eastAsia="Times New Roman" w:hAnsi="Gill Sans MT" w:cs="Calibri"/>
                    <w:color w:val="000000"/>
                    <w:sz w:val="18"/>
                    <w:szCs w:val="18"/>
                    <w:lang w:eastAsia="en-ZW"/>
                  </w:rPr>
                </w:rPrChange>
              </w:rPr>
              <w:t>Max</w:t>
            </w:r>
          </w:p>
        </w:tc>
        <w:tc>
          <w:tcPr>
            <w:tcW w:w="615" w:type="pct"/>
            <w:tcBorders>
              <w:top w:val="nil"/>
              <w:bottom w:val="single" w:sz="4" w:space="0" w:color="auto"/>
            </w:tcBorders>
            <w:noWrap/>
            <w:vAlign w:val="bottom"/>
          </w:tcPr>
          <w:p w14:paraId="62AA02E7" w14:textId="77777777" w:rsidR="00D1614E" w:rsidRPr="00256197" w:rsidRDefault="00D1614E" w:rsidP="00DB11CB">
            <w:pPr>
              <w:spacing w:line="240" w:lineRule="auto"/>
              <w:jc w:val="right"/>
              <w:rPr>
                <w:rFonts w:eastAsia="Times New Roman" w:cs="Times New Roman"/>
                <w:color w:val="000000"/>
                <w:sz w:val="18"/>
                <w:szCs w:val="18"/>
                <w:lang w:eastAsia="en-ZW"/>
                <w:rPrChange w:id="385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54" w:author="Urfels, Anton (IRRI)" w:date="2023-10-06T20:02:00Z">
                  <w:rPr>
                    <w:rFonts w:ascii="Gill Sans MT" w:hAnsi="Gill Sans MT" w:cs="Calibri"/>
                    <w:color w:val="000000"/>
                    <w:sz w:val="18"/>
                    <w:szCs w:val="18"/>
                  </w:rPr>
                </w:rPrChange>
              </w:rPr>
              <w:t>81513.61</w:t>
            </w:r>
          </w:p>
        </w:tc>
        <w:tc>
          <w:tcPr>
            <w:tcW w:w="561" w:type="pct"/>
            <w:tcBorders>
              <w:top w:val="nil"/>
              <w:bottom w:val="single" w:sz="4" w:space="0" w:color="auto"/>
            </w:tcBorders>
            <w:noWrap/>
            <w:vAlign w:val="bottom"/>
          </w:tcPr>
          <w:p w14:paraId="2F3E446A" w14:textId="77777777" w:rsidR="00D1614E" w:rsidRPr="00256197" w:rsidRDefault="00D1614E" w:rsidP="00DB11CB">
            <w:pPr>
              <w:spacing w:line="240" w:lineRule="auto"/>
              <w:jc w:val="right"/>
              <w:rPr>
                <w:rFonts w:eastAsia="Times New Roman" w:cs="Times New Roman"/>
                <w:color w:val="000000"/>
                <w:sz w:val="18"/>
                <w:szCs w:val="18"/>
                <w:lang w:eastAsia="en-ZW"/>
                <w:rPrChange w:id="385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56" w:author="Urfels, Anton (IRRI)" w:date="2023-10-06T20:02:00Z">
                  <w:rPr>
                    <w:rFonts w:ascii="Gill Sans MT" w:hAnsi="Gill Sans MT" w:cs="Calibri"/>
                    <w:color w:val="000000"/>
                    <w:sz w:val="18"/>
                    <w:szCs w:val="18"/>
                  </w:rPr>
                </w:rPrChange>
              </w:rPr>
              <w:t>77485.07</w:t>
            </w:r>
          </w:p>
        </w:tc>
        <w:tc>
          <w:tcPr>
            <w:tcW w:w="561" w:type="pct"/>
            <w:tcBorders>
              <w:top w:val="nil"/>
              <w:bottom w:val="single" w:sz="4" w:space="0" w:color="auto"/>
            </w:tcBorders>
            <w:noWrap/>
            <w:vAlign w:val="bottom"/>
          </w:tcPr>
          <w:p w14:paraId="02D370F3" w14:textId="77777777" w:rsidR="00D1614E" w:rsidRPr="00256197" w:rsidRDefault="00D1614E" w:rsidP="00DB11CB">
            <w:pPr>
              <w:spacing w:line="240" w:lineRule="auto"/>
              <w:jc w:val="right"/>
              <w:rPr>
                <w:rFonts w:eastAsia="Times New Roman" w:cs="Times New Roman"/>
                <w:color w:val="000000"/>
                <w:sz w:val="18"/>
                <w:szCs w:val="18"/>
                <w:lang w:eastAsia="en-ZW"/>
                <w:rPrChange w:id="385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58" w:author="Urfels, Anton (IRRI)" w:date="2023-10-06T20:02:00Z">
                  <w:rPr>
                    <w:rFonts w:ascii="Gill Sans MT" w:hAnsi="Gill Sans MT" w:cs="Calibri"/>
                    <w:color w:val="000000"/>
                    <w:sz w:val="18"/>
                    <w:szCs w:val="18"/>
                  </w:rPr>
                </w:rPrChange>
              </w:rPr>
              <w:t>99480.34</w:t>
            </w:r>
          </w:p>
        </w:tc>
        <w:tc>
          <w:tcPr>
            <w:tcW w:w="561" w:type="pct"/>
            <w:tcBorders>
              <w:top w:val="nil"/>
              <w:bottom w:val="single" w:sz="4" w:space="0" w:color="auto"/>
            </w:tcBorders>
            <w:noWrap/>
            <w:vAlign w:val="bottom"/>
          </w:tcPr>
          <w:p w14:paraId="04A0D6F9" w14:textId="77777777" w:rsidR="00D1614E" w:rsidRPr="00256197" w:rsidRDefault="00D1614E" w:rsidP="00DB11CB">
            <w:pPr>
              <w:spacing w:line="240" w:lineRule="auto"/>
              <w:jc w:val="right"/>
              <w:rPr>
                <w:rFonts w:eastAsia="Times New Roman" w:cs="Times New Roman"/>
                <w:color w:val="000000"/>
                <w:sz w:val="18"/>
                <w:szCs w:val="18"/>
                <w:lang w:eastAsia="en-ZW"/>
                <w:rPrChange w:id="385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60" w:author="Urfels, Anton (IRRI)" w:date="2023-10-06T20:02:00Z">
                  <w:rPr>
                    <w:rFonts w:ascii="Gill Sans MT" w:hAnsi="Gill Sans MT" w:cs="Calibri"/>
                    <w:color w:val="000000"/>
                    <w:sz w:val="18"/>
                    <w:szCs w:val="18"/>
                  </w:rPr>
                </w:rPrChange>
              </w:rPr>
              <w:t>88532.49</w:t>
            </w:r>
          </w:p>
        </w:tc>
        <w:tc>
          <w:tcPr>
            <w:tcW w:w="561" w:type="pct"/>
            <w:tcBorders>
              <w:top w:val="nil"/>
              <w:bottom w:val="single" w:sz="4" w:space="0" w:color="auto"/>
            </w:tcBorders>
            <w:noWrap/>
            <w:vAlign w:val="bottom"/>
          </w:tcPr>
          <w:p w14:paraId="2963C6E2" w14:textId="77777777" w:rsidR="00D1614E" w:rsidRPr="00256197" w:rsidRDefault="00D1614E" w:rsidP="00DB11CB">
            <w:pPr>
              <w:spacing w:line="240" w:lineRule="auto"/>
              <w:jc w:val="right"/>
              <w:rPr>
                <w:rFonts w:eastAsia="Times New Roman" w:cs="Times New Roman"/>
                <w:color w:val="000000"/>
                <w:sz w:val="18"/>
                <w:szCs w:val="18"/>
                <w:lang w:eastAsia="en-ZW"/>
                <w:rPrChange w:id="386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62" w:author="Urfels, Anton (IRRI)" w:date="2023-10-06T20:02:00Z">
                  <w:rPr>
                    <w:rFonts w:ascii="Gill Sans MT" w:hAnsi="Gill Sans MT" w:cs="Calibri"/>
                    <w:color w:val="000000"/>
                    <w:sz w:val="18"/>
                    <w:szCs w:val="18"/>
                  </w:rPr>
                </w:rPrChange>
              </w:rPr>
              <w:t>65034.09</w:t>
            </w:r>
          </w:p>
        </w:tc>
        <w:tc>
          <w:tcPr>
            <w:tcW w:w="561" w:type="pct"/>
            <w:tcBorders>
              <w:top w:val="nil"/>
              <w:bottom w:val="single" w:sz="4" w:space="0" w:color="auto"/>
            </w:tcBorders>
            <w:noWrap/>
            <w:vAlign w:val="bottom"/>
          </w:tcPr>
          <w:p w14:paraId="73D18DF4" w14:textId="77777777" w:rsidR="00D1614E" w:rsidRPr="00256197" w:rsidRDefault="00D1614E" w:rsidP="00DB11CB">
            <w:pPr>
              <w:spacing w:line="240" w:lineRule="auto"/>
              <w:jc w:val="right"/>
              <w:rPr>
                <w:rFonts w:eastAsia="Times New Roman" w:cs="Times New Roman"/>
                <w:color w:val="FF0000"/>
                <w:sz w:val="18"/>
                <w:szCs w:val="18"/>
                <w:lang w:eastAsia="en-ZW"/>
                <w:rPrChange w:id="3863" w:author="Urfels, Anton (IRRI)" w:date="2023-10-06T20:02:00Z">
                  <w:rPr>
                    <w:rFonts w:ascii="Gill Sans MT" w:eastAsia="Times New Roman" w:hAnsi="Gill Sans MT" w:cs="Calibri"/>
                    <w:color w:val="FF0000"/>
                    <w:sz w:val="18"/>
                    <w:szCs w:val="18"/>
                    <w:lang w:eastAsia="en-ZW"/>
                  </w:rPr>
                </w:rPrChange>
              </w:rPr>
            </w:pPr>
            <w:r w:rsidRPr="00256197">
              <w:rPr>
                <w:rFonts w:cs="Times New Roman"/>
                <w:color w:val="000000"/>
                <w:sz w:val="18"/>
                <w:szCs w:val="18"/>
                <w:rPrChange w:id="3864" w:author="Urfels, Anton (IRRI)" w:date="2023-10-06T20:02:00Z">
                  <w:rPr>
                    <w:rFonts w:ascii="Gill Sans MT" w:hAnsi="Gill Sans MT" w:cs="Calibri"/>
                    <w:color w:val="000000"/>
                    <w:sz w:val="18"/>
                    <w:szCs w:val="18"/>
                  </w:rPr>
                </w:rPrChange>
              </w:rPr>
              <w:t>61649.20</w:t>
            </w:r>
          </w:p>
        </w:tc>
      </w:tr>
      <w:tr w:rsidR="00D1614E" w:rsidRPr="00256197" w14:paraId="202D42DA" w14:textId="77777777" w:rsidTr="00DB11CB">
        <w:trPr>
          <w:trHeight w:val="288"/>
          <w:jc w:val="center"/>
        </w:trPr>
        <w:tc>
          <w:tcPr>
            <w:tcW w:w="507" w:type="pct"/>
            <w:vMerge w:val="restart"/>
            <w:tcBorders>
              <w:top w:val="single" w:sz="4" w:space="0" w:color="auto"/>
            </w:tcBorders>
          </w:tcPr>
          <w:p w14:paraId="2AF4F5F2" w14:textId="77777777" w:rsidR="00D1614E" w:rsidRPr="00256197" w:rsidRDefault="00D1614E" w:rsidP="00DB11CB">
            <w:pPr>
              <w:spacing w:line="240" w:lineRule="auto"/>
              <w:rPr>
                <w:rFonts w:eastAsia="Times New Roman" w:cs="Times New Roman"/>
                <w:color w:val="000000"/>
                <w:sz w:val="18"/>
                <w:szCs w:val="18"/>
                <w:lang w:eastAsia="en-ZW"/>
                <w:rPrChange w:id="3865"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866" w:author="Urfels, Anton (IRRI)" w:date="2023-10-06T20:02:00Z">
                  <w:rPr>
                    <w:rFonts w:ascii="Gill Sans MT" w:eastAsia="Times New Roman" w:hAnsi="Gill Sans MT" w:cs="Calibri"/>
                    <w:color w:val="000000"/>
                    <w:sz w:val="18"/>
                    <w:szCs w:val="18"/>
                    <w:lang w:eastAsia="en-ZW"/>
                  </w:rPr>
                </w:rPrChange>
              </w:rPr>
              <w:t>Lower bound</w:t>
            </w:r>
          </w:p>
        </w:tc>
        <w:tc>
          <w:tcPr>
            <w:tcW w:w="1072" w:type="pct"/>
            <w:tcBorders>
              <w:top w:val="single" w:sz="4" w:space="0" w:color="auto"/>
            </w:tcBorders>
            <w:noWrap/>
            <w:hideMark/>
          </w:tcPr>
          <w:p w14:paraId="128C1371" w14:textId="77777777" w:rsidR="00D1614E" w:rsidRPr="00256197" w:rsidRDefault="00D1614E" w:rsidP="00DB11CB">
            <w:pPr>
              <w:spacing w:line="240" w:lineRule="auto"/>
              <w:rPr>
                <w:rFonts w:eastAsia="Times New Roman" w:cs="Times New Roman"/>
                <w:color w:val="000000"/>
                <w:sz w:val="18"/>
                <w:szCs w:val="18"/>
                <w:lang w:eastAsia="en-ZW"/>
                <w:rPrChange w:id="3867"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868" w:author="Urfels, Anton (IRRI)" w:date="2023-10-06T20:02:00Z">
                  <w:rPr>
                    <w:rFonts w:ascii="Gill Sans MT" w:eastAsia="Times New Roman" w:hAnsi="Gill Sans MT" w:cs="Calibri"/>
                    <w:color w:val="000000"/>
                    <w:sz w:val="18"/>
                    <w:szCs w:val="18"/>
                    <w:lang w:eastAsia="en-ZW"/>
                  </w:rPr>
                </w:rPrChange>
              </w:rPr>
              <w:t>Mean</w:t>
            </w:r>
          </w:p>
        </w:tc>
        <w:tc>
          <w:tcPr>
            <w:tcW w:w="615" w:type="pct"/>
            <w:tcBorders>
              <w:top w:val="single" w:sz="4" w:space="0" w:color="auto"/>
            </w:tcBorders>
            <w:noWrap/>
            <w:vAlign w:val="bottom"/>
          </w:tcPr>
          <w:p w14:paraId="22D29751" w14:textId="77777777" w:rsidR="00D1614E" w:rsidRPr="00256197" w:rsidRDefault="00D1614E" w:rsidP="00DB11CB">
            <w:pPr>
              <w:spacing w:line="240" w:lineRule="auto"/>
              <w:jc w:val="right"/>
              <w:rPr>
                <w:rFonts w:eastAsia="Times New Roman" w:cs="Times New Roman"/>
                <w:color w:val="000000"/>
                <w:sz w:val="18"/>
                <w:szCs w:val="18"/>
                <w:lang w:eastAsia="en-ZW"/>
                <w:rPrChange w:id="386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70" w:author="Urfels, Anton (IRRI)" w:date="2023-10-06T20:02:00Z">
                  <w:rPr>
                    <w:rFonts w:ascii="Gill Sans MT" w:hAnsi="Gill Sans MT" w:cs="Calibri"/>
                    <w:color w:val="000000"/>
                    <w:sz w:val="18"/>
                    <w:szCs w:val="18"/>
                  </w:rPr>
                </w:rPrChange>
              </w:rPr>
              <w:t>-65401.51</w:t>
            </w:r>
          </w:p>
        </w:tc>
        <w:tc>
          <w:tcPr>
            <w:tcW w:w="561" w:type="pct"/>
            <w:tcBorders>
              <w:top w:val="single" w:sz="4" w:space="0" w:color="auto"/>
            </w:tcBorders>
            <w:noWrap/>
            <w:vAlign w:val="bottom"/>
          </w:tcPr>
          <w:p w14:paraId="0403B9EC" w14:textId="77777777" w:rsidR="00D1614E" w:rsidRPr="00256197" w:rsidRDefault="00D1614E" w:rsidP="00DB11CB">
            <w:pPr>
              <w:spacing w:line="240" w:lineRule="auto"/>
              <w:jc w:val="right"/>
              <w:rPr>
                <w:rFonts w:eastAsia="Times New Roman" w:cs="Times New Roman"/>
                <w:color w:val="000000"/>
                <w:sz w:val="18"/>
                <w:szCs w:val="18"/>
                <w:lang w:eastAsia="en-ZW"/>
                <w:rPrChange w:id="387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72" w:author="Urfels, Anton (IRRI)" w:date="2023-10-06T20:02:00Z">
                  <w:rPr>
                    <w:rFonts w:ascii="Gill Sans MT" w:hAnsi="Gill Sans MT" w:cs="Calibri"/>
                    <w:color w:val="000000"/>
                    <w:sz w:val="18"/>
                    <w:szCs w:val="18"/>
                  </w:rPr>
                </w:rPrChange>
              </w:rPr>
              <w:t>22156.76</w:t>
            </w:r>
          </w:p>
        </w:tc>
        <w:tc>
          <w:tcPr>
            <w:tcW w:w="561" w:type="pct"/>
            <w:tcBorders>
              <w:top w:val="single" w:sz="4" w:space="0" w:color="auto"/>
            </w:tcBorders>
            <w:noWrap/>
            <w:vAlign w:val="bottom"/>
          </w:tcPr>
          <w:p w14:paraId="1E004EC1" w14:textId="77777777" w:rsidR="00D1614E" w:rsidRPr="00256197" w:rsidRDefault="00D1614E" w:rsidP="00DB11CB">
            <w:pPr>
              <w:spacing w:line="240" w:lineRule="auto"/>
              <w:jc w:val="right"/>
              <w:rPr>
                <w:rFonts w:eastAsia="Times New Roman" w:cs="Times New Roman"/>
                <w:color w:val="000000"/>
                <w:sz w:val="18"/>
                <w:szCs w:val="18"/>
                <w:lang w:eastAsia="en-ZW"/>
                <w:rPrChange w:id="387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74" w:author="Urfels, Anton (IRRI)" w:date="2023-10-06T20:02:00Z">
                  <w:rPr>
                    <w:rFonts w:ascii="Gill Sans MT" w:hAnsi="Gill Sans MT" w:cs="Calibri"/>
                    <w:color w:val="000000"/>
                    <w:sz w:val="18"/>
                    <w:szCs w:val="18"/>
                  </w:rPr>
                </w:rPrChange>
              </w:rPr>
              <w:t>34908.06</w:t>
            </w:r>
          </w:p>
        </w:tc>
        <w:tc>
          <w:tcPr>
            <w:tcW w:w="561" w:type="pct"/>
            <w:tcBorders>
              <w:top w:val="single" w:sz="4" w:space="0" w:color="auto"/>
            </w:tcBorders>
            <w:noWrap/>
            <w:vAlign w:val="bottom"/>
          </w:tcPr>
          <w:p w14:paraId="0CDA088D" w14:textId="77777777" w:rsidR="00D1614E" w:rsidRPr="00256197" w:rsidRDefault="00D1614E" w:rsidP="00DB11CB">
            <w:pPr>
              <w:spacing w:line="240" w:lineRule="auto"/>
              <w:jc w:val="right"/>
              <w:rPr>
                <w:rFonts w:eastAsia="Times New Roman" w:cs="Times New Roman"/>
                <w:color w:val="000000"/>
                <w:sz w:val="18"/>
                <w:szCs w:val="18"/>
                <w:lang w:eastAsia="en-ZW"/>
                <w:rPrChange w:id="387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76" w:author="Urfels, Anton (IRRI)" w:date="2023-10-06T20:02:00Z">
                  <w:rPr>
                    <w:rFonts w:ascii="Gill Sans MT" w:hAnsi="Gill Sans MT" w:cs="Calibri"/>
                    <w:color w:val="000000"/>
                    <w:sz w:val="18"/>
                    <w:szCs w:val="18"/>
                  </w:rPr>
                </w:rPrChange>
              </w:rPr>
              <w:t>19381.06</w:t>
            </w:r>
          </w:p>
        </w:tc>
        <w:tc>
          <w:tcPr>
            <w:tcW w:w="561" w:type="pct"/>
            <w:tcBorders>
              <w:top w:val="single" w:sz="4" w:space="0" w:color="auto"/>
            </w:tcBorders>
            <w:noWrap/>
            <w:vAlign w:val="bottom"/>
          </w:tcPr>
          <w:p w14:paraId="2386B2CF" w14:textId="77777777" w:rsidR="00D1614E" w:rsidRPr="00256197" w:rsidRDefault="00D1614E" w:rsidP="00DB11CB">
            <w:pPr>
              <w:spacing w:line="240" w:lineRule="auto"/>
              <w:jc w:val="right"/>
              <w:rPr>
                <w:rFonts w:eastAsia="Times New Roman" w:cs="Times New Roman"/>
                <w:color w:val="000000"/>
                <w:sz w:val="18"/>
                <w:szCs w:val="18"/>
                <w:lang w:eastAsia="en-ZW"/>
                <w:rPrChange w:id="387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78" w:author="Urfels, Anton (IRRI)" w:date="2023-10-06T20:02:00Z">
                  <w:rPr>
                    <w:rFonts w:ascii="Gill Sans MT" w:hAnsi="Gill Sans MT" w:cs="Calibri"/>
                    <w:color w:val="000000"/>
                    <w:sz w:val="18"/>
                    <w:szCs w:val="18"/>
                  </w:rPr>
                </w:rPrChange>
              </w:rPr>
              <w:t>-5512.13</w:t>
            </w:r>
          </w:p>
        </w:tc>
        <w:tc>
          <w:tcPr>
            <w:tcW w:w="561" w:type="pct"/>
            <w:tcBorders>
              <w:top w:val="single" w:sz="4" w:space="0" w:color="auto"/>
            </w:tcBorders>
            <w:noWrap/>
            <w:vAlign w:val="bottom"/>
          </w:tcPr>
          <w:p w14:paraId="018681C6" w14:textId="77777777" w:rsidR="00D1614E" w:rsidRPr="00256197" w:rsidRDefault="00D1614E" w:rsidP="00DB11CB">
            <w:pPr>
              <w:spacing w:line="240" w:lineRule="auto"/>
              <w:jc w:val="right"/>
              <w:rPr>
                <w:rFonts w:eastAsia="Times New Roman" w:cs="Times New Roman"/>
                <w:color w:val="000000"/>
                <w:sz w:val="18"/>
                <w:szCs w:val="18"/>
                <w:lang w:eastAsia="en-ZW"/>
                <w:rPrChange w:id="387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80" w:author="Urfels, Anton (IRRI)" w:date="2023-10-06T20:02:00Z">
                  <w:rPr>
                    <w:rFonts w:ascii="Gill Sans MT" w:hAnsi="Gill Sans MT" w:cs="Calibri"/>
                    <w:color w:val="000000"/>
                    <w:sz w:val="18"/>
                    <w:szCs w:val="18"/>
                  </w:rPr>
                </w:rPrChange>
              </w:rPr>
              <w:t>-15873.31</w:t>
            </w:r>
          </w:p>
        </w:tc>
      </w:tr>
      <w:tr w:rsidR="00D1614E" w:rsidRPr="00256197" w14:paraId="5DED9C37" w14:textId="77777777" w:rsidTr="00DB11CB">
        <w:trPr>
          <w:trHeight w:val="288"/>
          <w:jc w:val="center"/>
        </w:trPr>
        <w:tc>
          <w:tcPr>
            <w:tcW w:w="507" w:type="pct"/>
            <w:vMerge/>
          </w:tcPr>
          <w:p w14:paraId="036A6856" w14:textId="77777777" w:rsidR="00D1614E" w:rsidRPr="00256197" w:rsidRDefault="00D1614E" w:rsidP="00DB11CB">
            <w:pPr>
              <w:spacing w:line="240" w:lineRule="auto"/>
              <w:rPr>
                <w:rFonts w:eastAsia="Times New Roman" w:cs="Times New Roman"/>
                <w:color w:val="000000"/>
                <w:sz w:val="18"/>
                <w:szCs w:val="18"/>
                <w:lang w:eastAsia="en-ZW"/>
                <w:rPrChange w:id="3881"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243160A1" w14:textId="77777777" w:rsidR="00D1614E" w:rsidRPr="00256197" w:rsidRDefault="00D1614E" w:rsidP="00DB11CB">
            <w:pPr>
              <w:spacing w:line="240" w:lineRule="auto"/>
              <w:rPr>
                <w:rFonts w:eastAsia="Times New Roman" w:cs="Times New Roman"/>
                <w:color w:val="000000"/>
                <w:sz w:val="18"/>
                <w:szCs w:val="18"/>
                <w:lang w:eastAsia="en-ZW"/>
                <w:rPrChange w:id="3882"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883" w:author="Urfels, Anton (IRRI)" w:date="2023-10-06T20:02:00Z">
                  <w:rPr>
                    <w:rFonts w:ascii="Gill Sans MT" w:eastAsia="Times New Roman" w:hAnsi="Gill Sans MT" w:cs="Calibri"/>
                    <w:color w:val="000000"/>
                    <w:sz w:val="18"/>
                    <w:szCs w:val="18"/>
                    <w:lang w:eastAsia="en-ZW"/>
                  </w:rPr>
                </w:rPrChange>
              </w:rPr>
              <w:t>Standard deviation</w:t>
            </w:r>
          </w:p>
        </w:tc>
        <w:tc>
          <w:tcPr>
            <w:tcW w:w="615" w:type="pct"/>
            <w:noWrap/>
            <w:vAlign w:val="bottom"/>
          </w:tcPr>
          <w:p w14:paraId="1554D739" w14:textId="77777777" w:rsidR="00D1614E" w:rsidRPr="00256197" w:rsidRDefault="00D1614E" w:rsidP="00DB11CB">
            <w:pPr>
              <w:spacing w:line="240" w:lineRule="auto"/>
              <w:jc w:val="right"/>
              <w:rPr>
                <w:rFonts w:eastAsia="Times New Roman" w:cs="Times New Roman"/>
                <w:color w:val="000000"/>
                <w:sz w:val="18"/>
                <w:szCs w:val="18"/>
                <w:lang w:eastAsia="en-ZW"/>
                <w:rPrChange w:id="388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85" w:author="Urfels, Anton (IRRI)" w:date="2023-10-06T20:02:00Z">
                  <w:rPr>
                    <w:rFonts w:ascii="Gill Sans MT" w:hAnsi="Gill Sans MT" w:cs="Calibri"/>
                    <w:color w:val="000000"/>
                    <w:sz w:val="18"/>
                    <w:szCs w:val="18"/>
                  </w:rPr>
                </w:rPrChange>
              </w:rPr>
              <w:t>30942.86</w:t>
            </w:r>
          </w:p>
        </w:tc>
        <w:tc>
          <w:tcPr>
            <w:tcW w:w="561" w:type="pct"/>
            <w:noWrap/>
            <w:vAlign w:val="bottom"/>
          </w:tcPr>
          <w:p w14:paraId="72D14F8D" w14:textId="77777777" w:rsidR="00D1614E" w:rsidRPr="00256197" w:rsidRDefault="00D1614E" w:rsidP="00DB11CB">
            <w:pPr>
              <w:spacing w:line="240" w:lineRule="auto"/>
              <w:jc w:val="right"/>
              <w:rPr>
                <w:rFonts w:eastAsia="Times New Roman" w:cs="Times New Roman"/>
                <w:color w:val="000000"/>
                <w:sz w:val="18"/>
                <w:szCs w:val="18"/>
                <w:lang w:eastAsia="en-ZW"/>
                <w:rPrChange w:id="388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87" w:author="Urfels, Anton (IRRI)" w:date="2023-10-06T20:02:00Z">
                  <w:rPr>
                    <w:rFonts w:ascii="Gill Sans MT" w:hAnsi="Gill Sans MT" w:cs="Calibri"/>
                    <w:color w:val="000000"/>
                    <w:sz w:val="18"/>
                    <w:szCs w:val="18"/>
                  </w:rPr>
                </w:rPrChange>
              </w:rPr>
              <w:t>18377.46</w:t>
            </w:r>
          </w:p>
        </w:tc>
        <w:tc>
          <w:tcPr>
            <w:tcW w:w="561" w:type="pct"/>
            <w:noWrap/>
            <w:vAlign w:val="bottom"/>
          </w:tcPr>
          <w:p w14:paraId="62E5D25D" w14:textId="77777777" w:rsidR="00D1614E" w:rsidRPr="00256197" w:rsidRDefault="00D1614E" w:rsidP="00DB11CB">
            <w:pPr>
              <w:spacing w:line="240" w:lineRule="auto"/>
              <w:jc w:val="right"/>
              <w:rPr>
                <w:rFonts w:eastAsia="Times New Roman" w:cs="Times New Roman"/>
                <w:color w:val="000000"/>
                <w:sz w:val="18"/>
                <w:szCs w:val="18"/>
                <w:lang w:eastAsia="en-ZW"/>
                <w:rPrChange w:id="388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89" w:author="Urfels, Anton (IRRI)" w:date="2023-10-06T20:02:00Z">
                  <w:rPr>
                    <w:rFonts w:ascii="Gill Sans MT" w:hAnsi="Gill Sans MT" w:cs="Calibri"/>
                    <w:color w:val="000000"/>
                    <w:sz w:val="18"/>
                    <w:szCs w:val="18"/>
                  </w:rPr>
                </w:rPrChange>
              </w:rPr>
              <w:t>19462.07</w:t>
            </w:r>
          </w:p>
        </w:tc>
        <w:tc>
          <w:tcPr>
            <w:tcW w:w="561" w:type="pct"/>
            <w:noWrap/>
            <w:vAlign w:val="bottom"/>
          </w:tcPr>
          <w:p w14:paraId="25C41EDE" w14:textId="77777777" w:rsidR="00D1614E" w:rsidRPr="00256197" w:rsidRDefault="00D1614E" w:rsidP="00DB11CB">
            <w:pPr>
              <w:spacing w:line="240" w:lineRule="auto"/>
              <w:jc w:val="right"/>
              <w:rPr>
                <w:rFonts w:eastAsia="Times New Roman" w:cs="Times New Roman"/>
                <w:color w:val="000000"/>
                <w:sz w:val="18"/>
                <w:szCs w:val="18"/>
                <w:lang w:eastAsia="en-ZW"/>
                <w:rPrChange w:id="389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91" w:author="Urfels, Anton (IRRI)" w:date="2023-10-06T20:02:00Z">
                  <w:rPr>
                    <w:rFonts w:ascii="Gill Sans MT" w:hAnsi="Gill Sans MT" w:cs="Calibri"/>
                    <w:color w:val="000000"/>
                    <w:sz w:val="18"/>
                    <w:szCs w:val="18"/>
                  </w:rPr>
                </w:rPrChange>
              </w:rPr>
              <w:t>19031.29</w:t>
            </w:r>
          </w:p>
        </w:tc>
        <w:tc>
          <w:tcPr>
            <w:tcW w:w="561" w:type="pct"/>
            <w:noWrap/>
            <w:vAlign w:val="bottom"/>
          </w:tcPr>
          <w:p w14:paraId="6FE0DF65" w14:textId="77777777" w:rsidR="00D1614E" w:rsidRPr="00256197" w:rsidRDefault="00D1614E" w:rsidP="00DB11CB">
            <w:pPr>
              <w:spacing w:line="240" w:lineRule="auto"/>
              <w:jc w:val="right"/>
              <w:rPr>
                <w:rFonts w:eastAsia="Times New Roman" w:cs="Times New Roman"/>
                <w:color w:val="000000"/>
                <w:sz w:val="18"/>
                <w:szCs w:val="18"/>
                <w:lang w:eastAsia="en-ZW"/>
                <w:rPrChange w:id="389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93" w:author="Urfels, Anton (IRRI)" w:date="2023-10-06T20:02:00Z">
                  <w:rPr>
                    <w:rFonts w:ascii="Gill Sans MT" w:hAnsi="Gill Sans MT" w:cs="Calibri"/>
                    <w:color w:val="000000"/>
                    <w:sz w:val="18"/>
                    <w:szCs w:val="18"/>
                  </w:rPr>
                </w:rPrChange>
              </w:rPr>
              <w:t>24394.58</w:t>
            </w:r>
          </w:p>
        </w:tc>
        <w:tc>
          <w:tcPr>
            <w:tcW w:w="561" w:type="pct"/>
            <w:noWrap/>
            <w:vAlign w:val="bottom"/>
          </w:tcPr>
          <w:p w14:paraId="20E7211A" w14:textId="77777777" w:rsidR="00D1614E" w:rsidRPr="00256197" w:rsidRDefault="00D1614E" w:rsidP="00DB11CB">
            <w:pPr>
              <w:spacing w:line="240" w:lineRule="auto"/>
              <w:jc w:val="right"/>
              <w:rPr>
                <w:rFonts w:eastAsia="Times New Roman" w:cs="Times New Roman"/>
                <w:color w:val="000000"/>
                <w:sz w:val="18"/>
                <w:szCs w:val="18"/>
                <w:lang w:eastAsia="en-ZW"/>
                <w:rPrChange w:id="389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95" w:author="Urfels, Anton (IRRI)" w:date="2023-10-06T20:02:00Z">
                  <w:rPr>
                    <w:rFonts w:ascii="Gill Sans MT" w:hAnsi="Gill Sans MT" w:cs="Calibri"/>
                    <w:color w:val="000000"/>
                    <w:sz w:val="18"/>
                    <w:szCs w:val="18"/>
                  </w:rPr>
                </w:rPrChange>
              </w:rPr>
              <w:t>25250.42</w:t>
            </w:r>
          </w:p>
        </w:tc>
      </w:tr>
      <w:tr w:rsidR="00D1614E" w:rsidRPr="00256197" w14:paraId="497C8100" w14:textId="77777777" w:rsidTr="00DB11CB">
        <w:trPr>
          <w:trHeight w:val="288"/>
          <w:jc w:val="center"/>
        </w:trPr>
        <w:tc>
          <w:tcPr>
            <w:tcW w:w="507" w:type="pct"/>
            <w:vMerge/>
          </w:tcPr>
          <w:p w14:paraId="7F8EC58A" w14:textId="77777777" w:rsidR="00D1614E" w:rsidRPr="00256197" w:rsidRDefault="00D1614E" w:rsidP="00DB11CB">
            <w:pPr>
              <w:spacing w:line="240" w:lineRule="auto"/>
              <w:rPr>
                <w:rFonts w:eastAsia="Times New Roman" w:cs="Times New Roman"/>
                <w:color w:val="000000"/>
                <w:sz w:val="18"/>
                <w:szCs w:val="18"/>
                <w:lang w:eastAsia="en-ZW"/>
                <w:rPrChange w:id="3896"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233D3DFD" w14:textId="77777777" w:rsidR="00D1614E" w:rsidRPr="00256197" w:rsidRDefault="00D1614E" w:rsidP="00DB11CB">
            <w:pPr>
              <w:spacing w:line="240" w:lineRule="auto"/>
              <w:rPr>
                <w:rFonts w:eastAsia="Times New Roman" w:cs="Times New Roman"/>
                <w:color w:val="000000"/>
                <w:sz w:val="18"/>
                <w:szCs w:val="18"/>
                <w:lang w:eastAsia="en-ZW"/>
                <w:rPrChange w:id="3897"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898" w:author="Urfels, Anton (IRRI)" w:date="2023-10-06T20:02:00Z">
                  <w:rPr>
                    <w:rFonts w:ascii="Gill Sans MT" w:eastAsia="Times New Roman" w:hAnsi="Gill Sans MT" w:cs="Calibri"/>
                    <w:color w:val="000000"/>
                    <w:sz w:val="18"/>
                    <w:szCs w:val="18"/>
                    <w:lang w:eastAsia="en-ZW"/>
                  </w:rPr>
                </w:rPrChange>
              </w:rPr>
              <w:t>Min</w:t>
            </w:r>
          </w:p>
        </w:tc>
        <w:tc>
          <w:tcPr>
            <w:tcW w:w="615" w:type="pct"/>
            <w:noWrap/>
            <w:vAlign w:val="bottom"/>
          </w:tcPr>
          <w:p w14:paraId="7F7FDA50" w14:textId="77777777" w:rsidR="00D1614E" w:rsidRPr="00256197" w:rsidRDefault="00D1614E" w:rsidP="00DB11CB">
            <w:pPr>
              <w:spacing w:line="240" w:lineRule="auto"/>
              <w:jc w:val="right"/>
              <w:rPr>
                <w:rFonts w:eastAsia="Times New Roman" w:cs="Times New Roman"/>
                <w:color w:val="000000"/>
                <w:sz w:val="18"/>
                <w:szCs w:val="18"/>
                <w:lang w:eastAsia="en-ZW"/>
                <w:rPrChange w:id="389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00" w:author="Urfels, Anton (IRRI)" w:date="2023-10-06T20:02:00Z">
                  <w:rPr>
                    <w:rFonts w:ascii="Gill Sans MT" w:hAnsi="Gill Sans MT" w:cs="Calibri"/>
                    <w:color w:val="000000"/>
                    <w:sz w:val="18"/>
                    <w:szCs w:val="18"/>
                  </w:rPr>
                </w:rPrChange>
              </w:rPr>
              <w:t>-155222.24</w:t>
            </w:r>
          </w:p>
        </w:tc>
        <w:tc>
          <w:tcPr>
            <w:tcW w:w="561" w:type="pct"/>
            <w:noWrap/>
            <w:vAlign w:val="bottom"/>
          </w:tcPr>
          <w:p w14:paraId="66E7333C" w14:textId="77777777" w:rsidR="00D1614E" w:rsidRPr="00256197" w:rsidRDefault="00D1614E" w:rsidP="00DB11CB">
            <w:pPr>
              <w:spacing w:line="240" w:lineRule="auto"/>
              <w:jc w:val="right"/>
              <w:rPr>
                <w:rFonts w:eastAsia="Times New Roman" w:cs="Times New Roman"/>
                <w:color w:val="000000"/>
                <w:sz w:val="18"/>
                <w:szCs w:val="18"/>
                <w:lang w:eastAsia="en-ZW"/>
                <w:rPrChange w:id="390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02" w:author="Urfels, Anton (IRRI)" w:date="2023-10-06T20:02:00Z">
                  <w:rPr>
                    <w:rFonts w:ascii="Gill Sans MT" w:hAnsi="Gill Sans MT" w:cs="Calibri"/>
                    <w:color w:val="000000"/>
                    <w:sz w:val="18"/>
                    <w:szCs w:val="18"/>
                  </w:rPr>
                </w:rPrChange>
              </w:rPr>
              <w:t>-30504.21</w:t>
            </w:r>
          </w:p>
        </w:tc>
        <w:tc>
          <w:tcPr>
            <w:tcW w:w="561" w:type="pct"/>
            <w:noWrap/>
            <w:vAlign w:val="bottom"/>
          </w:tcPr>
          <w:p w14:paraId="4EA56E85" w14:textId="77777777" w:rsidR="00D1614E" w:rsidRPr="00256197" w:rsidRDefault="00D1614E" w:rsidP="00DB11CB">
            <w:pPr>
              <w:spacing w:line="240" w:lineRule="auto"/>
              <w:jc w:val="right"/>
              <w:rPr>
                <w:rFonts w:eastAsia="Times New Roman" w:cs="Times New Roman"/>
                <w:color w:val="000000"/>
                <w:sz w:val="18"/>
                <w:szCs w:val="18"/>
                <w:lang w:eastAsia="en-ZW"/>
                <w:rPrChange w:id="390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04" w:author="Urfels, Anton (IRRI)" w:date="2023-10-06T20:02:00Z">
                  <w:rPr>
                    <w:rFonts w:ascii="Gill Sans MT" w:hAnsi="Gill Sans MT" w:cs="Calibri"/>
                    <w:color w:val="000000"/>
                    <w:sz w:val="18"/>
                    <w:szCs w:val="18"/>
                  </w:rPr>
                </w:rPrChange>
              </w:rPr>
              <w:t>-22649.54</w:t>
            </w:r>
          </w:p>
        </w:tc>
        <w:tc>
          <w:tcPr>
            <w:tcW w:w="561" w:type="pct"/>
            <w:noWrap/>
            <w:vAlign w:val="bottom"/>
          </w:tcPr>
          <w:p w14:paraId="3B8DC978" w14:textId="77777777" w:rsidR="00D1614E" w:rsidRPr="00256197" w:rsidRDefault="00D1614E" w:rsidP="00DB11CB">
            <w:pPr>
              <w:spacing w:line="240" w:lineRule="auto"/>
              <w:jc w:val="right"/>
              <w:rPr>
                <w:rFonts w:eastAsia="Times New Roman" w:cs="Times New Roman"/>
                <w:color w:val="000000"/>
                <w:sz w:val="18"/>
                <w:szCs w:val="18"/>
                <w:lang w:eastAsia="en-ZW"/>
                <w:rPrChange w:id="390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06" w:author="Urfels, Anton (IRRI)" w:date="2023-10-06T20:02:00Z">
                  <w:rPr>
                    <w:rFonts w:ascii="Gill Sans MT" w:hAnsi="Gill Sans MT" w:cs="Calibri"/>
                    <w:color w:val="000000"/>
                    <w:sz w:val="18"/>
                    <w:szCs w:val="18"/>
                  </w:rPr>
                </w:rPrChange>
              </w:rPr>
              <w:t>-49949.50</w:t>
            </w:r>
          </w:p>
        </w:tc>
        <w:tc>
          <w:tcPr>
            <w:tcW w:w="561" w:type="pct"/>
            <w:noWrap/>
            <w:vAlign w:val="bottom"/>
          </w:tcPr>
          <w:p w14:paraId="4976E2AD" w14:textId="77777777" w:rsidR="00D1614E" w:rsidRPr="00256197" w:rsidRDefault="00D1614E" w:rsidP="00DB11CB">
            <w:pPr>
              <w:spacing w:line="240" w:lineRule="auto"/>
              <w:jc w:val="right"/>
              <w:rPr>
                <w:rFonts w:eastAsia="Times New Roman" w:cs="Times New Roman"/>
                <w:color w:val="000000"/>
                <w:sz w:val="18"/>
                <w:szCs w:val="18"/>
                <w:lang w:eastAsia="en-ZW"/>
                <w:rPrChange w:id="390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08" w:author="Urfels, Anton (IRRI)" w:date="2023-10-06T20:02:00Z">
                  <w:rPr>
                    <w:rFonts w:ascii="Gill Sans MT" w:hAnsi="Gill Sans MT" w:cs="Calibri"/>
                    <w:color w:val="000000"/>
                    <w:sz w:val="18"/>
                    <w:szCs w:val="18"/>
                  </w:rPr>
                </w:rPrChange>
              </w:rPr>
              <w:t>-50621.89</w:t>
            </w:r>
          </w:p>
        </w:tc>
        <w:tc>
          <w:tcPr>
            <w:tcW w:w="561" w:type="pct"/>
            <w:noWrap/>
            <w:vAlign w:val="bottom"/>
          </w:tcPr>
          <w:p w14:paraId="70E2D7C4" w14:textId="77777777" w:rsidR="00D1614E" w:rsidRPr="00256197" w:rsidRDefault="00D1614E" w:rsidP="00DB11CB">
            <w:pPr>
              <w:spacing w:line="240" w:lineRule="auto"/>
              <w:jc w:val="right"/>
              <w:rPr>
                <w:rFonts w:eastAsia="Times New Roman" w:cs="Times New Roman"/>
                <w:color w:val="000000"/>
                <w:sz w:val="18"/>
                <w:szCs w:val="18"/>
                <w:lang w:eastAsia="en-ZW"/>
                <w:rPrChange w:id="390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10" w:author="Urfels, Anton (IRRI)" w:date="2023-10-06T20:02:00Z">
                  <w:rPr>
                    <w:rFonts w:ascii="Gill Sans MT" w:hAnsi="Gill Sans MT" w:cs="Calibri"/>
                    <w:color w:val="000000"/>
                    <w:sz w:val="18"/>
                    <w:szCs w:val="18"/>
                  </w:rPr>
                </w:rPrChange>
              </w:rPr>
              <w:t>-67245.17</w:t>
            </w:r>
          </w:p>
        </w:tc>
      </w:tr>
      <w:tr w:rsidR="00D1614E" w:rsidRPr="00256197" w14:paraId="1CF70918" w14:textId="77777777" w:rsidTr="00DB11CB">
        <w:trPr>
          <w:trHeight w:val="288"/>
          <w:jc w:val="center"/>
        </w:trPr>
        <w:tc>
          <w:tcPr>
            <w:tcW w:w="507" w:type="pct"/>
            <w:vMerge/>
          </w:tcPr>
          <w:p w14:paraId="486DAE26" w14:textId="77777777" w:rsidR="00D1614E" w:rsidRPr="00256197" w:rsidRDefault="00D1614E" w:rsidP="00DB11CB">
            <w:pPr>
              <w:spacing w:line="240" w:lineRule="auto"/>
              <w:rPr>
                <w:rFonts w:eastAsia="Times New Roman" w:cs="Times New Roman"/>
                <w:color w:val="000000"/>
                <w:sz w:val="18"/>
                <w:szCs w:val="18"/>
                <w:lang w:eastAsia="en-ZW"/>
                <w:rPrChange w:id="3911"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32BEB6C8" w14:textId="77777777" w:rsidR="00D1614E" w:rsidRPr="00256197" w:rsidRDefault="00D1614E" w:rsidP="00DB11CB">
            <w:pPr>
              <w:spacing w:line="240" w:lineRule="auto"/>
              <w:rPr>
                <w:rFonts w:eastAsia="Times New Roman" w:cs="Times New Roman"/>
                <w:color w:val="000000"/>
                <w:sz w:val="18"/>
                <w:szCs w:val="18"/>
                <w:lang w:eastAsia="en-ZW"/>
                <w:rPrChange w:id="3912"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913" w:author="Urfels, Anton (IRRI)" w:date="2023-10-06T20:02:00Z">
                  <w:rPr>
                    <w:rFonts w:ascii="Gill Sans MT" w:eastAsia="Times New Roman" w:hAnsi="Gill Sans MT" w:cs="Calibri"/>
                    <w:color w:val="000000"/>
                    <w:sz w:val="18"/>
                    <w:szCs w:val="18"/>
                    <w:lang w:eastAsia="en-ZW"/>
                  </w:rPr>
                </w:rPrChange>
              </w:rPr>
              <w:t>10</w:t>
            </w:r>
            <w:r w:rsidRPr="00256197">
              <w:rPr>
                <w:rFonts w:eastAsia="Times New Roman" w:cs="Times New Roman"/>
                <w:color w:val="000000"/>
                <w:sz w:val="18"/>
                <w:szCs w:val="18"/>
                <w:vertAlign w:val="superscript"/>
                <w:lang w:eastAsia="en-ZW"/>
                <w:rPrChange w:id="3914" w:author="Urfels, Anton (IRRI)" w:date="2023-10-06T20:02:00Z">
                  <w:rPr>
                    <w:rFonts w:ascii="Gill Sans MT" w:eastAsia="Times New Roman" w:hAnsi="Gill Sans MT" w:cs="Calibri"/>
                    <w:color w:val="000000"/>
                    <w:sz w:val="18"/>
                    <w:szCs w:val="18"/>
                    <w:vertAlign w:val="superscript"/>
                    <w:lang w:eastAsia="en-ZW"/>
                  </w:rPr>
                </w:rPrChange>
              </w:rPr>
              <w:t>th</w:t>
            </w:r>
            <w:r w:rsidRPr="00256197">
              <w:rPr>
                <w:rFonts w:eastAsia="Times New Roman" w:cs="Times New Roman"/>
                <w:color w:val="000000"/>
                <w:sz w:val="18"/>
                <w:szCs w:val="18"/>
                <w:lang w:eastAsia="en-ZW"/>
                <w:rPrChange w:id="3915" w:author="Urfels, Anton (IRRI)" w:date="2023-10-06T20:02:00Z">
                  <w:rPr>
                    <w:rFonts w:ascii="Gill Sans MT" w:eastAsia="Times New Roman" w:hAnsi="Gill Sans MT" w:cs="Calibri"/>
                    <w:color w:val="000000"/>
                    <w:sz w:val="18"/>
                    <w:szCs w:val="18"/>
                    <w:lang w:eastAsia="en-ZW"/>
                  </w:rPr>
                </w:rPrChange>
              </w:rPr>
              <w:t xml:space="preserve"> percentile</w:t>
            </w:r>
          </w:p>
        </w:tc>
        <w:tc>
          <w:tcPr>
            <w:tcW w:w="615" w:type="pct"/>
            <w:noWrap/>
            <w:vAlign w:val="bottom"/>
          </w:tcPr>
          <w:p w14:paraId="5976DB5D" w14:textId="77777777" w:rsidR="00D1614E" w:rsidRPr="00256197" w:rsidRDefault="00D1614E" w:rsidP="00DB11CB">
            <w:pPr>
              <w:spacing w:line="240" w:lineRule="auto"/>
              <w:jc w:val="right"/>
              <w:rPr>
                <w:rFonts w:eastAsia="Times New Roman" w:cs="Times New Roman"/>
                <w:color w:val="000000"/>
                <w:sz w:val="18"/>
                <w:szCs w:val="18"/>
                <w:lang w:eastAsia="en-ZW"/>
                <w:rPrChange w:id="391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17" w:author="Urfels, Anton (IRRI)" w:date="2023-10-06T20:02:00Z">
                  <w:rPr>
                    <w:rFonts w:ascii="Gill Sans MT" w:hAnsi="Gill Sans MT" w:cs="Calibri"/>
                    <w:color w:val="000000"/>
                    <w:sz w:val="18"/>
                    <w:szCs w:val="18"/>
                  </w:rPr>
                </w:rPrChange>
              </w:rPr>
              <w:t>-106733.31</w:t>
            </w:r>
          </w:p>
        </w:tc>
        <w:tc>
          <w:tcPr>
            <w:tcW w:w="561" w:type="pct"/>
            <w:noWrap/>
            <w:vAlign w:val="bottom"/>
          </w:tcPr>
          <w:p w14:paraId="3FCA6E47" w14:textId="77777777" w:rsidR="00D1614E" w:rsidRPr="00256197" w:rsidRDefault="00D1614E" w:rsidP="00DB11CB">
            <w:pPr>
              <w:spacing w:line="240" w:lineRule="auto"/>
              <w:jc w:val="right"/>
              <w:rPr>
                <w:rFonts w:eastAsia="Times New Roman" w:cs="Times New Roman"/>
                <w:color w:val="000000"/>
                <w:sz w:val="18"/>
                <w:szCs w:val="18"/>
                <w:lang w:eastAsia="en-ZW"/>
                <w:rPrChange w:id="391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19" w:author="Urfels, Anton (IRRI)" w:date="2023-10-06T20:02:00Z">
                  <w:rPr>
                    <w:rFonts w:ascii="Gill Sans MT" w:hAnsi="Gill Sans MT" w:cs="Calibri"/>
                    <w:color w:val="000000"/>
                    <w:sz w:val="18"/>
                    <w:szCs w:val="18"/>
                  </w:rPr>
                </w:rPrChange>
              </w:rPr>
              <w:t>181.31</w:t>
            </w:r>
          </w:p>
        </w:tc>
        <w:tc>
          <w:tcPr>
            <w:tcW w:w="561" w:type="pct"/>
            <w:noWrap/>
            <w:vAlign w:val="bottom"/>
          </w:tcPr>
          <w:p w14:paraId="53F57E6C" w14:textId="77777777" w:rsidR="00D1614E" w:rsidRPr="00256197" w:rsidRDefault="00D1614E" w:rsidP="00DB11CB">
            <w:pPr>
              <w:spacing w:line="240" w:lineRule="auto"/>
              <w:jc w:val="right"/>
              <w:rPr>
                <w:rFonts w:eastAsia="Times New Roman" w:cs="Times New Roman"/>
                <w:color w:val="000000"/>
                <w:sz w:val="18"/>
                <w:szCs w:val="18"/>
                <w:lang w:eastAsia="en-ZW"/>
                <w:rPrChange w:id="392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21" w:author="Urfels, Anton (IRRI)" w:date="2023-10-06T20:02:00Z">
                  <w:rPr>
                    <w:rFonts w:ascii="Gill Sans MT" w:hAnsi="Gill Sans MT" w:cs="Calibri"/>
                    <w:color w:val="000000"/>
                    <w:sz w:val="18"/>
                    <w:szCs w:val="18"/>
                  </w:rPr>
                </w:rPrChange>
              </w:rPr>
              <w:t>10065.78</w:t>
            </w:r>
          </w:p>
        </w:tc>
        <w:tc>
          <w:tcPr>
            <w:tcW w:w="561" w:type="pct"/>
            <w:noWrap/>
            <w:vAlign w:val="bottom"/>
          </w:tcPr>
          <w:p w14:paraId="0BFFCCE7" w14:textId="77777777" w:rsidR="00D1614E" w:rsidRPr="00256197" w:rsidRDefault="00D1614E" w:rsidP="00DB11CB">
            <w:pPr>
              <w:spacing w:line="240" w:lineRule="auto"/>
              <w:jc w:val="right"/>
              <w:rPr>
                <w:rFonts w:eastAsia="Times New Roman" w:cs="Times New Roman"/>
                <w:color w:val="000000"/>
                <w:sz w:val="18"/>
                <w:szCs w:val="18"/>
                <w:lang w:eastAsia="en-ZW"/>
                <w:rPrChange w:id="392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23" w:author="Urfels, Anton (IRRI)" w:date="2023-10-06T20:02:00Z">
                  <w:rPr>
                    <w:rFonts w:ascii="Gill Sans MT" w:hAnsi="Gill Sans MT" w:cs="Calibri"/>
                    <w:color w:val="000000"/>
                    <w:sz w:val="18"/>
                    <w:szCs w:val="18"/>
                  </w:rPr>
                </w:rPrChange>
              </w:rPr>
              <w:t>-2004.77</w:t>
            </w:r>
          </w:p>
        </w:tc>
        <w:tc>
          <w:tcPr>
            <w:tcW w:w="561" w:type="pct"/>
            <w:noWrap/>
            <w:vAlign w:val="bottom"/>
          </w:tcPr>
          <w:p w14:paraId="6F648152" w14:textId="77777777" w:rsidR="00D1614E" w:rsidRPr="00256197" w:rsidRDefault="00D1614E" w:rsidP="00DB11CB">
            <w:pPr>
              <w:spacing w:line="240" w:lineRule="auto"/>
              <w:jc w:val="right"/>
              <w:rPr>
                <w:rFonts w:eastAsia="Times New Roman" w:cs="Times New Roman"/>
                <w:color w:val="000000"/>
                <w:sz w:val="18"/>
                <w:szCs w:val="18"/>
                <w:lang w:eastAsia="en-ZW"/>
                <w:rPrChange w:id="392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25" w:author="Urfels, Anton (IRRI)" w:date="2023-10-06T20:02:00Z">
                  <w:rPr>
                    <w:rFonts w:ascii="Gill Sans MT" w:hAnsi="Gill Sans MT" w:cs="Calibri"/>
                    <w:color w:val="000000"/>
                    <w:sz w:val="18"/>
                    <w:szCs w:val="18"/>
                  </w:rPr>
                </w:rPrChange>
              </w:rPr>
              <w:t>-35187.29</w:t>
            </w:r>
          </w:p>
        </w:tc>
        <w:tc>
          <w:tcPr>
            <w:tcW w:w="561" w:type="pct"/>
            <w:noWrap/>
            <w:vAlign w:val="bottom"/>
          </w:tcPr>
          <w:p w14:paraId="7DC22AF6" w14:textId="77777777" w:rsidR="00D1614E" w:rsidRPr="00256197" w:rsidRDefault="00D1614E" w:rsidP="00DB11CB">
            <w:pPr>
              <w:spacing w:line="240" w:lineRule="auto"/>
              <w:jc w:val="right"/>
              <w:rPr>
                <w:rFonts w:eastAsia="Times New Roman" w:cs="Times New Roman"/>
                <w:color w:val="000000"/>
                <w:sz w:val="18"/>
                <w:szCs w:val="18"/>
                <w:lang w:eastAsia="en-ZW"/>
                <w:rPrChange w:id="392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27" w:author="Urfels, Anton (IRRI)" w:date="2023-10-06T20:02:00Z">
                  <w:rPr>
                    <w:rFonts w:ascii="Gill Sans MT" w:hAnsi="Gill Sans MT" w:cs="Calibri"/>
                    <w:color w:val="000000"/>
                    <w:sz w:val="18"/>
                    <w:szCs w:val="18"/>
                  </w:rPr>
                </w:rPrChange>
              </w:rPr>
              <w:t>-46957.71</w:t>
            </w:r>
          </w:p>
        </w:tc>
      </w:tr>
      <w:tr w:rsidR="00D1614E" w:rsidRPr="00256197" w14:paraId="2B16B624" w14:textId="77777777" w:rsidTr="00DB11CB">
        <w:trPr>
          <w:trHeight w:val="288"/>
          <w:jc w:val="center"/>
        </w:trPr>
        <w:tc>
          <w:tcPr>
            <w:tcW w:w="507" w:type="pct"/>
            <w:vMerge/>
          </w:tcPr>
          <w:p w14:paraId="4C249C95" w14:textId="77777777" w:rsidR="00D1614E" w:rsidRPr="00256197" w:rsidRDefault="00D1614E" w:rsidP="00DB11CB">
            <w:pPr>
              <w:spacing w:line="240" w:lineRule="auto"/>
              <w:rPr>
                <w:rFonts w:eastAsia="Times New Roman" w:cs="Times New Roman"/>
                <w:color w:val="000000"/>
                <w:sz w:val="18"/>
                <w:szCs w:val="18"/>
                <w:lang w:eastAsia="en-ZW"/>
                <w:rPrChange w:id="3928"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3397E92E" w14:textId="77777777" w:rsidR="00D1614E" w:rsidRPr="00256197" w:rsidRDefault="00D1614E" w:rsidP="00DB11CB">
            <w:pPr>
              <w:spacing w:line="240" w:lineRule="auto"/>
              <w:rPr>
                <w:rFonts w:eastAsia="Times New Roman" w:cs="Times New Roman"/>
                <w:color w:val="000000"/>
                <w:sz w:val="18"/>
                <w:szCs w:val="18"/>
                <w:lang w:eastAsia="en-ZW"/>
                <w:rPrChange w:id="3929"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930" w:author="Urfels, Anton (IRRI)" w:date="2023-10-06T20:02:00Z">
                  <w:rPr>
                    <w:rFonts w:ascii="Gill Sans MT" w:eastAsia="Times New Roman" w:hAnsi="Gill Sans MT" w:cs="Calibri"/>
                    <w:color w:val="000000"/>
                    <w:sz w:val="18"/>
                    <w:szCs w:val="18"/>
                    <w:lang w:eastAsia="en-ZW"/>
                  </w:rPr>
                </w:rPrChange>
              </w:rPr>
              <w:t>25</w:t>
            </w:r>
            <w:r w:rsidRPr="00256197">
              <w:rPr>
                <w:rFonts w:eastAsia="Times New Roman" w:cs="Times New Roman"/>
                <w:color w:val="000000"/>
                <w:sz w:val="18"/>
                <w:szCs w:val="18"/>
                <w:vertAlign w:val="superscript"/>
                <w:lang w:eastAsia="en-ZW"/>
                <w:rPrChange w:id="3931" w:author="Urfels, Anton (IRRI)" w:date="2023-10-06T20:02:00Z">
                  <w:rPr>
                    <w:rFonts w:ascii="Gill Sans MT" w:eastAsia="Times New Roman" w:hAnsi="Gill Sans MT" w:cs="Calibri"/>
                    <w:color w:val="000000"/>
                    <w:sz w:val="18"/>
                    <w:szCs w:val="18"/>
                    <w:vertAlign w:val="superscript"/>
                    <w:lang w:eastAsia="en-ZW"/>
                  </w:rPr>
                </w:rPrChange>
              </w:rPr>
              <w:t>th</w:t>
            </w:r>
            <w:r w:rsidRPr="00256197">
              <w:rPr>
                <w:rFonts w:eastAsia="Times New Roman" w:cs="Times New Roman"/>
                <w:color w:val="000000"/>
                <w:sz w:val="18"/>
                <w:szCs w:val="18"/>
                <w:lang w:eastAsia="en-ZW"/>
                <w:rPrChange w:id="3932" w:author="Urfels, Anton (IRRI)" w:date="2023-10-06T20:02:00Z">
                  <w:rPr>
                    <w:rFonts w:ascii="Gill Sans MT" w:eastAsia="Times New Roman" w:hAnsi="Gill Sans MT" w:cs="Calibri"/>
                    <w:color w:val="000000"/>
                    <w:sz w:val="18"/>
                    <w:szCs w:val="18"/>
                    <w:lang w:eastAsia="en-ZW"/>
                  </w:rPr>
                </w:rPrChange>
              </w:rPr>
              <w:t xml:space="preserve"> percentile</w:t>
            </w:r>
          </w:p>
        </w:tc>
        <w:tc>
          <w:tcPr>
            <w:tcW w:w="615" w:type="pct"/>
            <w:noWrap/>
            <w:vAlign w:val="bottom"/>
          </w:tcPr>
          <w:p w14:paraId="65D95683" w14:textId="77777777" w:rsidR="00D1614E" w:rsidRPr="00256197" w:rsidRDefault="00D1614E" w:rsidP="00DB11CB">
            <w:pPr>
              <w:spacing w:line="240" w:lineRule="auto"/>
              <w:jc w:val="right"/>
              <w:rPr>
                <w:rFonts w:eastAsia="Times New Roman" w:cs="Times New Roman"/>
                <w:color w:val="000000"/>
                <w:sz w:val="18"/>
                <w:szCs w:val="18"/>
                <w:lang w:eastAsia="en-ZW"/>
                <w:rPrChange w:id="393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34" w:author="Urfels, Anton (IRRI)" w:date="2023-10-06T20:02:00Z">
                  <w:rPr>
                    <w:rFonts w:ascii="Gill Sans MT" w:hAnsi="Gill Sans MT" w:cs="Calibri"/>
                    <w:color w:val="000000"/>
                    <w:sz w:val="18"/>
                    <w:szCs w:val="18"/>
                  </w:rPr>
                </w:rPrChange>
              </w:rPr>
              <w:t>-89550.75</w:t>
            </w:r>
          </w:p>
        </w:tc>
        <w:tc>
          <w:tcPr>
            <w:tcW w:w="561" w:type="pct"/>
            <w:noWrap/>
            <w:vAlign w:val="bottom"/>
          </w:tcPr>
          <w:p w14:paraId="5DD8C065" w14:textId="77777777" w:rsidR="00D1614E" w:rsidRPr="00256197" w:rsidRDefault="00D1614E" w:rsidP="00DB11CB">
            <w:pPr>
              <w:spacing w:line="240" w:lineRule="auto"/>
              <w:jc w:val="right"/>
              <w:rPr>
                <w:rFonts w:eastAsia="Times New Roman" w:cs="Times New Roman"/>
                <w:color w:val="000000"/>
                <w:sz w:val="18"/>
                <w:szCs w:val="18"/>
                <w:lang w:eastAsia="en-ZW"/>
                <w:rPrChange w:id="393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36" w:author="Urfels, Anton (IRRI)" w:date="2023-10-06T20:02:00Z">
                  <w:rPr>
                    <w:rFonts w:ascii="Gill Sans MT" w:hAnsi="Gill Sans MT" w:cs="Calibri"/>
                    <w:color w:val="000000"/>
                    <w:sz w:val="18"/>
                    <w:szCs w:val="18"/>
                  </w:rPr>
                </w:rPrChange>
              </w:rPr>
              <w:t>8369.37</w:t>
            </w:r>
          </w:p>
        </w:tc>
        <w:tc>
          <w:tcPr>
            <w:tcW w:w="561" w:type="pct"/>
            <w:noWrap/>
            <w:vAlign w:val="bottom"/>
          </w:tcPr>
          <w:p w14:paraId="5F59D69B" w14:textId="77777777" w:rsidR="00D1614E" w:rsidRPr="00256197" w:rsidRDefault="00D1614E" w:rsidP="00DB11CB">
            <w:pPr>
              <w:spacing w:line="240" w:lineRule="auto"/>
              <w:jc w:val="right"/>
              <w:rPr>
                <w:rFonts w:eastAsia="Times New Roman" w:cs="Times New Roman"/>
                <w:color w:val="000000"/>
                <w:sz w:val="18"/>
                <w:szCs w:val="18"/>
                <w:lang w:eastAsia="en-ZW"/>
                <w:rPrChange w:id="393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38" w:author="Urfels, Anton (IRRI)" w:date="2023-10-06T20:02:00Z">
                  <w:rPr>
                    <w:rFonts w:ascii="Gill Sans MT" w:hAnsi="Gill Sans MT" w:cs="Calibri"/>
                    <w:color w:val="000000"/>
                    <w:sz w:val="18"/>
                    <w:szCs w:val="18"/>
                  </w:rPr>
                </w:rPrChange>
              </w:rPr>
              <w:t>20432.33</w:t>
            </w:r>
          </w:p>
        </w:tc>
        <w:tc>
          <w:tcPr>
            <w:tcW w:w="561" w:type="pct"/>
            <w:noWrap/>
            <w:vAlign w:val="bottom"/>
          </w:tcPr>
          <w:p w14:paraId="148AD213" w14:textId="77777777" w:rsidR="00D1614E" w:rsidRPr="00256197" w:rsidRDefault="00D1614E" w:rsidP="00DB11CB">
            <w:pPr>
              <w:spacing w:line="240" w:lineRule="auto"/>
              <w:jc w:val="right"/>
              <w:rPr>
                <w:rFonts w:eastAsia="Times New Roman" w:cs="Times New Roman"/>
                <w:color w:val="000000"/>
                <w:sz w:val="18"/>
                <w:szCs w:val="18"/>
                <w:lang w:eastAsia="en-ZW"/>
                <w:rPrChange w:id="393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40" w:author="Urfels, Anton (IRRI)" w:date="2023-10-06T20:02:00Z">
                  <w:rPr>
                    <w:rFonts w:ascii="Gill Sans MT" w:hAnsi="Gill Sans MT" w:cs="Calibri"/>
                    <w:color w:val="000000"/>
                    <w:sz w:val="18"/>
                    <w:szCs w:val="18"/>
                  </w:rPr>
                </w:rPrChange>
              </w:rPr>
              <w:t>8001.31</w:t>
            </w:r>
          </w:p>
        </w:tc>
        <w:tc>
          <w:tcPr>
            <w:tcW w:w="561" w:type="pct"/>
            <w:noWrap/>
            <w:vAlign w:val="bottom"/>
          </w:tcPr>
          <w:p w14:paraId="2CA9ED9B" w14:textId="77777777" w:rsidR="00D1614E" w:rsidRPr="00256197" w:rsidRDefault="00D1614E" w:rsidP="00DB11CB">
            <w:pPr>
              <w:spacing w:line="240" w:lineRule="auto"/>
              <w:jc w:val="right"/>
              <w:rPr>
                <w:rFonts w:eastAsia="Times New Roman" w:cs="Times New Roman"/>
                <w:color w:val="000000"/>
                <w:sz w:val="18"/>
                <w:szCs w:val="18"/>
                <w:lang w:eastAsia="en-ZW"/>
                <w:rPrChange w:id="394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42" w:author="Urfels, Anton (IRRI)" w:date="2023-10-06T20:02:00Z">
                  <w:rPr>
                    <w:rFonts w:ascii="Gill Sans MT" w:hAnsi="Gill Sans MT" w:cs="Calibri"/>
                    <w:color w:val="000000"/>
                    <w:sz w:val="18"/>
                    <w:szCs w:val="18"/>
                  </w:rPr>
                </w:rPrChange>
              </w:rPr>
              <w:t>-24179.36</w:t>
            </w:r>
          </w:p>
        </w:tc>
        <w:tc>
          <w:tcPr>
            <w:tcW w:w="561" w:type="pct"/>
            <w:noWrap/>
            <w:vAlign w:val="bottom"/>
          </w:tcPr>
          <w:p w14:paraId="0E0D30D3" w14:textId="77777777" w:rsidR="00D1614E" w:rsidRPr="00256197" w:rsidRDefault="00D1614E" w:rsidP="00DB11CB">
            <w:pPr>
              <w:spacing w:line="240" w:lineRule="auto"/>
              <w:jc w:val="right"/>
              <w:rPr>
                <w:rFonts w:eastAsia="Times New Roman" w:cs="Times New Roman"/>
                <w:color w:val="000000"/>
                <w:sz w:val="18"/>
                <w:szCs w:val="18"/>
                <w:lang w:eastAsia="en-ZW"/>
                <w:rPrChange w:id="394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44" w:author="Urfels, Anton (IRRI)" w:date="2023-10-06T20:02:00Z">
                  <w:rPr>
                    <w:rFonts w:ascii="Gill Sans MT" w:hAnsi="Gill Sans MT" w:cs="Calibri"/>
                    <w:color w:val="000000"/>
                    <w:sz w:val="18"/>
                    <w:szCs w:val="18"/>
                  </w:rPr>
                </w:rPrChange>
              </w:rPr>
              <w:t>-35355.27</w:t>
            </w:r>
          </w:p>
        </w:tc>
      </w:tr>
      <w:tr w:rsidR="00D1614E" w:rsidRPr="00256197" w14:paraId="21EAC218" w14:textId="77777777" w:rsidTr="00DB11CB">
        <w:trPr>
          <w:trHeight w:val="288"/>
          <w:jc w:val="center"/>
        </w:trPr>
        <w:tc>
          <w:tcPr>
            <w:tcW w:w="507" w:type="pct"/>
            <w:vMerge/>
          </w:tcPr>
          <w:p w14:paraId="2156525B" w14:textId="77777777" w:rsidR="00D1614E" w:rsidRPr="00256197" w:rsidRDefault="00D1614E" w:rsidP="00DB11CB">
            <w:pPr>
              <w:spacing w:line="240" w:lineRule="auto"/>
              <w:rPr>
                <w:rFonts w:eastAsia="Times New Roman" w:cs="Times New Roman"/>
                <w:color w:val="000000"/>
                <w:sz w:val="18"/>
                <w:szCs w:val="18"/>
                <w:lang w:eastAsia="en-ZW"/>
                <w:rPrChange w:id="3945"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07A22748" w14:textId="77777777" w:rsidR="00D1614E" w:rsidRPr="00256197" w:rsidRDefault="00D1614E" w:rsidP="00DB11CB">
            <w:pPr>
              <w:spacing w:line="240" w:lineRule="auto"/>
              <w:rPr>
                <w:rFonts w:eastAsia="Times New Roman" w:cs="Times New Roman"/>
                <w:color w:val="000000"/>
                <w:sz w:val="18"/>
                <w:szCs w:val="18"/>
                <w:lang w:eastAsia="en-ZW"/>
                <w:rPrChange w:id="3946"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947" w:author="Urfels, Anton (IRRI)" w:date="2023-10-06T20:02:00Z">
                  <w:rPr>
                    <w:rFonts w:ascii="Gill Sans MT" w:eastAsia="Times New Roman" w:hAnsi="Gill Sans MT" w:cs="Calibri"/>
                    <w:color w:val="000000"/>
                    <w:sz w:val="18"/>
                    <w:szCs w:val="18"/>
                    <w:lang w:eastAsia="en-ZW"/>
                  </w:rPr>
                </w:rPrChange>
              </w:rPr>
              <w:t>Median</w:t>
            </w:r>
          </w:p>
        </w:tc>
        <w:tc>
          <w:tcPr>
            <w:tcW w:w="615" w:type="pct"/>
            <w:noWrap/>
            <w:vAlign w:val="bottom"/>
          </w:tcPr>
          <w:p w14:paraId="72C9ADCD" w14:textId="77777777" w:rsidR="00D1614E" w:rsidRPr="00256197" w:rsidRDefault="00D1614E" w:rsidP="00DB11CB">
            <w:pPr>
              <w:spacing w:line="240" w:lineRule="auto"/>
              <w:jc w:val="right"/>
              <w:rPr>
                <w:rFonts w:eastAsia="Times New Roman" w:cs="Times New Roman"/>
                <w:color w:val="000000"/>
                <w:sz w:val="18"/>
                <w:szCs w:val="18"/>
                <w:lang w:eastAsia="en-ZW"/>
                <w:rPrChange w:id="394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49" w:author="Urfels, Anton (IRRI)" w:date="2023-10-06T20:02:00Z">
                  <w:rPr>
                    <w:rFonts w:ascii="Gill Sans MT" w:hAnsi="Gill Sans MT" w:cs="Calibri"/>
                    <w:color w:val="000000"/>
                    <w:sz w:val="18"/>
                    <w:szCs w:val="18"/>
                  </w:rPr>
                </w:rPrChange>
              </w:rPr>
              <w:t>-66430.47</w:t>
            </w:r>
          </w:p>
        </w:tc>
        <w:tc>
          <w:tcPr>
            <w:tcW w:w="561" w:type="pct"/>
            <w:noWrap/>
            <w:vAlign w:val="bottom"/>
          </w:tcPr>
          <w:p w14:paraId="3E1D779A" w14:textId="77777777" w:rsidR="00D1614E" w:rsidRPr="00256197" w:rsidRDefault="00D1614E" w:rsidP="00DB11CB">
            <w:pPr>
              <w:spacing w:line="240" w:lineRule="auto"/>
              <w:jc w:val="right"/>
              <w:rPr>
                <w:rFonts w:eastAsia="Times New Roman" w:cs="Times New Roman"/>
                <w:color w:val="000000"/>
                <w:sz w:val="18"/>
                <w:szCs w:val="18"/>
                <w:lang w:eastAsia="en-ZW"/>
                <w:rPrChange w:id="395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51" w:author="Urfels, Anton (IRRI)" w:date="2023-10-06T20:02:00Z">
                  <w:rPr>
                    <w:rFonts w:ascii="Gill Sans MT" w:hAnsi="Gill Sans MT" w:cs="Calibri"/>
                    <w:color w:val="000000"/>
                    <w:sz w:val="18"/>
                    <w:szCs w:val="18"/>
                  </w:rPr>
                </w:rPrChange>
              </w:rPr>
              <w:t>19168.12</w:t>
            </w:r>
          </w:p>
        </w:tc>
        <w:tc>
          <w:tcPr>
            <w:tcW w:w="561" w:type="pct"/>
            <w:noWrap/>
            <w:vAlign w:val="bottom"/>
          </w:tcPr>
          <w:p w14:paraId="0B82189A" w14:textId="77777777" w:rsidR="00D1614E" w:rsidRPr="00256197" w:rsidRDefault="00D1614E" w:rsidP="00DB11CB">
            <w:pPr>
              <w:spacing w:line="240" w:lineRule="auto"/>
              <w:jc w:val="right"/>
              <w:rPr>
                <w:rFonts w:eastAsia="Times New Roman" w:cs="Times New Roman"/>
                <w:color w:val="000000"/>
                <w:sz w:val="18"/>
                <w:szCs w:val="18"/>
                <w:lang w:eastAsia="en-ZW"/>
                <w:rPrChange w:id="395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53" w:author="Urfels, Anton (IRRI)" w:date="2023-10-06T20:02:00Z">
                  <w:rPr>
                    <w:rFonts w:ascii="Gill Sans MT" w:hAnsi="Gill Sans MT" w:cs="Calibri"/>
                    <w:color w:val="000000"/>
                    <w:sz w:val="18"/>
                    <w:szCs w:val="18"/>
                  </w:rPr>
                </w:rPrChange>
              </w:rPr>
              <w:t>33537.89</w:t>
            </w:r>
          </w:p>
        </w:tc>
        <w:tc>
          <w:tcPr>
            <w:tcW w:w="561" w:type="pct"/>
            <w:noWrap/>
            <w:vAlign w:val="bottom"/>
          </w:tcPr>
          <w:p w14:paraId="18F694A1" w14:textId="77777777" w:rsidR="00D1614E" w:rsidRPr="00256197" w:rsidRDefault="00D1614E" w:rsidP="00DB11CB">
            <w:pPr>
              <w:spacing w:line="240" w:lineRule="auto"/>
              <w:jc w:val="right"/>
              <w:rPr>
                <w:rFonts w:eastAsia="Times New Roman" w:cs="Times New Roman"/>
                <w:color w:val="000000"/>
                <w:sz w:val="18"/>
                <w:szCs w:val="18"/>
                <w:lang w:eastAsia="en-ZW"/>
                <w:rPrChange w:id="395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55" w:author="Urfels, Anton (IRRI)" w:date="2023-10-06T20:02:00Z">
                  <w:rPr>
                    <w:rFonts w:ascii="Gill Sans MT" w:hAnsi="Gill Sans MT" w:cs="Calibri"/>
                    <w:color w:val="000000"/>
                    <w:sz w:val="18"/>
                    <w:szCs w:val="18"/>
                  </w:rPr>
                </w:rPrChange>
              </w:rPr>
              <w:t>18166.67</w:t>
            </w:r>
          </w:p>
        </w:tc>
        <w:tc>
          <w:tcPr>
            <w:tcW w:w="561" w:type="pct"/>
            <w:noWrap/>
            <w:vAlign w:val="bottom"/>
          </w:tcPr>
          <w:p w14:paraId="46B09F4F" w14:textId="77777777" w:rsidR="00D1614E" w:rsidRPr="00256197" w:rsidRDefault="00D1614E" w:rsidP="00DB11CB">
            <w:pPr>
              <w:spacing w:line="240" w:lineRule="auto"/>
              <w:jc w:val="right"/>
              <w:rPr>
                <w:rFonts w:eastAsia="Times New Roman" w:cs="Times New Roman"/>
                <w:color w:val="000000"/>
                <w:sz w:val="18"/>
                <w:szCs w:val="18"/>
                <w:lang w:eastAsia="en-ZW"/>
                <w:rPrChange w:id="395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57" w:author="Urfels, Anton (IRRI)" w:date="2023-10-06T20:02:00Z">
                  <w:rPr>
                    <w:rFonts w:ascii="Gill Sans MT" w:hAnsi="Gill Sans MT" w:cs="Calibri"/>
                    <w:color w:val="000000"/>
                    <w:sz w:val="18"/>
                    <w:szCs w:val="18"/>
                  </w:rPr>
                </w:rPrChange>
              </w:rPr>
              <w:t>-11178.09</w:t>
            </w:r>
          </w:p>
        </w:tc>
        <w:tc>
          <w:tcPr>
            <w:tcW w:w="561" w:type="pct"/>
            <w:noWrap/>
            <w:vAlign w:val="bottom"/>
          </w:tcPr>
          <w:p w14:paraId="00DC63BC" w14:textId="77777777" w:rsidR="00D1614E" w:rsidRPr="00256197" w:rsidRDefault="00D1614E" w:rsidP="00DB11CB">
            <w:pPr>
              <w:spacing w:line="240" w:lineRule="auto"/>
              <w:jc w:val="right"/>
              <w:rPr>
                <w:rFonts w:eastAsia="Times New Roman" w:cs="Times New Roman"/>
                <w:color w:val="000000"/>
                <w:sz w:val="18"/>
                <w:szCs w:val="18"/>
                <w:lang w:eastAsia="en-ZW"/>
                <w:rPrChange w:id="395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59" w:author="Urfels, Anton (IRRI)" w:date="2023-10-06T20:02:00Z">
                  <w:rPr>
                    <w:rFonts w:ascii="Gill Sans MT" w:hAnsi="Gill Sans MT" w:cs="Calibri"/>
                    <w:color w:val="000000"/>
                    <w:sz w:val="18"/>
                    <w:szCs w:val="18"/>
                  </w:rPr>
                </w:rPrChange>
              </w:rPr>
              <w:t>-19318.34</w:t>
            </w:r>
          </w:p>
        </w:tc>
      </w:tr>
      <w:tr w:rsidR="00D1614E" w:rsidRPr="00256197" w14:paraId="68C8DFEA" w14:textId="77777777" w:rsidTr="00DB11CB">
        <w:trPr>
          <w:trHeight w:val="288"/>
          <w:jc w:val="center"/>
        </w:trPr>
        <w:tc>
          <w:tcPr>
            <w:tcW w:w="507" w:type="pct"/>
            <w:vMerge/>
          </w:tcPr>
          <w:p w14:paraId="4624DF4C" w14:textId="77777777" w:rsidR="00D1614E" w:rsidRPr="00256197" w:rsidRDefault="00D1614E" w:rsidP="00DB11CB">
            <w:pPr>
              <w:spacing w:line="240" w:lineRule="auto"/>
              <w:rPr>
                <w:rFonts w:eastAsia="Times New Roman" w:cs="Times New Roman"/>
                <w:color w:val="000000"/>
                <w:sz w:val="18"/>
                <w:szCs w:val="18"/>
                <w:lang w:eastAsia="en-ZW"/>
                <w:rPrChange w:id="3960"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0F973E04" w14:textId="77777777" w:rsidR="00D1614E" w:rsidRPr="00256197" w:rsidRDefault="00D1614E" w:rsidP="00DB11CB">
            <w:pPr>
              <w:spacing w:line="240" w:lineRule="auto"/>
              <w:rPr>
                <w:rFonts w:eastAsia="Times New Roman" w:cs="Times New Roman"/>
                <w:color w:val="000000"/>
                <w:sz w:val="18"/>
                <w:szCs w:val="18"/>
                <w:lang w:eastAsia="en-ZW"/>
                <w:rPrChange w:id="3961"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962" w:author="Urfels, Anton (IRRI)" w:date="2023-10-06T20:02:00Z">
                  <w:rPr>
                    <w:rFonts w:ascii="Gill Sans MT" w:eastAsia="Times New Roman" w:hAnsi="Gill Sans MT" w:cs="Calibri"/>
                    <w:color w:val="000000"/>
                    <w:sz w:val="18"/>
                    <w:szCs w:val="18"/>
                    <w:lang w:eastAsia="en-ZW"/>
                  </w:rPr>
                </w:rPrChange>
              </w:rPr>
              <w:t>75</w:t>
            </w:r>
            <w:r w:rsidRPr="00256197">
              <w:rPr>
                <w:rFonts w:eastAsia="Times New Roman" w:cs="Times New Roman"/>
                <w:color w:val="000000"/>
                <w:sz w:val="18"/>
                <w:szCs w:val="18"/>
                <w:vertAlign w:val="superscript"/>
                <w:lang w:eastAsia="en-ZW"/>
                <w:rPrChange w:id="3963" w:author="Urfels, Anton (IRRI)" w:date="2023-10-06T20:02:00Z">
                  <w:rPr>
                    <w:rFonts w:ascii="Gill Sans MT" w:eastAsia="Times New Roman" w:hAnsi="Gill Sans MT" w:cs="Calibri"/>
                    <w:color w:val="000000"/>
                    <w:sz w:val="18"/>
                    <w:szCs w:val="18"/>
                    <w:vertAlign w:val="superscript"/>
                    <w:lang w:eastAsia="en-ZW"/>
                  </w:rPr>
                </w:rPrChange>
              </w:rPr>
              <w:t>th</w:t>
            </w:r>
            <w:r w:rsidRPr="00256197">
              <w:rPr>
                <w:rFonts w:eastAsia="Times New Roman" w:cs="Times New Roman"/>
                <w:color w:val="000000"/>
                <w:sz w:val="18"/>
                <w:szCs w:val="18"/>
                <w:lang w:eastAsia="en-ZW"/>
                <w:rPrChange w:id="3964" w:author="Urfels, Anton (IRRI)" w:date="2023-10-06T20:02:00Z">
                  <w:rPr>
                    <w:rFonts w:ascii="Gill Sans MT" w:eastAsia="Times New Roman" w:hAnsi="Gill Sans MT" w:cs="Calibri"/>
                    <w:color w:val="000000"/>
                    <w:sz w:val="18"/>
                    <w:szCs w:val="18"/>
                    <w:lang w:eastAsia="en-ZW"/>
                  </w:rPr>
                </w:rPrChange>
              </w:rPr>
              <w:t xml:space="preserve"> percentile</w:t>
            </w:r>
          </w:p>
        </w:tc>
        <w:tc>
          <w:tcPr>
            <w:tcW w:w="615" w:type="pct"/>
            <w:noWrap/>
            <w:vAlign w:val="bottom"/>
          </w:tcPr>
          <w:p w14:paraId="3832E1B1" w14:textId="77777777" w:rsidR="00D1614E" w:rsidRPr="00256197" w:rsidRDefault="00D1614E" w:rsidP="00DB11CB">
            <w:pPr>
              <w:spacing w:line="240" w:lineRule="auto"/>
              <w:jc w:val="right"/>
              <w:rPr>
                <w:rFonts w:eastAsia="Times New Roman" w:cs="Times New Roman"/>
                <w:color w:val="000000"/>
                <w:sz w:val="18"/>
                <w:szCs w:val="18"/>
                <w:lang w:eastAsia="en-ZW"/>
                <w:rPrChange w:id="396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66" w:author="Urfels, Anton (IRRI)" w:date="2023-10-06T20:02:00Z">
                  <w:rPr>
                    <w:rFonts w:ascii="Gill Sans MT" w:hAnsi="Gill Sans MT" w:cs="Calibri"/>
                    <w:color w:val="000000"/>
                    <w:sz w:val="18"/>
                    <w:szCs w:val="18"/>
                  </w:rPr>
                </w:rPrChange>
              </w:rPr>
              <w:t>-44071.09</w:t>
            </w:r>
          </w:p>
        </w:tc>
        <w:tc>
          <w:tcPr>
            <w:tcW w:w="561" w:type="pct"/>
            <w:noWrap/>
            <w:vAlign w:val="bottom"/>
          </w:tcPr>
          <w:p w14:paraId="13090CA9" w14:textId="77777777" w:rsidR="00D1614E" w:rsidRPr="00256197" w:rsidRDefault="00D1614E" w:rsidP="00DB11CB">
            <w:pPr>
              <w:spacing w:line="240" w:lineRule="auto"/>
              <w:jc w:val="right"/>
              <w:rPr>
                <w:rFonts w:eastAsia="Times New Roman" w:cs="Times New Roman"/>
                <w:color w:val="000000"/>
                <w:sz w:val="18"/>
                <w:szCs w:val="18"/>
                <w:lang w:eastAsia="en-ZW"/>
                <w:rPrChange w:id="396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68" w:author="Urfels, Anton (IRRI)" w:date="2023-10-06T20:02:00Z">
                  <w:rPr>
                    <w:rFonts w:ascii="Gill Sans MT" w:hAnsi="Gill Sans MT" w:cs="Calibri"/>
                    <w:color w:val="000000"/>
                    <w:sz w:val="18"/>
                    <w:szCs w:val="18"/>
                  </w:rPr>
                </w:rPrChange>
              </w:rPr>
              <w:t>34650.94</w:t>
            </w:r>
          </w:p>
        </w:tc>
        <w:tc>
          <w:tcPr>
            <w:tcW w:w="561" w:type="pct"/>
            <w:noWrap/>
            <w:vAlign w:val="bottom"/>
          </w:tcPr>
          <w:p w14:paraId="5D375C33" w14:textId="77777777" w:rsidR="00D1614E" w:rsidRPr="00256197" w:rsidRDefault="00D1614E" w:rsidP="00DB11CB">
            <w:pPr>
              <w:spacing w:line="240" w:lineRule="auto"/>
              <w:jc w:val="right"/>
              <w:rPr>
                <w:rFonts w:eastAsia="Times New Roman" w:cs="Times New Roman"/>
                <w:color w:val="000000"/>
                <w:sz w:val="18"/>
                <w:szCs w:val="18"/>
                <w:lang w:eastAsia="en-ZW"/>
                <w:rPrChange w:id="396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70" w:author="Urfels, Anton (IRRI)" w:date="2023-10-06T20:02:00Z">
                  <w:rPr>
                    <w:rFonts w:ascii="Gill Sans MT" w:hAnsi="Gill Sans MT" w:cs="Calibri"/>
                    <w:color w:val="000000"/>
                    <w:sz w:val="18"/>
                    <w:szCs w:val="18"/>
                  </w:rPr>
                </w:rPrChange>
              </w:rPr>
              <w:t>48244.30</w:t>
            </w:r>
          </w:p>
        </w:tc>
        <w:tc>
          <w:tcPr>
            <w:tcW w:w="561" w:type="pct"/>
            <w:noWrap/>
            <w:vAlign w:val="bottom"/>
          </w:tcPr>
          <w:p w14:paraId="2FD90232" w14:textId="77777777" w:rsidR="00D1614E" w:rsidRPr="00256197" w:rsidRDefault="00D1614E" w:rsidP="00DB11CB">
            <w:pPr>
              <w:spacing w:line="240" w:lineRule="auto"/>
              <w:jc w:val="right"/>
              <w:rPr>
                <w:rFonts w:eastAsia="Times New Roman" w:cs="Times New Roman"/>
                <w:color w:val="000000"/>
                <w:sz w:val="18"/>
                <w:szCs w:val="18"/>
                <w:lang w:eastAsia="en-ZW"/>
                <w:rPrChange w:id="397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72" w:author="Urfels, Anton (IRRI)" w:date="2023-10-06T20:02:00Z">
                  <w:rPr>
                    <w:rFonts w:ascii="Gill Sans MT" w:hAnsi="Gill Sans MT" w:cs="Calibri"/>
                    <w:color w:val="000000"/>
                    <w:sz w:val="18"/>
                    <w:szCs w:val="18"/>
                  </w:rPr>
                </w:rPrChange>
              </w:rPr>
              <w:t>30751.22</w:t>
            </w:r>
          </w:p>
        </w:tc>
        <w:tc>
          <w:tcPr>
            <w:tcW w:w="561" w:type="pct"/>
            <w:noWrap/>
            <w:vAlign w:val="bottom"/>
          </w:tcPr>
          <w:p w14:paraId="333600B2" w14:textId="77777777" w:rsidR="00D1614E" w:rsidRPr="00256197" w:rsidRDefault="00D1614E" w:rsidP="00DB11CB">
            <w:pPr>
              <w:spacing w:line="240" w:lineRule="auto"/>
              <w:jc w:val="right"/>
              <w:rPr>
                <w:rFonts w:eastAsia="Times New Roman" w:cs="Times New Roman"/>
                <w:color w:val="000000"/>
                <w:sz w:val="18"/>
                <w:szCs w:val="18"/>
                <w:lang w:eastAsia="en-ZW"/>
                <w:rPrChange w:id="397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74" w:author="Urfels, Anton (IRRI)" w:date="2023-10-06T20:02:00Z">
                  <w:rPr>
                    <w:rFonts w:ascii="Gill Sans MT" w:hAnsi="Gill Sans MT" w:cs="Calibri"/>
                    <w:color w:val="000000"/>
                    <w:sz w:val="18"/>
                    <w:szCs w:val="18"/>
                  </w:rPr>
                </w:rPrChange>
              </w:rPr>
              <w:t>13467.91</w:t>
            </w:r>
          </w:p>
        </w:tc>
        <w:tc>
          <w:tcPr>
            <w:tcW w:w="561" w:type="pct"/>
            <w:noWrap/>
            <w:vAlign w:val="bottom"/>
          </w:tcPr>
          <w:p w14:paraId="39C57FE9" w14:textId="77777777" w:rsidR="00D1614E" w:rsidRPr="00256197" w:rsidRDefault="00D1614E" w:rsidP="00DB11CB">
            <w:pPr>
              <w:spacing w:line="240" w:lineRule="auto"/>
              <w:jc w:val="right"/>
              <w:rPr>
                <w:rFonts w:eastAsia="Times New Roman" w:cs="Times New Roman"/>
                <w:color w:val="000000"/>
                <w:sz w:val="18"/>
                <w:szCs w:val="18"/>
                <w:lang w:eastAsia="en-ZW"/>
                <w:rPrChange w:id="397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76" w:author="Urfels, Anton (IRRI)" w:date="2023-10-06T20:02:00Z">
                  <w:rPr>
                    <w:rFonts w:ascii="Gill Sans MT" w:hAnsi="Gill Sans MT" w:cs="Calibri"/>
                    <w:color w:val="000000"/>
                    <w:sz w:val="18"/>
                    <w:szCs w:val="18"/>
                  </w:rPr>
                </w:rPrChange>
              </w:rPr>
              <w:t>1582.32</w:t>
            </w:r>
          </w:p>
        </w:tc>
      </w:tr>
      <w:tr w:rsidR="00D1614E" w:rsidRPr="00256197" w14:paraId="2745505C" w14:textId="77777777" w:rsidTr="00DB11CB">
        <w:trPr>
          <w:trHeight w:val="288"/>
          <w:jc w:val="center"/>
        </w:trPr>
        <w:tc>
          <w:tcPr>
            <w:tcW w:w="507" w:type="pct"/>
            <w:vMerge/>
          </w:tcPr>
          <w:p w14:paraId="7D42FEC7" w14:textId="77777777" w:rsidR="00D1614E" w:rsidRPr="00256197" w:rsidRDefault="00D1614E" w:rsidP="00DB11CB">
            <w:pPr>
              <w:spacing w:line="240" w:lineRule="auto"/>
              <w:rPr>
                <w:rFonts w:eastAsia="Times New Roman" w:cs="Times New Roman"/>
                <w:color w:val="000000"/>
                <w:sz w:val="18"/>
                <w:szCs w:val="18"/>
                <w:lang w:eastAsia="en-ZW"/>
                <w:rPrChange w:id="3977" w:author="Urfels, Anton (IRRI)" w:date="2023-10-06T20:02:00Z">
                  <w:rPr>
                    <w:rFonts w:ascii="Gill Sans MT" w:eastAsia="Times New Roman" w:hAnsi="Gill Sans MT" w:cs="Calibri"/>
                    <w:color w:val="000000"/>
                    <w:sz w:val="18"/>
                    <w:szCs w:val="18"/>
                    <w:lang w:eastAsia="en-ZW"/>
                  </w:rPr>
                </w:rPrChange>
              </w:rPr>
            </w:pPr>
          </w:p>
        </w:tc>
        <w:tc>
          <w:tcPr>
            <w:tcW w:w="1072" w:type="pct"/>
            <w:tcBorders>
              <w:bottom w:val="nil"/>
            </w:tcBorders>
            <w:noWrap/>
            <w:hideMark/>
          </w:tcPr>
          <w:p w14:paraId="0E351248" w14:textId="77777777" w:rsidR="00D1614E" w:rsidRPr="00256197" w:rsidRDefault="00D1614E" w:rsidP="00DB11CB">
            <w:pPr>
              <w:spacing w:line="240" w:lineRule="auto"/>
              <w:rPr>
                <w:rFonts w:eastAsia="Times New Roman" w:cs="Times New Roman"/>
                <w:color w:val="000000"/>
                <w:sz w:val="18"/>
                <w:szCs w:val="18"/>
                <w:lang w:eastAsia="en-ZW"/>
                <w:rPrChange w:id="3978"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979" w:author="Urfels, Anton (IRRI)" w:date="2023-10-06T20:02:00Z">
                  <w:rPr>
                    <w:rFonts w:ascii="Gill Sans MT" w:eastAsia="Times New Roman" w:hAnsi="Gill Sans MT" w:cs="Calibri"/>
                    <w:color w:val="000000"/>
                    <w:sz w:val="18"/>
                    <w:szCs w:val="18"/>
                    <w:lang w:eastAsia="en-ZW"/>
                  </w:rPr>
                </w:rPrChange>
              </w:rPr>
              <w:t>90</w:t>
            </w:r>
            <w:r w:rsidRPr="00256197">
              <w:rPr>
                <w:rFonts w:eastAsia="Times New Roman" w:cs="Times New Roman"/>
                <w:color w:val="000000"/>
                <w:sz w:val="18"/>
                <w:szCs w:val="18"/>
                <w:vertAlign w:val="superscript"/>
                <w:lang w:eastAsia="en-ZW"/>
                <w:rPrChange w:id="3980" w:author="Urfels, Anton (IRRI)" w:date="2023-10-06T20:02:00Z">
                  <w:rPr>
                    <w:rFonts w:ascii="Gill Sans MT" w:eastAsia="Times New Roman" w:hAnsi="Gill Sans MT" w:cs="Calibri"/>
                    <w:color w:val="000000"/>
                    <w:sz w:val="18"/>
                    <w:szCs w:val="18"/>
                    <w:vertAlign w:val="superscript"/>
                    <w:lang w:eastAsia="en-ZW"/>
                  </w:rPr>
                </w:rPrChange>
              </w:rPr>
              <w:t>th</w:t>
            </w:r>
            <w:r w:rsidRPr="00256197">
              <w:rPr>
                <w:rFonts w:eastAsia="Times New Roman" w:cs="Times New Roman"/>
                <w:color w:val="000000"/>
                <w:sz w:val="18"/>
                <w:szCs w:val="18"/>
                <w:lang w:eastAsia="en-ZW"/>
                <w:rPrChange w:id="3981" w:author="Urfels, Anton (IRRI)" w:date="2023-10-06T20:02:00Z">
                  <w:rPr>
                    <w:rFonts w:ascii="Gill Sans MT" w:eastAsia="Times New Roman" w:hAnsi="Gill Sans MT" w:cs="Calibri"/>
                    <w:color w:val="000000"/>
                    <w:sz w:val="18"/>
                    <w:szCs w:val="18"/>
                    <w:lang w:eastAsia="en-ZW"/>
                  </w:rPr>
                </w:rPrChange>
              </w:rPr>
              <w:t xml:space="preserve"> percentile</w:t>
            </w:r>
          </w:p>
        </w:tc>
        <w:tc>
          <w:tcPr>
            <w:tcW w:w="615" w:type="pct"/>
            <w:tcBorders>
              <w:bottom w:val="nil"/>
            </w:tcBorders>
            <w:noWrap/>
            <w:vAlign w:val="bottom"/>
          </w:tcPr>
          <w:p w14:paraId="250AFC8B" w14:textId="77777777" w:rsidR="00D1614E" w:rsidRPr="00256197" w:rsidRDefault="00D1614E" w:rsidP="00DB11CB">
            <w:pPr>
              <w:spacing w:line="240" w:lineRule="auto"/>
              <w:jc w:val="right"/>
              <w:rPr>
                <w:rFonts w:eastAsia="Times New Roman" w:cs="Times New Roman"/>
                <w:color w:val="000000"/>
                <w:sz w:val="18"/>
                <w:szCs w:val="18"/>
                <w:lang w:eastAsia="en-ZW"/>
                <w:rPrChange w:id="398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83" w:author="Urfels, Anton (IRRI)" w:date="2023-10-06T20:02:00Z">
                  <w:rPr>
                    <w:rFonts w:ascii="Gill Sans MT" w:hAnsi="Gill Sans MT" w:cs="Calibri"/>
                    <w:color w:val="000000"/>
                    <w:sz w:val="18"/>
                    <w:szCs w:val="18"/>
                  </w:rPr>
                </w:rPrChange>
              </w:rPr>
              <w:t>-22426.40</w:t>
            </w:r>
          </w:p>
        </w:tc>
        <w:tc>
          <w:tcPr>
            <w:tcW w:w="561" w:type="pct"/>
            <w:tcBorders>
              <w:bottom w:val="nil"/>
            </w:tcBorders>
            <w:noWrap/>
            <w:vAlign w:val="bottom"/>
          </w:tcPr>
          <w:p w14:paraId="318736AA" w14:textId="77777777" w:rsidR="00D1614E" w:rsidRPr="00256197" w:rsidRDefault="00D1614E" w:rsidP="00DB11CB">
            <w:pPr>
              <w:spacing w:line="240" w:lineRule="auto"/>
              <w:jc w:val="right"/>
              <w:rPr>
                <w:rFonts w:eastAsia="Times New Roman" w:cs="Times New Roman"/>
                <w:color w:val="000000"/>
                <w:sz w:val="18"/>
                <w:szCs w:val="18"/>
                <w:lang w:eastAsia="en-ZW"/>
                <w:rPrChange w:id="398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85" w:author="Urfels, Anton (IRRI)" w:date="2023-10-06T20:02:00Z">
                  <w:rPr>
                    <w:rFonts w:ascii="Gill Sans MT" w:hAnsi="Gill Sans MT" w:cs="Calibri"/>
                    <w:color w:val="000000"/>
                    <w:sz w:val="18"/>
                    <w:szCs w:val="18"/>
                  </w:rPr>
                </w:rPrChange>
              </w:rPr>
              <w:t>50199.19</w:t>
            </w:r>
          </w:p>
        </w:tc>
        <w:tc>
          <w:tcPr>
            <w:tcW w:w="561" w:type="pct"/>
            <w:tcBorders>
              <w:bottom w:val="nil"/>
            </w:tcBorders>
            <w:noWrap/>
            <w:vAlign w:val="bottom"/>
          </w:tcPr>
          <w:p w14:paraId="2B48ED41" w14:textId="77777777" w:rsidR="00D1614E" w:rsidRPr="00256197" w:rsidRDefault="00D1614E" w:rsidP="00DB11CB">
            <w:pPr>
              <w:spacing w:line="240" w:lineRule="auto"/>
              <w:jc w:val="right"/>
              <w:rPr>
                <w:rFonts w:eastAsia="Times New Roman" w:cs="Times New Roman"/>
                <w:color w:val="000000"/>
                <w:sz w:val="18"/>
                <w:szCs w:val="18"/>
                <w:lang w:eastAsia="en-ZW"/>
                <w:rPrChange w:id="398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87" w:author="Urfels, Anton (IRRI)" w:date="2023-10-06T20:02:00Z">
                  <w:rPr>
                    <w:rFonts w:ascii="Gill Sans MT" w:hAnsi="Gill Sans MT" w:cs="Calibri"/>
                    <w:color w:val="000000"/>
                    <w:sz w:val="18"/>
                    <w:szCs w:val="18"/>
                  </w:rPr>
                </w:rPrChange>
              </w:rPr>
              <w:t>62462.09</w:t>
            </w:r>
          </w:p>
        </w:tc>
        <w:tc>
          <w:tcPr>
            <w:tcW w:w="561" w:type="pct"/>
            <w:tcBorders>
              <w:bottom w:val="nil"/>
            </w:tcBorders>
            <w:noWrap/>
            <w:vAlign w:val="bottom"/>
          </w:tcPr>
          <w:p w14:paraId="27C293C2" w14:textId="77777777" w:rsidR="00D1614E" w:rsidRPr="00256197" w:rsidRDefault="00D1614E" w:rsidP="00DB11CB">
            <w:pPr>
              <w:spacing w:line="240" w:lineRule="auto"/>
              <w:jc w:val="right"/>
              <w:rPr>
                <w:rFonts w:eastAsia="Times New Roman" w:cs="Times New Roman"/>
                <w:color w:val="000000"/>
                <w:sz w:val="18"/>
                <w:szCs w:val="18"/>
                <w:lang w:eastAsia="en-ZW"/>
                <w:rPrChange w:id="398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89" w:author="Urfels, Anton (IRRI)" w:date="2023-10-06T20:02:00Z">
                  <w:rPr>
                    <w:rFonts w:ascii="Gill Sans MT" w:hAnsi="Gill Sans MT" w:cs="Calibri"/>
                    <w:color w:val="000000"/>
                    <w:sz w:val="18"/>
                    <w:szCs w:val="18"/>
                  </w:rPr>
                </w:rPrChange>
              </w:rPr>
              <w:t>45209.79</w:t>
            </w:r>
          </w:p>
        </w:tc>
        <w:tc>
          <w:tcPr>
            <w:tcW w:w="561" w:type="pct"/>
            <w:tcBorders>
              <w:bottom w:val="nil"/>
            </w:tcBorders>
            <w:noWrap/>
            <w:vAlign w:val="bottom"/>
          </w:tcPr>
          <w:p w14:paraId="6EAB3557" w14:textId="77777777" w:rsidR="00D1614E" w:rsidRPr="00256197" w:rsidRDefault="00D1614E" w:rsidP="00DB11CB">
            <w:pPr>
              <w:spacing w:line="240" w:lineRule="auto"/>
              <w:jc w:val="right"/>
              <w:rPr>
                <w:rFonts w:eastAsia="Times New Roman" w:cs="Times New Roman"/>
                <w:color w:val="000000"/>
                <w:sz w:val="18"/>
                <w:szCs w:val="18"/>
                <w:lang w:eastAsia="en-ZW"/>
                <w:rPrChange w:id="399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91" w:author="Urfels, Anton (IRRI)" w:date="2023-10-06T20:02:00Z">
                  <w:rPr>
                    <w:rFonts w:ascii="Gill Sans MT" w:hAnsi="Gill Sans MT" w:cs="Calibri"/>
                    <w:color w:val="000000"/>
                    <w:sz w:val="18"/>
                    <w:szCs w:val="18"/>
                  </w:rPr>
                </w:rPrChange>
              </w:rPr>
              <w:t>30279.24</w:t>
            </w:r>
          </w:p>
        </w:tc>
        <w:tc>
          <w:tcPr>
            <w:tcW w:w="561" w:type="pct"/>
            <w:tcBorders>
              <w:bottom w:val="nil"/>
            </w:tcBorders>
            <w:noWrap/>
            <w:vAlign w:val="bottom"/>
          </w:tcPr>
          <w:p w14:paraId="392A4FD4" w14:textId="77777777" w:rsidR="00D1614E" w:rsidRPr="00256197" w:rsidRDefault="00D1614E" w:rsidP="00DB11CB">
            <w:pPr>
              <w:spacing w:line="240" w:lineRule="auto"/>
              <w:jc w:val="right"/>
              <w:rPr>
                <w:rFonts w:eastAsia="Times New Roman" w:cs="Times New Roman"/>
                <w:color w:val="000000"/>
                <w:sz w:val="18"/>
                <w:szCs w:val="18"/>
                <w:lang w:eastAsia="en-ZW"/>
                <w:rPrChange w:id="399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93" w:author="Urfels, Anton (IRRI)" w:date="2023-10-06T20:02:00Z">
                  <w:rPr>
                    <w:rFonts w:ascii="Gill Sans MT" w:hAnsi="Gill Sans MT" w:cs="Calibri"/>
                    <w:color w:val="000000"/>
                    <w:sz w:val="18"/>
                    <w:szCs w:val="18"/>
                  </w:rPr>
                </w:rPrChange>
              </w:rPr>
              <w:t>19949.24</w:t>
            </w:r>
          </w:p>
        </w:tc>
      </w:tr>
      <w:tr w:rsidR="00D1614E" w:rsidRPr="00256197" w14:paraId="620E5B19" w14:textId="77777777" w:rsidTr="00DB11CB">
        <w:trPr>
          <w:trHeight w:val="288"/>
          <w:jc w:val="center"/>
        </w:trPr>
        <w:tc>
          <w:tcPr>
            <w:tcW w:w="507" w:type="pct"/>
            <w:vMerge/>
            <w:tcBorders>
              <w:bottom w:val="single" w:sz="4" w:space="0" w:color="auto"/>
            </w:tcBorders>
          </w:tcPr>
          <w:p w14:paraId="292892D2" w14:textId="77777777" w:rsidR="00D1614E" w:rsidRPr="00256197" w:rsidRDefault="00D1614E" w:rsidP="00DB11CB">
            <w:pPr>
              <w:spacing w:line="240" w:lineRule="auto"/>
              <w:rPr>
                <w:rFonts w:eastAsia="Times New Roman" w:cs="Times New Roman"/>
                <w:color w:val="000000"/>
                <w:sz w:val="18"/>
                <w:szCs w:val="18"/>
                <w:lang w:eastAsia="en-ZW"/>
                <w:rPrChange w:id="3994" w:author="Urfels, Anton (IRRI)" w:date="2023-10-06T20:02:00Z">
                  <w:rPr>
                    <w:rFonts w:ascii="Gill Sans MT" w:eastAsia="Times New Roman" w:hAnsi="Gill Sans MT" w:cs="Calibri"/>
                    <w:color w:val="000000"/>
                    <w:sz w:val="18"/>
                    <w:szCs w:val="18"/>
                    <w:lang w:eastAsia="en-ZW"/>
                  </w:rPr>
                </w:rPrChange>
              </w:rPr>
            </w:pPr>
          </w:p>
        </w:tc>
        <w:tc>
          <w:tcPr>
            <w:tcW w:w="1072" w:type="pct"/>
            <w:tcBorders>
              <w:top w:val="nil"/>
              <w:bottom w:val="single" w:sz="4" w:space="0" w:color="auto"/>
            </w:tcBorders>
            <w:noWrap/>
            <w:hideMark/>
          </w:tcPr>
          <w:p w14:paraId="14953B03" w14:textId="77777777" w:rsidR="00D1614E" w:rsidRPr="00256197" w:rsidRDefault="00D1614E" w:rsidP="00DB11CB">
            <w:pPr>
              <w:spacing w:line="240" w:lineRule="auto"/>
              <w:rPr>
                <w:rFonts w:eastAsia="Times New Roman" w:cs="Times New Roman"/>
                <w:color w:val="000000"/>
                <w:sz w:val="18"/>
                <w:szCs w:val="18"/>
                <w:lang w:eastAsia="en-ZW"/>
                <w:rPrChange w:id="3995"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996" w:author="Urfels, Anton (IRRI)" w:date="2023-10-06T20:02:00Z">
                  <w:rPr>
                    <w:rFonts w:ascii="Gill Sans MT" w:eastAsia="Times New Roman" w:hAnsi="Gill Sans MT" w:cs="Calibri"/>
                    <w:color w:val="000000"/>
                    <w:sz w:val="18"/>
                    <w:szCs w:val="18"/>
                    <w:lang w:eastAsia="en-ZW"/>
                  </w:rPr>
                </w:rPrChange>
              </w:rPr>
              <w:t>Max</w:t>
            </w:r>
          </w:p>
        </w:tc>
        <w:tc>
          <w:tcPr>
            <w:tcW w:w="615" w:type="pct"/>
            <w:tcBorders>
              <w:top w:val="nil"/>
              <w:bottom w:val="single" w:sz="4" w:space="0" w:color="auto"/>
            </w:tcBorders>
            <w:noWrap/>
            <w:vAlign w:val="bottom"/>
          </w:tcPr>
          <w:p w14:paraId="3C05A8D3" w14:textId="77777777" w:rsidR="00D1614E" w:rsidRPr="00256197" w:rsidRDefault="00D1614E" w:rsidP="00DB11CB">
            <w:pPr>
              <w:spacing w:line="240" w:lineRule="auto"/>
              <w:jc w:val="right"/>
              <w:rPr>
                <w:rFonts w:eastAsia="Times New Roman" w:cs="Times New Roman"/>
                <w:color w:val="000000"/>
                <w:sz w:val="18"/>
                <w:szCs w:val="18"/>
                <w:lang w:eastAsia="en-ZW"/>
                <w:rPrChange w:id="399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98" w:author="Urfels, Anton (IRRI)" w:date="2023-10-06T20:02:00Z">
                  <w:rPr>
                    <w:rFonts w:ascii="Gill Sans MT" w:hAnsi="Gill Sans MT" w:cs="Calibri"/>
                    <w:color w:val="000000"/>
                    <w:sz w:val="18"/>
                    <w:szCs w:val="18"/>
                  </w:rPr>
                </w:rPrChange>
              </w:rPr>
              <w:t>77859.21</w:t>
            </w:r>
          </w:p>
        </w:tc>
        <w:tc>
          <w:tcPr>
            <w:tcW w:w="561" w:type="pct"/>
            <w:tcBorders>
              <w:top w:val="nil"/>
              <w:bottom w:val="single" w:sz="4" w:space="0" w:color="auto"/>
            </w:tcBorders>
            <w:noWrap/>
            <w:vAlign w:val="bottom"/>
          </w:tcPr>
          <w:p w14:paraId="402A6C1C" w14:textId="77777777" w:rsidR="00D1614E" w:rsidRPr="00256197" w:rsidRDefault="00D1614E" w:rsidP="00DB11CB">
            <w:pPr>
              <w:spacing w:line="240" w:lineRule="auto"/>
              <w:jc w:val="right"/>
              <w:rPr>
                <w:rFonts w:eastAsia="Times New Roman" w:cs="Times New Roman"/>
                <w:color w:val="000000"/>
                <w:sz w:val="18"/>
                <w:szCs w:val="18"/>
                <w:lang w:eastAsia="en-ZW"/>
                <w:rPrChange w:id="399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00" w:author="Urfels, Anton (IRRI)" w:date="2023-10-06T20:02:00Z">
                  <w:rPr>
                    <w:rFonts w:ascii="Gill Sans MT" w:hAnsi="Gill Sans MT" w:cs="Calibri"/>
                    <w:color w:val="000000"/>
                    <w:sz w:val="18"/>
                    <w:szCs w:val="18"/>
                  </w:rPr>
                </w:rPrChange>
              </w:rPr>
              <w:t>67605.46</w:t>
            </w:r>
          </w:p>
        </w:tc>
        <w:tc>
          <w:tcPr>
            <w:tcW w:w="561" w:type="pct"/>
            <w:tcBorders>
              <w:top w:val="nil"/>
              <w:bottom w:val="single" w:sz="4" w:space="0" w:color="auto"/>
            </w:tcBorders>
            <w:noWrap/>
            <w:vAlign w:val="bottom"/>
          </w:tcPr>
          <w:p w14:paraId="3682569F" w14:textId="77777777" w:rsidR="00D1614E" w:rsidRPr="00256197" w:rsidRDefault="00D1614E" w:rsidP="00DB11CB">
            <w:pPr>
              <w:spacing w:line="240" w:lineRule="auto"/>
              <w:jc w:val="right"/>
              <w:rPr>
                <w:rFonts w:eastAsia="Times New Roman" w:cs="Times New Roman"/>
                <w:color w:val="000000"/>
                <w:sz w:val="18"/>
                <w:szCs w:val="18"/>
                <w:lang w:eastAsia="en-ZW"/>
                <w:rPrChange w:id="400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02" w:author="Urfels, Anton (IRRI)" w:date="2023-10-06T20:02:00Z">
                  <w:rPr>
                    <w:rFonts w:ascii="Gill Sans MT" w:hAnsi="Gill Sans MT" w:cs="Calibri"/>
                    <w:color w:val="000000"/>
                    <w:sz w:val="18"/>
                    <w:szCs w:val="18"/>
                  </w:rPr>
                </w:rPrChange>
              </w:rPr>
              <w:t>84539.77</w:t>
            </w:r>
          </w:p>
        </w:tc>
        <w:tc>
          <w:tcPr>
            <w:tcW w:w="561" w:type="pct"/>
            <w:tcBorders>
              <w:top w:val="nil"/>
              <w:bottom w:val="single" w:sz="4" w:space="0" w:color="auto"/>
            </w:tcBorders>
            <w:noWrap/>
            <w:vAlign w:val="bottom"/>
          </w:tcPr>
          <w:p w14:paraId="4141F38B" w14:textId="77777777" w:rsidR="00D1614E" w:rsidRPr="00256197" w:rsidRDefault="00D1614E" w:rsidP="00DB11CB">
            <w:pPr>
              <w:spacing w:line="240" w:lineRule="auto"/>
              <w:jc w:val="right"/>
              <w:rPr>
                <w:rFonts w:eastAsia="Times New Roman" w:cs="Times New Roman"/>
                <w:color w:val="000000"/>
                <w:sz w:val="18"/>
                <w:szCs w:val="18"/>
                <w:lang w:eastAsia="en-ZW"/>
                <w:rPrChange w:id="400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04" w:author="Urfels, Anton (IRRI)" w:date="2023-10-06T20:02:00Z">
                  <w:rPr>
                    <w:rFonts w:ascii="Gill Sans MT" w:hAnsi="Gill Sans MT" w:cs="Calibri"/>
                    <w:color w:val="000000"/>
                    <w:sz w:val="18"/>
                    <w:szCs w:val="18"/>
                  </w:rPr>
                </w:rPrChange>
              </w:rPr>
              <w:t>74983.11</w:t>
            </w:r>
          </w:p>
        </w:tc>
        <w:tc>
          <w:tcPr>
            <w:tcW w:w="561" w:type="pct"/>
            <w:tcBorders>
              <w:top w:val="nil"/>
              <w:bottom w:val="single" w:sz="4" w:space="0" w:color="auto"/>
            </w:tcBorders>
            <w:noWrap/>
            <w:vAlign w:val="bottom"/>
          </w:tcPr>
          <w:p w14:paraId="1A28F6E9" w14:textId="77777777" w:rsidR="00D1614E" w:rsidRPr="00256197" w:rsidRDefault="00D1614E" w:rsidP="00DB11CB">
            <w:pPr>
              <w:spacing w:line="240" w:lineRule="auto"/>
              <w:jc w:val="right"/>
              <w:rPr>
                <w:rFonts w:eastAsia="Times New Roman" w:cs="Times New Roman"/>
                <w:color w:val="000000"/>
                <w:sz w:val="18"/>
                <w:szCs w:val="18"/>
                <w:lang w:eastAsia="en-ZW"/>
                <w:rPrChange w:id="400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06" w:author="Urfels, Anton (IRRI)" w:date="2023-10-06T20:02:00Z">
                  <w:rPr>
                    <w:rFonts w:ascii="Gill Sans MT" w:hAnsi="Gill Sans MT" w:cs="Calibri"/>
                    <w:color w:val="000000"/>
                    <w:sz w:val="18"/>
                    <w:szCs w:val="18"/>
                  </w:rPr>
                </w:rPrChange>
              </w:rPr>
              <w:t>55539.64</w:t>
            </w:r>
          </w:p>
        </w:tc>
        <w:tc>
          <w:tcPr>
            <w:tcW w:w="561" w:type="pct"/>
            <w:tcBorders>
              <w:top w:val="nil"/>
              <w:bottom w:val="single" w:sz="4" w:space="0" w:color="auto"/>
            </w:tcBorders>
            <w:noWrap/>
            <w:vAlign w:val="bottom"/>
          </w:tcPr>
          <w:p w14:paraId="30951333" w14:textId="77777777" w:rsidR="00D1614E" w:rsidRPr="00256197" w:rsidRDefault="00D1614E" w:rsidP="00DB11CB">
            <w:pPr>
              <w:spacing w:line="240" w:lineRule="auto"/>
              <w:jc w:val="right"/>
              <w:rPr>
                <w:rFonts w:eastAsia="Times New Roman" w:cs="Times New Roman"/>
                <w:color w:val="FF0000"/>
                <w:sz w:val="18"/>
                <w:szCs w:val="18"/>
                <w:lang w:eastAsia="en-ZW"/>
                <w:rPrChange w:id="4007" w:author="Urfels, Anton (IRRI)" w:date="2023-10-06T20:02:00Z">
                  <w:rPr>
                    <w:rFonts w:ascii="Gill Sans MT" w:eastAsia="Times New Roman" w:hAnsi="Gill Sans MT" w:cs="Calibri"/>
                    <w:color w:val="FF0000"/>
                    <w:sz w:val="18"/>
                    <w:szCs w:val="18"/>
                    <w:lang w:eastAsia="en-ZW"/>
                  </w:rPr>
                </w:rPrChange>
              </w:rPr>
            </w:pPr>
            <w:r w:rsidRPr="00256197">
              <w:rPr>
                <w:rFonts w:cs="Times New Roman"/>
                <w:color w:val="000000"/>
                <w:sz w:val="18"/>
                <w:szCs w:val="18"/>
                <w:rPrChange w:id="4008" w:author="Urfels, Anton (IRRI)" w:date="2023-10-06T20:02:00Z">
                  <w:rPr>
                    <w:rFonts w:ascii="Gill Sans MT" w:hAnsi="Gill Sans MT" w:cs="Calibri"/>
                    <w:color w:val="000000"/>
                    <w:sz w:val="18"/>
                    <w:szCs w:val="18"/>
                  </w:rPr>
                </w:rPrChange>
              </w:rPr>
              <w:t>52194.78</w:t>
            </w:r>
          </w:p>
        </w:tc>
      </w:tr>
      <w:tr w:rsidR="00D1614E" w:rsidRPr="00256197" w14:paraId="3A3F3672" w14:textId="77777777" w:rsidTr="00DB11CB">
        <w:trPr>
          <w:trHeight w:val="288"/>
          <w:jc w:val="center"/>
        </w:trPr>
        <w:tc>
          <w:tcPr>
            <w:tcW w:w="507" w:type="pct"/>
            <w:vMerge w:val="restart"/>
            <w:tcBorders>
              <w:top w:val="single" w:sz="4" w:space="0" w:color="auto"/>
            </w:tcBorders>
          </w:tcPr>
          <w:p w14:paraId="5BC9CA89" w14:textId="77777777" w:rsidR="00D1614E" w:rsidRPr="00256197" w:rsidRDefault="00D1614E" w:rsidP="00DB11CB">
            <w:pPr>
              <w:spacing w:line="240" w:lineRule="auto"/>
              <w:rPr>
                <w:rFonts w:eastAsia="Times New Roman" w:cs="Times New Roman"/>
                <w:color w:val="000000"/>
                <w:sz w:val="18"/>
                <w:szCs w:val="18"/>
                <w:lang w:eastAsia="en-ZW"/>
                <w:rPrChange w:id="4009"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010" w:author="Urfels, Anton (IRRI)" w:date="2023-10-06T20:02:00Z">
                  <w:rPr>
                    <w:rFonts w:ascii="Gill Sans MT" w:eastAsia="Times New Roman" w:hAnsi="Gill Sans MT" w:cs="Calibri"/>
                    <w:color w:val="000000"/>
                    <w:sz w:val="18"/>
                    <w:szCs w:val="18"/>
                    <w:lang w:eastAsia="en-ZW"/>
                  </w:rPr>
                </w:rPrChange>
              </w:rPr>
              <w:t>WTP summary</w:t>
            </w:r>
          </w:p>
        </w:tc>
        <w:tc>
          <w:tcPr>
            <w:tcW w:w="1072" w:type="pct"/>
            <w:tcBorders>
              <w:top w:val="single" w:sz="4" w:space="0" w:color="auto"/>
            </w:tcBorders>
            <w:noWrap/>
            <w:hideMark/>
          </w:tcPr>
          <w:p w14:paraId="676BDEA8" w14:textId="77777777" w:rsidR="00D1614E" w:rsidRPr="00256197" w:rsidRDefault="00D1614E" w:rsidP="00DB11CB">
            <w:pPr>
              <w:spacing w:line="240" w:lineRule="auto"/>
              <w:rPr>
                <w:rFonts w:eastAsia="Times New Roman" w:cs="Times New Roman"/>
                <w:color w:val="000000"/>
                <w:sz w:val="18"/>
                <w:szCs w:val="18"/>
                <w:lang w:eastAsia="en-ZW"/>
                <w:rPrChange w:id="4011"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012" w:author="Urfels, Anton (IRRI)" w:date="2023-10-06T20:02:00Z">
                  <w:rPr>
                    <w:rFonts w:ascii="Gill Sans MT" w:eastAsia="Times New Roman" w:hAnsi="Gill Sans MT" w:cs="Calibri"/>
                    <w:color w:val="000000"/>
                    <w:sz w:val="18"/>
                    <w:szCs w:val="18"/>
                    <w:lang w:eastAsia="en-ZW"/>
                  </w:rPr>
                </w:rPrChange>
              </w:rPr>
              <w:t>Clearly better (share)</w:t>
            </w:r>
          </w:p>
        </w:tc>
        <w:tc>
          <w:tcPr>
            <w:tcW w:w="615" w:type="pct"/>
            <w:tcBorders>
              <w:top w:val="single" w:sz="4" w:space="0" w:color="auto"/>
            </w:tcBorders>
            <w:noWrap/>
            <w:vAlign w:val="bottom"/>
          </w:tcPr>
          <w:p w14:paraId="3049BAA9" w14:textId="77777777" w:rsidR="00D1614E" w:rsidRPr="00256197" w:rsidRDefault="00D1614E" w:rsidP="00DB11CB">
            <w:pPr>
              <w:spacing w:line="240" w:lineRule="auto"/>
              <w:jc w:val="right"/>
              <w:rPr>
                <w:rFonts w:eastAsia="Times New Roman" w:cs="Times New Roman"/>
                <w:color w:val="000000"/>
                <w:sz w:val="18"/>
                <w:szCs w:val="18"/>
                <w:lang w:eastAsia="en-ZW"/>
                <w:rPrChange w:id="401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14" w:author="Urfels, Anton (IRRI)" w:date="2023-10-06T20:02:00Z">
                  <w:rPr>
                    <w:rFonts w:ascii="Gill Sans MT" w:hAnsi="Gill Sans MT" w:cs="Calibri"/>
                    <w:color w:val="000000"/>
                    <w:sz w:val="18"/>
                    <w:szCs w:val="18"/>
                  </w:rPr>
                </w:rPrChange>
              </w:rPr>
              <w:t>0.02</w:t>
            </w:r>
          </w:p>
        </w:tc>
        <w:tc>
          <w:tcPr>
            <w:tcW w:w="561" w:type="pct"/>
            <w:tcBorders>
              <w:top w:val="single" w:sz="4" w:space="0" w:color="auto"/>
            </w:tcBorders>
            <w:noWrap/>
            <w:vAlign w:val="bottom"/>
          </w:tcPr>
          <w:p w14:paraId="178AA0E4" w14:textId="77777777" w:rsidR="00D1614E" w:rsidRPr="00256197" w:rsidRDefault="00D1614E" w:rsidP="00DB11CB">
            <w:pPr>
              <w:spacing w:line="240" w:lineRule="auto"/>
              <w:jc w:val="right"/>
              <w:rPr>
                <w:rFonts w:eastAsia="Times New Roman" w:cs="Times New Roman"/>
                <w:color w:val="000000"/>
                <w:sz w:val="18"/>
                <w:szCs w:val="18"/>
                <w:lang w:eastAsia="en-ZW"/>
                <w:rPrChange w:id="401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16" w:author="Urfels, Anton (IRRI)" w:date="2023-10-06T20:02:00Z">
                  <w:rPr>
                    <w:rFonts w:ascii="Gill Sans MT" w:hAnsi="Gill Sans MT" w:cs="Calibri"/>
                    <w:color w:val="000000"/>
                    <w:sz w:val="18"/>
                    <w:szCs w:val="18"/>
                  </w:rPr>
                </w:rPrChange>
              </w:rPr>
              <w:t>0.90</w:t>
            </w:r>
          </w:p>
        </w:tc>
        <w:tc>
          <w:tcPr>
            <w:tcW w:w="561" w:type="pct"/>
            <w:tcBorders>
              <w:top w:val="single" w:sz="4" w:space="0" w:color="auto"/>
            </w:tcBorders>
            <w:noWrap/>
            <w:vAlign w:val="bottom"/>
          </w:tcPr>
          <w:p w14:paraId="3C4B06D9" w14:textId="77777777" w:rsidR="00D1614E" w:rsidRPr="00256197" w:rsidRDefault="00D1614E" w:rsidP="00DB11CB">
            <w:pPr>
              <w:spacing w:line="240" w:lineRule="auto"/>
              <w:jc w:val="right"/>
              <w:rPr>
                <w:rFonts w:eastAsia="Times New Roman" w:cs="Times New Roman"/>
                <w:color w:val="000000"/>
                <w:sz w:val="18"/>
                <w:szCs w:val="18"/>
                <w:lang w:eastAsia="en-ZW"/>
                <w:rPrChange w:id="401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18" w:author="Urfels, Anton (IRRI)" w:date="2023-10-06T20:02:00Z">
                  <w:rPr>
                    <w:rFonts w:ascii="Gill Sans MT" w:hAnsi="Gill Sans MT" w:cs="Calibri"/>
                    <w:color w:val="000000"/>
                    <w:sz w:val="18"/>
                    <w:szCs w:val="18"/>
                  </w:rPr>
                </w:rPrChange>
              </w:rPr>
              <w:t>0.98</w:t>
            </w:r>
          </w:p>
        </w:tc>
        <w:tc>
          <w:tcPr>
            <w:tcW w:w="561" w:type="pct"/>
            <w:tcBorders>
              <w:top w:val="single" w:sz="4" w:space="0" w:color="auto"/>
            </w:tcBorders>
            <w:noWrap/>
            <w:vAlign w:val="bottom"/>
          </w:tcPr>
          <w:p w14:paraId="25527944" w14:textId="77777777" w:rsidR="00D1614E" w:rsidRPr="00256197" w:rsidRDefault="00D1614E" w:rsidP="00DB11CB">
            <w:pPr>
              <w:spacing w:line="240" w:lineRule="auto"/>
              <w:jc w:val="right"/>
              <w:rPr>
                <w:rFonts w:eastAsia="Times New Roman" w:cs="Times New Roman"/>
                <w:color w:val="000000"/>
                <w:sz w:val="18"/>
                <w:szCs w:val="18"/>
                <w:lang w:eastAsia="en-ZW"/>
                <w:rPrChange w:id="401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20" w:author="Urfels, Anton (IRRI)" w:date="2023-10-06T20:02:00Z">
                  <w:rPr>
                    <w:rFonts w:ascii="Gill Sans MT" w:hAnsi="Gill Sans MT" w:cs="Calibri"/>
                    <w:color w:val="000000"/>
                    <w:sz w:val="18"/>
                    <w:szCs w:val="18"/>
                  </w:rPr>
                </w:rPrChange>
              </w:rPr>
              <w:t>0.88</w:t>
            </w:r>
          </w:p>
        </w:tc>
        <w:tc>
          <w:tcPr>
            <w:tcW w:w="561" w:type="pct"/>
            <w:tcBorders>
              <w:top w:val="single" w:sz="4" w:space="0" w:color="auto"/>
            </w:tcBorders>
            <w:noWrap/>
            <w:vAlign w:val="bottom"/>
          </w:tcPr>
          <w:p w14:paraId="6802F5A6" w14:textId="77777777" w:rsidR="00D1614E" w:rsidRPr="00256197" w:rsidRDefault="00D1614E" w:rsidP="00DB11CB">
            <w:pPr>
              <w:spacing w:line="240" w:lineRule="auto"/>
              <w:jc w:val="right"/>
              <w:rPr>
                <w:rFonts w:eastAsia="Times New Roman" w:cs="Times New Roman"/>
                <w:color w:val="000000"/>
                <w:sz w:val="18"/>
                <w:szCs w:val="18"/>
                <w:lang w:eastAsia="en-ZW"/>
                <w:rPrChange w:id="402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22" w:author="Urfels, Anton (IRRI)" w:date="2023-10-06T20:02:00Z">
                  <w:rPr>
                    <w:rFonts w:ascii="Gill Sans MT" w:hAnsi="Gill Sans MT" w:cs="Calibri"/>
                    <w:color w:val="000000"/>
                    <w:sz w:val="18"/>
                    <w:szCs w:val="18"/>
                  </w:rPr>
                </w:rPrChange>
              </w:rPr>
              <w:t>0.37</w:t>
            </w:r>
          </w:p>
        </w:tc>
        <w:tc>
          <w:tcPr>
            <w:tcW w:w="561" w:type="pct"/>
            <w:tcBorders>
              <w:top w:val="single" w:sz="4" w:space="0" w:color="auto"/>
            </w:tcBorders>
            <w:noWrap/>
            <w:vAlign w:val="bottom"/>
          </w:tcPr>
          <w:p w14:paraId="5496DA3D" w14:textId="77777777" w:rsidR="00D1614E" w:rsidRPr="00256197" w:rsidRDefault="00D1614E" w:rsidP="00DB11CB">
            <w:pPr>
              <w:spacing w:line="240" w:lineRule="auto"/>
              <w:jc w:val="right"/>
              <w:rPr>
                <w:rFonts w:eastAsia="Times New Roman" w:cs="Times New Roman"/>
                <w:color w:val="000000"/>
                <w:sz w:val="18"/>
                <w:szCs w:val="18"/>
                <w:lang w:eastAsia="en-ZW"/>
                <w:rPrChange w:id="402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24" w:author="Urfels, Anton (IRRI)" w:date="2023-10-06T20:02:00Z">
                  <w:rPr>
                    <w:rFonts w:ascii="Gill Sans MT" w:hAnsi="Gill Sans MT" w:cs="Calibri"/>
                    <w:color w:val="000000"/>
                    <w:sz w:val="18"/>
                    <w:szCs w:val="18"/>
                  </w:rPr>
                </w:rPrChange>
              </w:rPr>
              <w:t>0.26</w:t>
            </w:r>
          </w:p>
        </w:tc>
      </w:tr>
      <w:tr w:rsidR="00D1614E" w:rsidRPr="00256197" w14:paraId="33D683AF" w14:textId="77777777" w:rsidTr="00DB11CB">
        <w:trPr>
          <w:trHeight w:val="288"/>
          <w:jc w:val="center"/>
        </w:trPr>
        <w:tc>
          <w:tcPr>
            <w:tcW w:w="507" w:type="pct"/>
            <w:vMerge/>
          </w:tcPr>
          <w:p w14:paraId="2618768D" w14:textId="77777777" w:rsidR="00D1614E" w:rsidRPr="00256197" w:rsidRDefault="00D1614E" w:rsidP="00DB11CB">
            <w:pPr>
              <w:spacing w:line="240" w:lineRule="auto"/>
              <w:rPr>
                <w:rFonts w:eastAsia="Times New Roman" w:cs="Times New Roman"/>
                <w:color w:val="000000"/>
                <w:sz w:val="18"/>
                <w:szCs w:val="18"/>
                <w:lang w:eastAsia="en-ZW"/>
                <w:rPrChange w:id="4025"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1388CF79" w14:textId="77777777" w:rsidR="00D1614E" w:rsidRPr="00256197" w:rsidRDefault="00D1614E" w:rsidP="00DB11CB">
            <w:pPr>
              <w:spacing w:line="240" w:lineRule="auto"/>
              <w:rPr>
                <w:rFonts w:eastAsia="Times New Roman" w:cs="Times New Roman"/>
                <w:color w:val="000000"/>
                <w:sz w:val="18"/>
                <w:szCs w:val="18"/>
                <w:lang w:eastAsia="en-ZW"/>
                <w:rPrChange w:id="4026"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027" w:author="Urfels, Anton (IRRI)" w:date="2023-10-06T20:02:00Z">
                  <w:rPr>
                    <w:rFonts w:ascii="Gill Sans MT" w:eastAsia="Times New Roman" w:hAnsi="Gill Sans MT" w:cs="Calibri"/>
                    <w:color w:val="000000"/>
                    <w:sz w:val="18"/>
                    <w:szCs w:val="18"/>
                    <w:lang w:eastAsia="en-ZW"/>
                  </w:rPr>
                </w:rPrChange>
              </w:rPr>
              <w:t>Not clear (share)</w:t>
            </w:r>
          </w:p>
        </w:tc>
        <w:tc>
          <w:tcPr>
            <w:tcW w:w="615" w:type="pct"/>
            <w:noWrap/>
            <w:vAlign w:val="bottom"/>
          </w:tcPr>
          <w:p w14:paraId="028C1D0B" w14:textId="77777777" w:rsidR="00D1614E" w:rsidRPr="00256197" w:rsidRDefault="00D1614E" w:rsidP="00DB11CB">
            <w:pPr>
              <w:spacing w:line="240" w:lineRule="auto"/>
              <w:jc w:val="right"/>
              <w:rPr>
                <w:rFonts w:eastAsia="Times New Roman" w:cs="Times New Roman"/>
                <w:color w:val="000000"/>
                <w:sz w:val="18"/>
                <w:szCs w:val="18"/>
                <w:lang w:eastAsia="en-ZW"/>
                <w:rPrChange w:id="402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29" w:author="Urfels, Anton (IRRI)" w:date="2023-10-06T20:02:00Z">
                  <w:rPr>
                    <w:rFonts w:ascii="Gill Sans MT" w:hAnsi="Gill Sans MT" w:cs="Calibri"/>
                    <w:color w:val="000000"/>
                    <w:sz w:val="18"/>
                    <w:szCs w:val="18"/>
                  </w:rPr>
                </w:rPrChange>
              </w:rPr>
              <w:t>0.20</w:t>
            </w:r>
          </w:p>
        </w:tc>
        <w:tc>
          <w:tcPr>
            <w:tcW w:w="561" w:type="pct"/>
            <w:noWrap/>
            <w:vAlign w:val="bottom"/>
          </w:tcPr>
          <w:p w14:paraId="5442D86E" w14:textId="77777777" w:rsidR="00D1614E" w:rsidRPr="00256197" w:rsidRDefault="00D1614E" w:rsidP="00DB11CB">
            <w:pPr>
              <w:spacing w:line="240" w:lineRule="auto"/>
              <w:jc w:val="right"/>
              <w:rPr>
                <w:rFonts w:eastAsia="Times New Roman" w:cs="Times New Roman"/>
                <w:color w:val="000000"/>
                <w:sz w:val="18"/>
                <w:szCs w:val="18"/>
                <w:lang w:eastAsia="en-ZW"/>
                <w:rPrChange w:id="403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31" w:author="Urfels, Anton (IRRI)" w:date="2023-10-06T20:02:00Z">
                  <w:rPr>
                    <w:rFonts w:ascii="Gill Sans MT" w:hAnsi="Gill Sans MT" w:cs="Calibri"/>
                    <w:color w:val="000000"/>
                    <w:sz w:val="18"/>
                    <w:szCs w:val="18"/>
                  </w:rPr>
                </w:rPrChange>
              </w:rPr>
              <w:t>0.09</w:t>
            </w:r>
          </w:p>
        </w:tc>
        <w:tc>
          <w:tcPr>
            <w:tcW w:w="561" w:type="pct"/>
            <w:noWrap/>
            <w:vAlign w:val="bottom"/>
          </w:tcPr>
          <w:p w14:paraId="2375DEF7" w14:textId="77777777" w:rsidR="00D1614E" w:rsidRPr="00256197" w:rsidRDefault="00D1614E" w:rsidP="00DB11CB">
            <w:pPr>
              <w:spacing w:line="240" w:lineRule="auto"/>
              <w:jc w:val="right"/>
              <w:rPr>
                <w:rFonts w:eastAsia="Times New Roman" w:cs="Times New Roman"/>
                <w:color w:val="000000"/>
                <w:sz w:val="18"/>
                <w:szCs w:val="18"/>
                <w:lang w:eastAsia="en-ZW"/>
                <w:rPrChange w:id="403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33" w:author="Urfels, Anton (IRRI)" w:date="2023-10-06T20:02:00Z">
                  <w:rPr>
                    <w:rFonts w:ascii="Gill Sans MT" w:hAnsi="Gill Sans MT" w:cs="Calibri"/>
                    <w:color w:val="000000"/>
                    <w:sz w:val="18"/>
                    <w:szCs w:val="18"/>
                  </w:rPr>
                </w:rPrChange>
              </w:rPr>
              <w:t>0.02</w:t>
            </w:r>
          </w:p>
        </w:tc>
        <w:tc>
          <w:tcPr>
            <w:tcW w:w="561" w:type="pct"/>
            <w:noWrap/>
            <w:vAlign w:val="bottom"/>
          </w:tcPr>
          <w:p w14:paraId="7BF75C87" w14:textId="77777777" w:rsidR="00D1614E" w:rsidRPr="00256197" w:rsidRDefault="00D1614E" w:rsidP="00DB11CB">
            <w:pPr>
              <w:spacing w:line="240" w:lineRule="auto"/>
              <w:jc w:val="right"/>
              <w:rPr>
                <w:rFonts w:eastAsia="Times New Roman" w:cs="Times New Roman"/>
                <w:color w:val="000000"/>
                <w:sz w:val="18"/>
                <w:szCs w:val="18"/>
                <w:lang w:eastAsia="en-ZW"/>
                <w:rPrChange w:id="403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35" w:author="Urfels, Anton (IRRI)" w:date="2023-10-06T20:02:00Z">
                  <w:rPr>
                    <w:rFonts w:ascii="Gill Sans MT" w:hAnsi="Gill Sans MT" w:cs="Calibri"/>
                    <w:color w:val="000000"/>
                    <w:sz w:val="18"/>
                    <w:szCs w:val="18"/>
                  </w:rPr>
                </w:rPrChange>
              </w:rPr>
              <w:t>0.12</w:t>
            </w:r>
          </w:p>
        </w:tc>
        <w:tc>
          <w:tcPr>
            <w:tcW w:w="561" w:type="pct"/>
            <w:noWrap/>
            <w:vAlign w:val="bottom"/>
          </w:tcPr>
          <w:p w14:paraId="5BA5AD17" w14:textId="77777777" w:rsidR="00D1614E" w:rsidRPr="00256197" w:rsidRDefault="00D1614E" w:rsidP="00DB11CB">
            <w:pPr>
              <w:spacing w:line="240" w:lineRule="auto"/>
              <w:jc w:val="right"/>
              <w:rPr>
                <w:rFonts w:eastAsia="Times New Roman" w:cs="Times New Roman"/>
                <w:color w:val="000000"/>
                <w:sz w:val="18"/>
                <w:szCs w:val="18"/>
                <w:lang w:eastAsia="en-ZW"/>
                <w:rPrChange w:id="403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37" w:author="Urfels, Anton (IRRI)" w:date="2023-10-06T20:02:00Z">
                  <w:rPr>
                    <w:rFonts w:ascii="Gill Sans MT" w:hAnsi="Gill Sans MT" w:cs="Calibri"/>
                    <w:color w:val="000000"/>
                    <w:sz w:val="18"/>
                    <w:szCs w:val="18"/>
                  </w:rPr>
                </w:rPrChange>
              </w:rPr>
              <w:t>0.51</w:t>
            </w:r>
          </w:p>
        </w:tc>
        <w:tc>
          <w:tcPr>
            <w:tcW w:w="561" w:type="pct"/>
            <w:noWrap/>
            <w:vAlign w:val="bottom"/>
          </w:tcPr>
          <w:p w14:paraId="7DEE238B" w14:textId="77777777" w:rsidR="00D1614E" w:rsidRPr="00256197" w:rsidRDefault="00D1614E" w:rsidP="00DB11CB">
            <w:pPr>
              <w:spacing w:line="240" w:lineRule="auto"/>
              <w:jc w:val="right"/>
              <w:rPr>
                <w:rFonts w:eastAsia="Times New Roman" w:cs="Times New Roman"/>
                <w:color w:val="000000"/>
                <w:sz w:val="18"/>
                <w:szCs w:val="18"/>
                <w:lang w:eastAsia="en-ZW"/>
                <w:rPrChange w:id="403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39" w:author="Urfels, Anton (IRRI)" w:date="2023-10-06T20:02:00Z">
                  <w:rPr>
                    <w:rFonts w:ascii="Gill Sans MT" w:hAnsi="Gill Sans MT" w:cs="Calibri"/>
                    <w:color w:val="000000"/>
                    <w:sz w:val="18"/>
                    <w:szCs w:val="18"/>
                  </w:rPr>
                </w:rPrChange>
              </w:rPr>
              <w:t>0.24</w:t>
            </w:r>
          </w:p>
        </w:tc>
      </w:tr>
      <w:tr w:rsidR="00D1614E" w:rsidRPr="00256197" w14:paraId="05E55C37" w14:textId="77777777" w:rsidTr="00DB11CB">
        <w:trPr>
          <w:trHeight w:val="288"/>
          <w:jc w:val="center"/>
        </w:trPr>
        <w:tc>
          <w:tcPr>
            <w:tcW w:w="507" w:type="pct"/>
            <w:vMerge/>
          </w:tcPr>
          <w:p w14:paraId="47869189" w14:textId="77777777" w:rsidR="00D1614E" w:rsidRPr="00256197" w:rsidRDefault="00D1614E" w:rsidP="00DB11CB">
            <w:pPr>
              <w:spacing w:line="240" w:lineRule="auto"/>
              <w:rPr>
                <w:rFonts w:eastAsia="Times New Roman" w:cs="Times New Roman"/>
                <w:color w:val="000000"/>
                <w:sz w:val="18"/>
                <w:szCs w:val="18"/>
                <w:lang w:eastAsia="en-ZW"/>
                <w:rPrChange w:id="4040"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108A211E" w14:textId="77777777" w:rsidR="00D1614E" w:rsidRPr="00256197" w:rsidRDefault="00D1614E" w:rsidP="00DB11CB">
            <w:pPr>
              <w:spacing w:line="240" w:lineRule="auto"/>
              <w:rPr>
                <w:rFonts w:eastAsia="Times New Roman" w:cs="Times New Roman"/>
                <w:color w:val="000000"/>
                <w:sz w:val="18"/>
                <w:szCs w:val="18"/>
                <w:lang w:eastAsia="en-ZW"/>
                <w:rPrChange w:id="4041"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042" w:author="Urfels, Anton (IRRI)" w:date="2023-10-06T20:02:00Z">
                  <w:rPr>
                    <w:rFonts w:ascii="Gill Sans MT" w:eastAsia="Times New Roman" w:hAnsi="Gill Sans MT" w:cs="Calibri"/>
                    <w:color w:val="000000"/>
                    <w:sz w:val="18"/>
                    <w:szCs w:val="18"/>
                    <w:lang w:eastAsia="en-ZW"/>
                  </w:rPr>
                </w:rPrChange>
              </w:rPr>
              <w:t>Clearly worse (share)</w:t>
            </w:r>
          </w:p>
        </w:tc>
        <w:tc>
          <w:tcPr>
            <w:tcW w:w="615" w:type="pct"/>
            <w:noWrap/>
            <w:vAlign w:val="bottom"/>
          </w:tcPr>
          <w:p w14:paraId="1E254867" w14:textId="77777777" w:rsidR="00D1614E" w:rsidRPr="00256197" w:rsidRDefault="00D1614E" w:rsidP="00DB11CB">
            <w:pPr>
              <w:spacing w:line="240" w:lineRule="auto"/>
              <w:jc w:val="right"/>
              <w:rPr>
                <w:rFonts w:eastAsia="Times New Roman" w:cs="Times New Roman"/>
                <w:color w:val="000000"/>
                <w:sz w:val="18"/>
                <w:szCs w:val="18"/>
                <w:lang w:eastAsia="en-ZW"/>
                <w:rPrChange w:id="404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44" w:author="Urfels, Anton (IRRI)" w:date="2023-10-06T20:02:00Z">
                  <w:rPr>
                    <w:rFonts w:ascii="Gill Sans MT" w:hAnsi="Gill Sans MT" w:cs="Calibri"/>
                    <w:color w:val="000000"/>
                    <w:sz w:val="18"/>
                    <w:szCs w:val="18"/>
                  </w:rPr>
                </w:rPrChange>
              </w:rPr>
              <w:t>0.78</w:t>
            </w:r>
          </w:p>
        </w:tc>
        <w:tc>
          <w:tcPr>
            <w:tcW w:w="561" w:type="pct"/>
            <w:noWrap/>
            <w:vAlign w:val="bottom"/>
          </w:tcPr>
          <w:p w14:paraId="17575C5B" w14:textId="77777777" w:rsidR="00D1614E" w:rsidRPr="00256197" w:rsidRDefault="00D1614E" w:rsidP="00DB11CB">
            <w:pPr>
              <w:spacing w:line="240" w:lineRule="auto"/>
              <w:jc w:val="right"/>
              <w:rPr>
                <w:rFonts w:eastAsia="Times New Roman" w:cs="Times New Roman"/>
                <w:color w:val="000000"/>
                <w:sz w:val="18"/>
                <w:szCs w:val="18"/>
                <w:lang w:eastAsia="en-ZW"/>
                <w:rPrChange w:id="404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46" w:author="Urfels, Anton (IRRI)" w:date="2023-10-06T20:02:00Z">
                  <w:rPr>
                    <w:rFonts w:ascii="Gill Sans MT" w:hAnsi="Gill Sans MT" w:cs="Calibri"/>
                    <w:color w:val="000000"/>
                    <w:sz w:val="18"/>
                    <w:szCs w:val="18"/>
                  </w:rPr>
                </w:rPrChange>
              </w:rPr>
              <w:t>0.00</w:t>
            </w:r>
          </w:p>
        </w:tc>
        <w:tc>
          <w:tcPr>
            <w:tcW w:w="561" w:type="pct"/>
            <w:noWrap/>
            <w:vAlign w:val="bottom"/>
          </w:tcPr>
          <w:p w14:paraId="0D7EC6BC" w14:textId="77777777" w:rsidR="00D1614E" w:rsidRPr="00256197" w:rsidRDefault="00D1614E" w:rsidP="00DB11CB">
            <w:pPr>
              <w:spacing w:line="240" w:lineRule="auto"/>
              <w:jc w:val="right"/>
              <w:rPr>
                <w:rFonts w:eastAsia="Times New Roman" w:cs="Times New Roman"/>
                <w:color w:val="000000"/>
                <w:sz w:val="18"/>
                <w:szCs w:val="18"/>
                <w:lang w:eastAsia="en-ZW"/>
                <w:rPrChange w:id="404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48" w:author="Urfels, Anton (IRRI)" w:date="2023-10-06T20:02:00Z">
                  <w:rPr>
                    <w:rFonts w:ascii="Gill Sans MT" w:hAnsi="Gill Sans MT" w:cs="Calibri"/>
                    <w:color w:val="000000"/>
                    <w:sz w:val="18"/>
                    <w:szCs w:val="18"/>
                  </w:rPr>
                </w:rPrChange>
              </w:rPr>
              <w:t>0.00</w:t>
            </w:r>
          </w:p>
        </w:tc>
        <w:tc>
          <w:tcPr>
            <w:tcW w:w="561" w:type="pct"/>
            <w:noWrap/>
            <w:vAlign w:val="bottom"/>
          </w:tcPr>
          <w:p w14:paraId="539ACC33" w14:textId="77777777" w:rsidR="00D1614E" w:rsidRPr="00256197" w:rsidRDefault="00D1614E" w:rsidP="00DB11CB">
            <w:pPr>
              <w:spacing w:line="240" w:lineRule="auto"/>
              <w:jc w:val="right"/>
              <w:rPr>
                <w:rFonts w:eastAsia="Times New Roman" w:cs="Times New Roman"/>
                <w:color w:val="000000"/>
                <w:sz w:val="18"/>
                <w:szCs w:val="18"/>
                <w:lang w:eastAsia="en-ZW"/>
                <w:rPrChange w:id="404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50" w:author="Urfels, Anton (IRRI)" w:date="2023-10-06T20:02:00Z">
                  <w:rPr>
                    <w:rFonts w:ascii="Gill Sans MT" w:hAnsi="Gill Sans MT" w:cs="Calibri"/>
                    <w:color w:val="000000"/>
                    <w:sz w:val="18"/>
                    <w:szCs w:val="18"/>
                  </w:rPr>
                </w:rPrChange>
              </w:rPr>
              <w:t>0.01</w:t>
            </w:r>
          </w:p>
        </w:tc>
        <w:tc>
          <w:tcPr>
            <w:tcW w:w="561" w:type="pct"/>
            <w:noWrap/>
            <w:vAlign w:val="bottom"/>
          </w:tcPr>
          <w:p w14:paraId="74989951" w14:textId="77777777" w:rsidR="00D1614E" w:rsidRPr="00256197" w:rsidRDefault="00D1614E" w:rsidP="00DB11CB">
            <w:pPr>
              <w:spacing w:line="240" w:lineRule="auto"/>
              <w:jc w:val="right"/>
              <w:rPr>
                <w:rFonts w:eastAsia="Times New Roman" w:cs="Times New Roman"/>
                <w:color w:val="000000"/>
                <w:sz w:val="18"/>
                <w:szCs w:val="18"/>
                <w:lang w:eastAsia="en-ZW"/>
                <w:rPrChange w:id="405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52" w:author="Urfels, Anton (IRRI)" w:date="2023-10-06T20:02:00Z">
                  <w:rPr>
                    <w:rFonts w:ascii="Gill Sans MT" w:hAnsi="Gill Sans MT" w:cs="Calibri"/>
                    <w:color w:val="000000"/>
                    <w:sz w:val="18"/>
                    <w:szCs w:val="18"/>
                  </w:rPr>
                </w:rPrChange>
              </w:rPr>
              <w:t>0.13</w:t>
            </w:r>
          </w:p>
        </w:tc>
        <w:tc>
          <w:tcPr>
            <w:tcW w:w="561" w:type="pct"/>
            <w:noWrap/>
            <w:vAlign w:val="bottom"/>
          </w:tcPr>
          <w:p w14:paraId="1D3E9BA2" w14:textId="77777777" w:rsidR="00D1614E" w:rsidRPr="00256197" w:rsidRDefault="00D1614E" w:rsidP="00DB11CB">
            <w:pPr>
              <w:spacing w:line="240" w:lineRule="auto"/>
              <w:jc w:val="right"/>
              <w:rPr>
                <w:rFonts w:eastAsia="Times New Roman" w:cs="Times New Roman"/>
                <w:color w:val="000000"/>
                <w:sz w:val="18"/>
                <w:szCs w:val="18"/>
                <w:lang w:eastAsia="en-ZW"/>
                <w:rPrChange w:id="405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54" w:author="Urfels, Anton (IRRI)" w:date="2023-10-06T20:02:00Z">
                  <w:rPr>
                    <w:rFonts w:ascii="Gill Sans MT" w:hAnsi="Gill Sans MT" w:cs="Calibri"/>
                    <w:color w:val="000000"/>
                    <w:sz w:val="18"/>
                    <w:szCs w:val="18"/>
                  </w:rPr>
                </w:rPrChange>
              </w:rPr>
              <w:t>0.49</w:t>
            </w:r>
          </w:p>
        </w:tc>
      </w:tr>
      <w:tr w:rsidR="00D1614E" w:rsidRPr="00256197" w14:paraId="5F2EEAE6" w14:textId="77777777" w:rsidTr="00DB11CB">
        <w:trPr>
          <w:trHeight w:val="288"/>
          <w:jc w:val="center"/>
        </w:trPr>
        <w:tc>
          <w:tcPr>
            <w:tcW w:w="507" w:type="pct"/>
            <w:vMerge/>
          </w:tcPr>
          <w:p w14:paraId="4B0F4C99" w14:textId="77777777" w:rsidR="00D1614E" w:rsidRPr="00256197" w:rsidRDefault="00D1614E" w:rsidP="00DB11CB">
            <w:pPr>
              <w:spacing w:line="240" w:lineRule="auto"/>
              <w:rPr>
                <w:rFonts w:eastAsia="Times New Roman" w:cs="Times New Roman"/>
                <w:color w:val="000000"/>
                <w:sz w:val="18"/>
                <w:szCs w:val="18"/>
                <w:lang w:eastAsia="en-ZW"/>
                <w:rPrChange w:id="4055"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24FA6047" w14:textId="77777777" w:rsidR="00D1614E" w:rsidRPr="00256197" w:rsidRDefault="00D1614E" w:rsidP="00DB11CB">
            <w:pPr>
              <w:spacing w:line="240" w:lineRule="auto"/>
              <w:rPr>
                <w:rFonts w:eastAsia="Times New Roman" w:cs="Times New Roman"/>
                <w:color w:val="000000"/>
                <w:sz w:val="18"/>
                <w:szCs w:val="18"/>
                <w:lang w:eastAsia="en-ZW"/>
                <w:rPrChange w:id="4056"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057" w:author="Urfels, Anton (IRRI)" w:date="2023-10-06T20:02:00Z">
                  <w:rPr>
                    <w:rFonts w:ascii="Gill Sans MT" w:eastAsia="Times New Roman" w:hAnsi="Gill Sans MT" w:cs="Calibri"/>
                    <w:color w:val="000000"/>
                    <w:sz w:val="18"/>
                    <w:szCs w:val="18"/>
                    <w:lang w:eastAsia="en-ZW"/>
                  </w:rPr>
                </w:rPrChange>
              </w:rPr>
              <w:t>Number of cells</w:t>
            </w:r>
          </w:p>
        </w:tc>
        <w:tc>
          <w:tcPr>
            <w:tcW w:w="615" w:type="pct"/>
            <w:noWrap/>
            <w:vAlign w:val="bottom"/>
          </w:tcPr>
          <w:p w14:paraId="344C3D57" w14:textId="77777777" w:rsidR="00D1614E" w:rsidRPr="00256197" w:rsidRDefault="00D1614E" w:rsidP="00DB11CB">
            <w:pPr>
              <w:spacing w:line="240" w:lineRule="auto"/>
              <w:jc w:val="right"/>
              <w:rPr>
                <w:rFonts w:eastAsia="Times New Roman" w:cs="Times New Roman"/>
                <w:color w:val="000000"/>
                <w:sz w:val="18"/>
                <w:szCs w:val="18"/>
                <w:lang w:eastAsia="en-ZW"/>
                <w:rPrChange w:id="405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59" w:author="Urfels, Anton (IRRI)" w:date="2023-10-06T20:02:00Z">
                  <w:rPr>
                    <w:rFonts w:ascii="Gill Sans MT" w:hAnsi="Gill Sans MT" w:cs="Calibri"/>
                    <w:color w:val="000000"/>
                    <w:sz w:val="18"/>
                    <w:szCs w:val="18"/>
                  </w:rPr>
                </w:rPrChange>
              </w:rPr>
              <w:t>3429.00</w:t>
            </w:r>
          </w:p>
        </w:tc>
        <w:tc>
          <w:tcPr>
            <w:tcW w:w="561" w:type="pct"/>
            <w:noWrap/>
            <w:vAlign w:val="bottom"/>
          </w:tcPr>
          <w:p w14:paraId="6BD9F943" w14:textId="77777777" w:rsidR="00D1614E" w:rsidRPr="00256197" w:rsidRDefault="00D1614E" w:rsidP="00DB11CB">
            <w:pPr>
              <w:spacing w:line="240" w:lineRule="auto"/>
              <w:jc w:val="right"/>
              <w:rPr>
                <w:rFonts w:eastAsia="Times New Roman" w:cs="Times New Roman"/>
                <w:color w:val="000000"/>
                <w:sz w:val="18"/>
                <w:szCs w:val="18"/>
                <w:lang w:eastAsia="en-ZW"/>
                <w:rPrChange w:id="406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61" w:author="Urfels, Anton (IRRI)" w:date="2023-10-06T20:02:00Z">
                  <w:rPr>
                    <w:rFonts w:ascii="Gill Sans MT" w:hAnsi="Gill Sans MT" w:cs="Calibri"/>
                    <w:color w:val="000000"/>
                    <w:sz w:val="18"/>
                    <w:szCs w:val="18"/>
                  </w:rPr>
                </w:rPrChange>
              </w:rPr>
              <w:t>3429.00</w:t>
            </w:r>
          </w:p>
        </w:tc>
        <w:tc>
          <w:tcPr>
            <w:tcW w:w="561" w:type="pct"/>
            <w:noWrap/>
            <w:vAlign w:val="bottom"/>
          </w:tcPr>
          <w:p w14:paraId="243C6432" w14:textId="77777777" w:rsidR="00D1614E" w:rsidRPr="00256197" w:rsidRDefault="00D1614E" w:rsidP="00DB11CB">
            <w:pPr>
              <w:spacing w:line="240" w:lineRule="auto"/>
              <w:jc w:val="right"/>
              <w:rPr>
                <w:rFonts w:eastAsia="Times New Roman" w:cs="Times New Roman"/>
                <w:color w:val="000000"/>
                <w:sz w:val="18"/>
                <w:szCs w:val="18"/>
                <w:lang w:eastAsia="en-ZW"/>
                <w:rPrChange w:id="406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63" w:author="Urfels, Anton (IRRI)" w:date="2023-10-06T20:02:00Z">
                  <w:rPr>
                    <w:rFonts w:ascii="Gill Sans MT" w:hAnsi="Gill Sans MT" w:cs="Calibri"/>
                    <w:color w:val="000000"/>
                    <w:sz w:val="18"/>
                    <w:szCs w:val="18"/>
                  </w:rPr>
                </w:rPrChange>
              </w:rPr>
              <w:t>3429.00</w:t>
            </w:r>
          </w:p>
        </w:tc>
        <w:tc>
          <w:tcPr>
            <w:tcW w:w="561" w:type="pct"/>
            <w:noWrap/>
            <w:vAlign w:val="bottom"/>
          </w:tcPr>
          <w:p w14:paraId="3BDC9886" w14:textId="77777777" w:rsidR="00D1614E" w:rsidRPr="00256197" w:rsidRDefault="00D1614E" w:rsidP="00DB11CB">
            <w:pPr>
              <w:spacing w:line="240" w:lineRule="auto"/>
              <w:jc w:val="right"/>
              <w:rPr>
                <w:rFonts w:eastAsia="Times New Roman" w:cs="Times New Roman"/>
                <w:color w:val="000000"/>
                <w:sz w:val="18"/>
                <w:szCs w:val="18"/>
                <w:lang w:eastAsia="en-ZW"/>
                <w:rPrChange w:id="406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65" w:author="Urfels, Anton (IRRI)" w:date="2023-10-06T20:02:00Z">
                  <w:rPr>
                    <w:rFonts w:ascii="Gill Sans MT" w:hAnsi="Gill Sans MT" w:cs="Calibri"/>
                    <w:color w:val="000000"/>
                    <w:sz w:val="18"/>
                    <w:szCs w:val="18"/>
                  </w:rPr>
                </w:rPrChange>
              </w:rPr>
              <w:t>3429.00</w:t>
            </w:r>
          </w:p>
        </w:tc>
        <w:tc>
          <w:tcPr>
            <w:tcW w:w="561" w:type="pct"/>
            <w:noWrap/>
            <w:vAlign w:val="bottom"/>
          </w:tcPr>
          <w:p w14:paraId="18D415AA" w14:textId="77777777" w:rsidR="00D1614E" w:rsidRPr="00256197" w:rsidRDefault="00D1614E" w:rsidP="00DB11CB">
            <w:pPr>
              <w:spacing w:line="240" w:lineRule="auto"/>
              <w:jc w:val="right"/>
              <w:rPr>
                <w:rFonts w:eastAsia="Times New Roman" w:cs="Times New Roman"/>
                <w:color w:val="000000"/>
                <w:sz w:val="18"/>
                <w:szCs w:val="18"/>
                <w:lang w:eastAsia="en-ZW"/>
                <w:rPrChange w:id="406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67" w:author="Urfels, Anton (IRRI)" w:date="2023-10-06T20:02:00Z">
                  <w:rPr>
                    <w:rFonts w:ascii="Gill Sans MT" w:hAnsi="Gill Sans MT" w:cs="Calibri"/>
                    <w:color w:val="000000"/>
                    <w:sz w:val="18"/>
                    <w:szCs w:val="18"/>
                  </w:rPr>
                </w:rPrChange>
              </w:rPr>
              <w:t>3429.00</w:t>
            </w:r>
          </w:p>
        </w:tc>
        <w:tc>
          <w:tcPr>
            <w:tcW w:w="561" w:type="pct"/>
            <w:noWrap/>
            <w:vAlign w:val="bottom"/>
          </w:tcPr>
          <w:p w14:paraId="1B4FCB17" w14:textId="77777777" w:rsidR="00D1614E" w:rsidRPr="00256197" w:rsidRDefault="00D1614E" w:rsidP="00DB11CB">
            <w:pPr>
              <w:spacing w:line="240" w:lineRule="auto"/>
              <w:jc w:val="right"/>
              <w:rPr>
                <w:rFonts w:eastAsia="Times New Roman" w:cs="Times New Roman"/>
                <w:color w:val="000000"/>
                <w:sz w:val="18"/>
                <w:szCs w:val="18"/>
                <w:lang w:eastAsia="en-ZW"/>
                <w:rPrChange w:id="406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69" w:author="Urfels, Anton (IRRI)" w:date="2023-10-06T20:02:00Z">
                  <w:rPr>
                    <w:rFonts w:ascii="Gill Sans MT" w:hAnsi="Gill Sans MT" w:cs="Calibri"/>
                    <w:color w:val="000000"/>
                    <w:sz w:val="18"/>
                    <w:szCs w:val="18"/>
                  </w:rPr>
                </w:rPrChange>
              </w:rPr>
              <w:t>3429.00</w:t>
            </w:r>
          </w:p>
        </w:tc>
      </w:tr>
    </w:tbl>
    <w:p w14:paraId="61AFF590" w14:textId="77777777" w:rsidR="00D1614E" w:rsidRPr="00256197" w:rsidRDefault="00D1614E">
      <w:pPr>
        <w:spacing w:line="259" w:lineRule="auto"/>
        <w:rPr>
          <w:rFonts w:cs="Times New Roman"/>
        </w:rPr>
      </w:pPr>
    </w:p>
    <w:p w14:paraId="053B9AE0" w14:textId="3997E966" w:rsidR="00AD5F3B" w:rsidRPr="00256197" w:rsidRDefault="007B6260" w:rsidP="00F60227">
      <w:pPr>
        <w:pStyle w:val="Heading2"/>
        <w:rPr>
          <w:rFonts w:cs="Times New Roman"/>
        </w:rPr>
      </w:pPr>
      <w:r w:rsidRPr="00256197">
        <w:rPr>
          <w:rFonts w:cs="Times New Roman"/>
        </w:rPr>
        <w:t xml:space="preserve">Appendix </w:t>
      </w:r>
      <w:r w:rsidR="0031433B" w:rsidRPr="00256197">
        <w:rPr>
          <w:rFonts w:cs="Times New Roman"/>
        </w:rPr>
        <w:t>C</w:t>
      </w:r>
      <w:r w:rsidRPr="00256197">
        <w:rPr>
          <w:rFonts w:cs="Times New Roman"/>
        </w:rPr>
        <w:t>: Price sensitivity, Bihar</w:t>
      </w:r>
    </w:p>
    <w:p w14:paraId="50A01D26" w14:textId="626E3DC3" w:rsidR="0031433B" w:rsidRPr="00256197" w:rsidRDefault="007B6260" w:rsidP="007B6260">
      <w:pPr>
        <w:jc w:val="both"/>
        <w:rPr>
          <w:rFonts w:cs="Times New Roman"/>
        </w:rPr>
      </w:pPr>
      <w:r w:rsidRPr="00256197">
        <w:rPr>
          <w:rFonts w:cs="Times New Roman"/>
        </w:rPr>
        <w:t xml:space="preserve">The analyses so far have focused on productivity gains to rice planting date adjustment. However, cost of production may also be affected by these adjustments. The changes in the cost of production may be due to direct changes in the inputs (e.g., alternative variety may be more expensive, sowing </w:t>
      </w:r>
      <w:proofErr w:type="spellStart"/>
      <w:r w:rsidRPr="00256197">
        <w:rPr>
          <w:rFonts w:cs="Times New Roman"/>
        </w:rPr>
        <w:t>labor</w:t>
      </w:r>
      <w:proofErr w:type="spellEnd"/>
      <w:r w:rsidRPr="00256197">
        <w:rPr>
          <w:rFonts w:cs="Times New Roman"/>
        </w:rPr>
        <w:t xml:space="preserve"> or hired machinery may be costly during the proposed sowing dates or irrigation may be costly). The changes may also be due to indirect changes in the production system. For example, sowing a long duration variety may require more irrigation which then increases irrigation costs. There are no studies that compute these costs comprehensively. We therefore test the robustness of the decisions on which strategy is beneficial to the farmers by using multiple of cost-output price ratios. </w:t>
      </w:r>
    </w:p>
    <w:p w14:paraId="3D8B14DB" w14:textId="77777777" w:rsidR="0031433B" w:rsidRPr="00256197" w:rsidRDefault="0031433B" w:rsidP="00F470A3">
      <w:pPr>
        <w:jc w:val="both"/>
        <w:rPr>
          <w:rFonts w:cs="Times New Roman"/>
          <w:rPrChange w:id="4070" w:author="Urfels, Anton (IRRI)" w:date="2023-10-06T20:02:00Z">
            <w:rPr>
              <w:rFonts w:ascii="Gill Sans MT" w:hAnsi="Gill Sans MT"/>
            </w:rPr>
          </w:rPrChange>
        </w:rPr>
      </w:pPr>
      <w:r w:rsidRPr="00256197">
        <w:rPr>
          <w:rFonts w:cs="Times New Roman"/>
          <w:rPrChange w:id="4071" w:author="Urfels, Anton (IRRI)" w:date="2023-10-06T20:02:00Z">
            <w:rPr>
              <w:rFonts w:ascii="Gill Sans MT" w:hAnsi="Gill Sans MT"/>
            </w:rPr>
          </w:rPrChange>
        </w:rPr>
        <w:t>To test the robustness of the willingness to pay measures, we conduct a simple sensitivity analysis in which we vary the differential input price ratio of cost of the proposed rice planting strategy to the output prices. This is given by</w:t>
      </w:r>
    </w:p>
    <w:p w14:paraId="1BABEA15" w14:textId="77777777" w:rsidR="0031433B" w:rsidRPr="00256197" w:rsidRDefault="0031433B" w:rsidP="0031433B">
      <w:pPr>
        <w:rPr>
          <w:rFonts w:cs="Times New Roman"/>
          <w:i/>
          <w:sz w:val="20"/>
          <w:szCs w:val="20"/>
          <w:lang w:val="en-US"/>
          <w:rPrChange w:id="4072" w:author="Urfels, Anton (IRRI)" w:date="2023-10-06T20:02:00Z">
            <w:rPr>
              <w:rFonts w:ascii="Gill Sans MT" w:hAnsi="Gill Sans MT"/>
              <w:i/>
              <w:sz w:val="20"/>
              <w:szCs w:val="20"/>
              <w:lang w:val="en-US"/>
            </w:rPr>
          </w:rPrChange>
        </w:rPr>
      </w:pPr>
      <m:oMathPara>
        <m:oMath>
          <m:r>
            <w:rPr>
              <w:rFonts w:ascii="Cambria Math" w:hAnsi="Cambria Math" w:cs="Times New Roman"/>
              <w:sz w:val="20"/>
              <w:szCs w:val="20"/>
              <w:lang w:val="en-US"/>
            </w:rPr>
            <m:t>kg of wheat (or rice) required to pay for planting date adjustment per ha(kg/ha)=</m:t>
          </m:r>
          <m:f>
            <m:fPr>
              <m:ctrlPr>
                <w:rPr>
                  <w:rFonts w:ascii="Cambria Math" w:hAnsi="Cambria Math" w:cs="Times New Roman"/>
                  <w:i/>
                  <w:sz w:val="20"/>
                  <w:szCs w:val="20"/>
                  <w:lang w:val="en-US"/>
                </w:rPr>
              </m:ctrlPr>
            </m:fPr>
            <m:num>
              <m:r>
                <w:rPr>
                  <w:rFonts w:ascii="Cambria Math" w:hAnsi="Cambria Math" w:cs="Times New Roman"/>
                  <w:sz w:val="20"/>
                  <w:szCs w:val="20"/>
                  <w:lang w:val="en-US"/>
                </w:rPr>
                <m:t xml:space="preserve">Total cost of rice planting strategy adjustment per ha </m:t>
              </m:r>
              <m:d>
                <m:dPr>
                  <m:ctrlPr>
                    <w:rPr>
                      <w:rFonts w:ascii="Cambria Math" w:hAnsi="Cambria Math" w:cs="Times New Roman"/>
                      <w:i/>
                      <w:sz w:val="20"/>
                      <w:szCs w:val="20"/>
                      <w:lang w:val="en-US"/>
                    </w:rPr>
                  </m:ctrlPr>
                </m:dPr>
                <m:e>
                  <m:f>
                    <m:fPr>
                      <m:ctrlPr>
                        <w:rPr>
                          <w:rFonts w:ascii="Cambria Math" w:hAnsi="Cambria Math" w:cs="Times New Roman"/>
                          <w:i/>
                          <w:sz w:val="20"/>
                          <w:szCs w:val="20"/>
                          <w:lang w:val="en-US"/>
                        </w:rPr>
                      </m:ctrlPr>
                    </m:fPr>
                    <m:num>
                      <m:r>
                        <w:rPr>
                          <w:rFonts w:ascii="Cambria Math" w:hAnsi="Cambria Math" w:cs="Times New Roman"/>
                          <w:sz w:val="20"/>
                          <w:szCs w:val="20"/>
                          <w:lang w:val="en-US"/>
                        </w:rPr>
                        <m:t>Rs</m:t>
                      </m:r>
                    </m:num>
                    <m:den>
                      <m:r>
                        <w:rPr>
                          <w:rFonts w:ascii="Cambria Math" w:hAnsi="Cambria Math" w:cs="Times New Roman"/>
                          <w:sz w:val="20"/>
                          <w:szCs w:val="20"/>
                          <w:lang w:val="en-US"/>
                        </w:rPr>
                        <m:t>ha</m:t>
                      </m:r>
                    </m:den>
                  </m:f>
                </m:e>
              </m:d>
              <m:r>
                <w:rPr>
                  <w:rFonts w:ascii="Cambria Math" w:hAnsi="Cambria Math" w:cs="Times New Roman"/>
                  <w:sz w:val="20"/>
                  <w:szCs w:val="20"/>
                  <w:lang w:val="en-US"/>
                </w:rPr>
                <m:t xml:space="preserve"> </m:t>
              </m:r>
            </m:num>
            <m:den>
              <m:r>
                <w:rPr>
                  <w:rFonts w:ascii="Cambria Math" w:hAnsi="Cambria Math" w:cs="Times New Roman"/>
                  <w:sz w:val="20"/>
                  <w:szCs w:val="20"/>
                  <w:lang w:val="en-US"/>
                </w:rPr>
                <m:t>Price of wheat (or rice) per kg (</m:t>
              </m:r>
              <m:f>
                <m:fPr>
                  <m:ctrlPr>
                    <w:rPr>
                      <w:rFonts w:ascii="Cambria Math" w:hAnsi="Cambria Math" w:cs="Times New Roman"/>
                      <w:i/>
                      <w:sz w:val="20"/>
                      <w:szCs w:val="20"/>
                      <w:lang w:val="en-US"/>
                    </w:rPr>
                  </m:ctrlPr>
                </m:fPr>
                <m:num>
                  <m:r>
                    <w:rPr>
                      <w:rFonts w:ascii="Cambria Math" w:hAnsi="Cambria Math" w:cs="Times New Roman"/>
                      <w:sz w:val="20"/>
                      <w:szCs w:val="20"/>
                      <w:lang w:val="en-US"/>
                    </w:rPr>
                    <m:t>Rs</m:t>
                  </m:r>
                </m:num>
                <m:den>
                  <m:r>
                    <w:rPr>
                      <w:rFonts w:ascii="Cambria Math" w:hAnsi="Cambria Math" w:cs="Times New Roman"/>
                      <w:sz w:val="20"/>
                      <w:szCs w:val="20"/>
                      <w:lang w:val="en-US"/>
                    </w:rPr>
                    <m:t>kg</m:t>
                  </m:r>
                </m:den>
              </m:f>
              <m:r>
                <w:rPr>
                  <w:rFonts w:ascii="Cambria Math" w:hAnsi="Cambria Math" w:cs="Times New Roman"/>
                  <w:sz w:val="20"/>
                  <w:szCs w:val="20"/>
                  <w:lang w:val="en-US"/>
                </w:rPr>
                <m:t>)</m:t>
              </m:r>
            </m:den>
          </m:f>
        </m:oMath>
      </m:oMathPara>
    </w:p>
    <w:p w14:paraId="10F40F44" w14:textId="7FE94344" w:rsidR="007B6260" w:rsidRPr="00256197" w:rsidRDefault="0031433B" w:rsidP="007B6260">
      <w:pPr>
        <w:jc w:val="both"/>
        <w:rPr>
          <w:rFonts w:cs="Times New Roman"/>
        </w:rPr>
      </w:pPr>
      <w:r w:rsidRPr="00256197">
        <w:rPr>
          <w:rFonts w:cs="Times New Roman"/>
          <w:noProof/>
          <w:rPrChange w:id="4073" w:author="Urfels, Anton (IRRI)" w:date="2023-10-06T20:02:00Z">
            <w:rPr>
              <w:rFonts w:ascii="Gill Sans MT" w:hAnsi="Gill Sans MT"/>
              <w:noProof/>
            </w:rPr>
          </w:rPrChange>
        </w:rPr>
        <w:lastRenderedPageBreak/>
        <mc:AlternateContent>
          <mc:Choice Requires="wpg">
            <w:drawing>
              <wp:anchor distT="0" distB="0" distL="114300" distR="114300" simplePos="0" relativeHeight="251658244" behindDoc="0" locked="0" layoutInCell="1" allowOverlap="1" wp14:anchorId="09901EA2" wp14:editId="597C6B4E">
                <wp:simplePos x="0" y="0"/>
                <wp:positionH relativeFrom="margin">
                  <wp:posOffset>85979</wp:posOffset>
                </wp:positionH>
                <wp:positionV relativeFrom="page">
                  <wp:posOffset>2562352</wp:posOffset>
                </wp:positionV>
                <wp:extent cx="5444490" cy="4114165"/>
                <wp:effectExtent l="0" t="0" r="3810" b="635"/>
                <wp:wrapTopAndBottom/>
                <wp:docPr id="23" name="Group 23"/>
                <wp:cNvGraphicFramePr/>
                <a:graphic xmlns:a="http://schemas.openxmlformats.org/drawingml/2006/main">
                  <a:graphicData uri="http://schemas.microsoft.com/office/word/2010/wordprocessingGroup">
                    <wpg:wgp>
                      <wpg:cNvGrpSpPr/>
                      <wpg:grpSpPr>
                        <a:xfrm>
                          <a:off x="0" y="0"/>
                          <a:ext cx="5444490" cy="4114165"/>
                          <a:chOff x="0" y="0"/>
                          <a:chExt cx="11584517" cy="6096151"/>
                        </a:xfrm>
                      </wpg:grpSpPr>
                      <pic:pic xmlns:pic="http://schemas.openxmlformats.org/drawingml/2006/picture">
                        <pic:nvPicPr>
                          <pic:cNvPr id="24" name="Content Placeholder 4"/>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387773" y="869029"/>
                            <a:ext cx="5749418" cy="2340000"/>
                          </a:xfrm>
                          <a:prstGeom prst="rect">
                            <a:avLst/>
                          </a:prstGeom>
                        </pic:spPr>
                      </pic:pic>
                      <pic:pic xmlns:pic="http://schemas.openxmlformats.org/drawingml/2006/picture">
                        <pic:nvPicPr>
                          <pic:cNvPr id="25" name="Picture 25"/>
                          <pic:cNvPicPr>
                            <a:picLocks noChangeAspect="1"/>
                          </pic:cNvPicPr>
                        </pic:nvPicPr>
                        <pic:blipFill>
                          <a:blip r:embed="rId64"/>
                          <a:stretch>
                            <a:fillRect/>
                          </a:stretch>
                        </pic:blipFill>
                        <pic:spPr>
                          <a:xfrm>
                            <a:off x="303513" y="3527617"/>
                            <a:ext cx="6163719" cy="2568534"/>
                          </a:xfrm>
                          <a:prstGeom prst="rect">
                            <a:avLst/>
                          </a:prstGeom>
                        </pic:spPr>
                      </pic:pic>
                      <wps:wsp>
                        <wps:cNvPr id="26" name="TextBox 4"/>
                        <wps:cNvSpPr txBox="1"/>
                        <wps:spPr>
                          <a:xfrm>
                            <a:off x="0" y="0"/>
                            <a:ext cx="5213539" cy="413061"/>
                          </a:xfrm>
                          <a:prstGeom prst="rect">
                            <a:avLst/>
                          </a:prstGeom>
                          <a:noFill/>
                        </wps:spPr>
                        <wps:txbx>
                          <w:txbxContent>
                            <w:p w14:paraId="39BF4B9E"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 xml:space="preserve">a. Without zero yield entries </w:t>
                              </w:r>
                            </w:p>
                          </w:txbxContent>
                        </wps:txbx>
                        <wps:bodyPr wrap="square" rtlCol="0">
                          <a:noAutofit/>
                        </wps:bodyPr>
                      </wps:wsp>
                      <wps:wsp>
                        <wps:cNvPr id="27" name="TextBox 5"/>
                        <wps:cNvSpPr txBox="1"/>
                        <wps:spPr>
                          <a:xfrm>
                            <a:off x="302694" y="445980"/>
                            <a:ext cx="2390359" cy="337194"/>
                          </a:xfrm>
                          <a:prstGeom prst="rect">
                            <a:avLst/>
                          </a:prstGeom>
                          <a:noFill/>
                        </wps:spPr>
                        <wps:txbx>
                          <w:txbxContent>
                            <w:p w14:paraId="7AC4C9D5"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Rice</w:t>
                              </w:r>
                            </w:p>
                          </w:txbxContent>
                        </wps:txbx>
                        <wps:bodyPr wrap="square" rtlCol="0">
                          <a:noAutofit/>
                        </wps:bodyPr>
                      </wps:wsp>
                      <wps:wsp>
                        <wps:cNvPr id="28" name="TextBox 6"/>
                        <wps:cNvSpPr txBox="1"/>
                        <wps:spPr>
                          <a:xfrm>
                            <a:off x="387090" y="3133997"/>
                            <a:ext cx="1380157" cy="1585569"/>
                          </a:xfrm>
                          <a:prstGeom prst="rect">
                            <a:avLst/>
                          </a:prstGeom>
                          <a:noFill/>
                        </wps:spPr>
                        <wps:txbx>
                          <w:txbxContent>
                            <w:p w14:paraId="6A7FF4A0"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Wheat</w:t>
                              </w:r>
                            </w:p>
                          </w:txbxContent>
                        </wps:txbx>
                        <wps:bodyPr wrap="square" rtlCol="0">
                          <a:noAutofit/>
                        </wps:bodyPr>
                      </wps:wsp>
                      <pic:pic xmlns:pic="http://schemas.openxmlformats.org/drawingml/2006/picture">
                        <pic:nvPicPr>
                          <pic:cNvPr id="29" name="Picture 29" descr="Chart, line chart&#10;&#10;Description automatically generated"/>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6363729" y="889969"/>
                            <a:ext cx="5214551" cy="2319061"/>
                          </a:xfrm>
                          <a:prstGeom prst="rect">
                            <a:avLst/>
                          </a:prstGeom>
                        </pic:spPr>
                      </pic:pic>
                      <pic:pic xmlns:pic="http://schemas.openxmlformats.org/drawingml/2006/picture">
                        <pic:nvPicPr>
                          <pic:cNvPr id="30" name="Picture 30" descr="Chart, line chart&#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6363731" y="3486589"/>
                            <a:ext cx="5220786" cy="2609562"/>
                          </a:xfrm>
                          <a:prstGeom prst="rect">
                            <a:avLst/>
                          </a:prstGeom>
                        </pic:spPr>
                      </pic:pic>
                      <wps:wsp>
                        <wps:cNvPr id="31" name="TextBox 12"/>
                        <wps:cNvSpPr txBox="1"/>
                        <wps:spPr>
                          <a:xfrm>
                            <a:off x="6137192" y="0"/>
                            <a:ext cx="4074706" cy="370962"/>
                          </a:xfrm>
                          <a:prstGeom prst="rect">
                            <a:avLst/>
                          </a:prstGeom>
                          <a:noFill/>
                        </wps:spPr>
                        <wps:txbx>
                          <w:txbxContent>
                            <w:p w14:paraId="49D88EE4"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 xml:space="preserve">b. With zero yield entries  </w:t>
                              </w:r>
                            </w:p>
                          </w:txbxContent>
                        </wps:txbx>
                        <wps:bodyPr wrap="square" rtlCol="0">
                          <a:noAutofit/>
                        </wps:bodyPr>
                      </wps:wsp>
                      <wps:wsp>
                        <wps:cNvPr id="32" name="TextBox 13"/>
                        <wps:cNvSpPr txBox="1"/>
                        <wps:spPr>
                          <a:xfrm>
                            <a:off x="6853507" y="419180"/>
                            <a:ext cx="1849418" cy="365226"/>
                          </a:xfrm>
                          <a:prstGeom prst="rect">
                            <a:avLst/>
                          </a:prstGeom>
                          <a:noFill/>
                        </wps:spPr>
                        <wps:txbx>
                          <w:txbxContent>
                            <w:p w14:paraId="13EEA8D5"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Rice</w:t>
                              </w:r>
                            </w:p>
                          </w:txbxContent>
                        </wps:txbx>
                        <wps:bodyPr wrap="square" rtlCol="0">
                          <a:noAutofit/>
                        </wps:bodyPr>
                      </wps:wsp>
                      <wps:wsp>
                        <wps:cNvPr id="33" name="TextBox 14"/>
                        <wps:cNvSpPr txBox="1"/>
                        <wps:spPr>
                          <a:xfrm>
                            <a:off x="6386561" y="3079526"/>
                            <a:ext cx="1382492" cy="344940"/>
                          </a:xfrm>
                          <a:prstGeom prst="rect">
                            <a:avLst/>
                          </a:prstGeom>
                          <a:noFill/>
                        </wps:spPr>
                        <wps:txbx>
                          <w:txbxContent>
                            <w:p w14:paraId="45CFAB5A"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Wheat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9901EA2" id="Group 23" o:spid="_x0000_s1053" style="position:absolute;left:0;text-align:left;margin-left:6.75pt;margin-top:201.75pt;width:428.7pt;height:323.95pt;z-index:251658244;mso-position-horizontal-relative:margin;mso-position-vertical-relative:page;mso-width-relative:margin;mso-height-relative:margin" coordsize="115845,609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">
                <v:shape id="Content Placeholder 4" o:spid="_x0000_s1054" type="#_x0000_t75" style="position:absolute;left:3877;top:8690;width:57494;height:234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">
                  <v:imagedata r:id="rId67" o:title=""/>
                </v:shape>
                <v:shape id="Picture 25" o:spid="_x0000_s1055" type="#_x0000_t75" style="position:absolute;left:3035;top:35276;width:61637;height:256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">
                  <v:imagedata r:id="rId68" o:title=""/>
                </v:shape>
                <v:shape id="TextBox 4" o:spid="_x0000_s1056" type="#_x0000_t202" style="position:absolute;width:52135;height:41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" filled="f" stroked="f">
                  <v:textbox>
                    <w:txbxContent>
                      <w:p w14:paraId="39BF4B9E"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 xml:space="preserve">a. Without zero yield entries </w:t>
                        </w:r>
                      </w:p>
                    </w:txbxContent>
                  </v:textbox>
                </v:shape>
                <v:shape id="TextBox 5" o:spid="_x0000_s1057" type="#_x0000_t202" style="position:absolute;left:3026;top:4459;width:23904;height:33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7y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kyn8H4pnQK7+AAAA//8DAFBLAQItABQABgAIAAAAIQDb4fbL7gAAAIUBAAATAAAAAAAA&#13;&#10;AAAAAAAAAAAAAABbQ29udGVudF9UeXBlc10ueG1sUEsBAi0AFAAGAAgAAAAhAFr0LFu/AAAAFQEA&#13;&#10;AAsAAAAAAAAAAAAAAAAAHwEAAF9yZWxzLy5yZWxzUEsBAi0AFAAGAAgAAAAhABD5PvLHAAAA4AAA&#13;&#10;AA8AAAAAAAAAAAAAAAAABwIAAGRycy9kb3ducmV2LnhtbFBLBQYAAAAAAwADALcAAAD7AgAAAAA=&#13;&#10;" filled="f" stroked="f">
                  <v:textbox>
                    <w:txbxContent>
                      <w:p w14:paraId="7AC4C9D5"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Rice</w:t>
                        </w:r>
                      </w:p>
                    </w:txbxContent>
                  </v:textbox>
                </v:shape>
                <v:shape id="TextBox 6" o:spid="_x0000_s1058" type="#_x0000_t202" style="position:absolute;left:3870;top:31339;width:13802;height:158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" filled="f" stroked="f">
                  <v:textbox>
                    <w:txbxContent>
                      <w:p w14:paraId="6A7FF4A0"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Wheat</w:t>
                        </w:r>
                      </w:p>
                    </w:txbxContent>
                  </v:textbox>
                </v:shape>
                <v:shape id="Picture 29" o:spid="_x0000_s1059" type="#_x0000_t75" alt="Chart, line chart&#10;&#10;Description automatically generated" style="position:absolute;left:63637;top:8899;width:52145;height:231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">
                  <v:imagedata r:id="rId69" o:title="Chart, line chart&#10;&#10;Description automatically generated"/>
                </v:shape>
                <v:shape id="Picture 30" o:spid="_x0000_s1060" type="#_x0000_t75" alt="Chart, line chart&#10;&#10;Description automatically generated" style="position:absolute;left:63637;top:34865;width:52208;height:260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">
                  <v:imagedata r:id="rId70" o:title="Chart, line chart&#10;&#10;Description automatically generated"/>
                </v:shape>
                <v:shape id="TextBox 12" o:spid="_x0000_s1061" type="#_x0000_t202" style="position:absolute;left:61371;width:40747;height:37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" filled="f" stroked="f">
                  <v:textbox>
                    <w:txbxContent>
                      <w:p w14:paraId="49D88EE4"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 xml:space="preserve">b. With zero yield entries  </w:t>
                        </w:r>
                      </w:p>
                    </w:txbxContent>
                  </v:textbox>
                </v:shape>
                <v:shape id="TextBox 13" o:spid="_x0000_s1062" type="#_x0000_t202" style="position:absolute;left:68535;top:4191;width:18494;height:36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" filled="f" stroked="f">
                  <v:textbox>
                    <w:txbxContent>
                      <w:p w14:paraId="13EEA8D5"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Rice</w:t>
                        </w:r>
                      </w:p>
                    </w:txbxContent>
                  </v:textbox>
                </v:shape>
                <v:shape id="TextBox 14" o:spid="_x0000_s1063" type="#_x0000_t202" style="position:absolute;left:63865;top:30795;width:13825;height:34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" filled="f" stroked="f">
                  <v:textbox>
                    <w:txbxContent>
                      <w:p w14:paraId="45CFAB5A"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Wheat</w:t>
                        </w:r>
                      </w:p>
                    </w:txbxContent>
                  </v:textbox>
                </v:shape>
                <w10:wrap type="topAndBottom" anchorx="margin" anchory="page"/>
              </v:group>
            </w:pict>
          </mc:Fallback>
        </mc:AlternateContent>
      </w:r>
      <w:r w:rsidR="007B6260" w:rsidRPr="00256197">
        <w:rPr>
          <w:rFonts w:cs="Times New Roman"/>
        </w:rPr>
        <w:t xml:space="preserve">Figure </w:t>
      </w:r>
      <w:r w:rsidRPr="00256197">
        <w:rPr>
          <w:rFonts w:cs="Times New Roman"/>
        </w:rPr>
        <w:t>C1</w:t>
      </w:r>
      <w:r w:rsidR="007B6260" w:rsidRPr="00256197">
        <w:rPr>
          <w:rFonts w:cs="Times New Roman"/>
        </w:rPr>
        <w:t xml:space="preserve"> shows the percentage distribution of risk averse farmers who would prefer that strategy as compared to the fixed long rice planting given increase input cost-output price ratio. At zero input cost changes, the percentage of farmers who prefer the corresponding strategies are as in table 2 and table 3. Panel (a) of Figure 4 shows that wheat is more responsive to changes in the costs of production as compared to rice. Overall, the ordering of the strategies remains intact with constant changes in costs of production except for implausibly high costs of production. </w:t>
      </w:r>
    </w:p>
    <w:p w14:paraId="7DFA620A" w14:textId="7F099434" w:rsidR="007B6260" w:rsidRPr="00256197" w:rsidRDefault="007B6260" w:rsidP="007B6260">
      <w:pPr>
        <w:rPr>
          <w:rFonts w:cs="Times New Roman"/>
          <w:rPrChange w:id="4074" w:author="Urfels, Anton (IRRI)" w:date="2023-10-06T20:02:00Z">
            <w:rPr>
              <w:rFonts w:ascii="Gill Sans MT" w:hAnsi="Gill Sans MT"/>
            </w:rPr>
          </w:rPrChange>
        </w:rPr>
      </w:pPr>
      <w:r w:rsidRPr="00256197">
        <w:rPr>
          <w:rFonts w:cs="Times New Roman"/>
          <w:rPrChange w:id="4075" w:author="Urfels, Anton (IRRI)" w:date="2023-10-06T20:02:00Z">
            <w:rPr>
              <w:rFonts w:ascii="Gill Sans MT" w:hAnsi="Gill Sans MT"/>
            </w:rPr>
          </w:rPrChange>
        </w:rPr>
        <w:t xml:space="preserve">Figure </w:t>
      </w:r>
      <w:r w:rsidR="0031433B" w:rsidRPr="00256197">
        <w:rPr>
          <w:rFonts w:cs="Times New Roman"/>
          <w:rPrChange w:id="4076" w:author="Urfels, Anton (IRRI)" w:date="2023-10-06T20:02:00Z">
            <w:rPr>
              <w:rFonts w:ascii="Gill Sans MT" w:hAnsi="Gill Sans MT"/>
            </w:rPr>
          </w:rPrChange>
        </w:rPr>
        <w:t>C1</w:t>
      </w:r>
      <w:r w:rsidRPr="00256197">
        <w:rPr>
          <w:rFonts w:cs="Times New Roman"/>
          <w:rPrChange w:id="4077" w:author="Urfels, Anton (IRRI)" w:date="2023-10-06T20:02:00Z">
            <w:rPr>
              <w:rFonts w:ascii="Gill Sans MT" w:hAnsi="Gill Sans MT"/>
            </w:rPr>
          </w:rPrChange>
        </w:rPr>
        <w:t xml:space="preserve">:  </w:t>
      </w:r>
      <w:commentRangeStart w:id="4078"/>
      <w:r w:rsidRPr="00256197">
        <w:rPr>
          <w:rFonts w:cs="Times New Roman"/>
          <w:rPrChange w:id="4079" w:author="Urfels, Anton (IRRI)" w:date="2023-10-06T20:02:00Z">
            <w:rPr>
              <w:rFonts w:ascii="Gill Sans MT" w:hAnsi="Gill Sans MT"/>
            </w:rPr>
          </w:rPrChange>
        </w:rPr>
        <w:t>Price sensitivity</w:t>
      </w:r>
      <w:commentRangeEnd w:id="4078"/>
      <w:r w:rsidRPr="00256197">
        <w:rPr>
          <w:rStyle w:val="CommentReference"/>
          <w:rFonts w:cs="Times New Roman"/>
          <w:lang w:val="en-US"/>
        </w:rPr>
        <w:commentReference w:id="4078"/>
      </w:r>
    </w:p>
    <w:sectPr w:rsidR="007B6260" w:rsidRPr="00256197">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01" w:author="MKONDIWA, Maxwell (CIMMYT-India)" w:date="2023-08-13T09:46:00Z" w:initials="MM(I">
    <w:p w14:paraId="7187F2E4" w14:textId="77777777" w:rsidR="00572C6D" w:rsidRDefault="00572C6D" w:rsidP="00BE152A">
      <w:pPr>
        <w:pStyle w:val="CommentText"/>
      </w:pPr>
      <w:r>
        <w:rPr>
          <w:rStyle w:val="CommentReference"/>
        </w:rPr>
        <w:annotationRef/>
      </w:r>
      <w:r>
        <w:t>Anton to add more</w:t>
      </w:r>
    </w:p>
  </w:comment>
  <w:comment w:id="785" w:author="Urfels, Anton (IRRI)" w:date="2023-10-06T23:57:00Z" w:initials="a">
    <w:p w14:paraId="5E493A01" w14:textId="77777777" w:rsidR="0006346B" w:rsidRDefault="0006346B" w:rsidP="007C3CFF">
      <w:r>
        <w:rPr>
          <w:rStyle w:val="CommentReference"/>
        </w:rPr>
        <w:annotationRef/>
      </w:r>
      <w:r>
        <w:rPr>
          <w:sz w:val="20"/>
          <w:szCs w:val="20"/>
          <w:lang w:val="en-US"/>
        </w:rPr>
        <w:t xml:space="preserve">This would need a bit more detail. We can just mention what we assume per state for a m3 or something alike. </w:t>
      </w:r>
    </w:p>
  </w:comment>
  <w:comment w:id="1106" w:author="Urfels, Anton (IRRI)" w:date="2023-10-07T09:52:00Z" w:initials="a">
    <w:p w14:paraId="5C13295F" w14:textId="77777777" w:rsidR="00D76BF6" w:rsidRDefault="00D76BF6" w:rsidP="003E7DE4">
      <w:r>
        <w:rPr>
          <w:rStyle w:val="CommentReference"/>
        </w:rPr>
        <w:annotationRef/>
      </w:r>
      <w:r>
        <w:rPr>
          <w:color w:val="000000"/>
          <w:sz w:val="20"/>
          <w:szCs w:val="20"/>
          <w:lang w:val="en-US"/>
        </w:rPr>
        <w:t xml:space="preserve">We need a few more sentences of how we move from dominance to willingness to pay in a simple manner. </w:t>
      </w:r>
    </w:p>
  </w:comment>
  <w:comment w:id="4078" w:author="MKONDIWA, Maxwell (CIMMYT-India)" w:date="2023-07-27T20:25:00Z" w:initials="MM(I">
    <w:p w14:paraId="41532CC5" w14:textId="03942FB2" w:rsidR="007B6260" w:rsidRDefault="007B6260" w:rsidP="007B6260">
      <w:pPr>
        <w:pStyle w:val="CommentText"/>
      </w:pPr>
      <w:r>
        <w:rPr>
          <w:rStyle w:val="CommentReference"/>
        </w:rPr>
        <w:annotationRef/>
      </w:r>
      <w:r>
        <w:t>Wheat more responsive to price changes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187F2E4" w15:done="0"/>
  <w15:commentEx w15:paraId="5E493A01" w15:done="0"/>
  <w15:commentEx w15:paraId="5C13295F" w15:done="0"/>
  <w15:commentEx w15:paraId="41532CC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832510" w16cex:dateUtc="2023-08-13T04:16:00Z"/>
  <w16cex:commentExtensible w16cex:durableId="0CC6E1F7" w16cex:dateUtc="2023-10-06T15:57:00Z"/>
  <w16cex:commentExtensible w16cex:durableId="7410200A" w16cex:dateUtc="2023-10-07T01:52:00Z"/>
  <w16cex:commentExtensible w16cex:durableId="286D5153" w16cex:dateUtc="2023-07-27T14: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187F2E4" w16cid:durableId="28832510"/>
  <w16cid:commentId w16cid:paraId="5E493A01" w16cid:durableId="0CC6E1F7"/>
  <w16cid:commentId w16cid:paraId="5C13295F" w16cid:durableId="7410200A"/>
  <w16cid:commentId w16cid:paraId="41532CC5" w16cid:durableId="286D515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45CF6B" w14:textId="77777777" w:rsidR="000A42F7" w:rsidRDefault="000A42F7" w:rsidP="009232CA">
      <w:pPr>
        <w:spacing w:after="0" w:line="240" w:lineRule="auto"/>
      </w:pPr>
      <w:r>
        <w:separator/>
      </w:r>
    </w:p>
  </w:endnote>
  <w:endnote w:type="continuationSeparator" w:id="0">
    <w:p w14:paraId="1D7CF8E1" w14:textId="77777777" w:rsidR="000A42F7" w:rsidRDefault="000A42F7" w:rsidP="009232CA">
      <w:pPr>
        <w:spacing w:after="0" w:line="240" w:lineRule="auto"/>
      </w:pPr>
      <w:r>
        <w:continuationSeparator/>
      </w:r>
    </w:p>
  </w:endnote>
  <w:endnote w:type="continuationNotice" w:id="1">
    <w:p w14:paraId="55A81180" w14:textId="77777777" w:rsidR="000A42F7" w:rsidRDefault="000A42F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ill Sans MT">
    <w:panose1 w:val="020B0502020104020203"/>
    <w:charset w:val="4D"/>
    <w:family w:val="swiss"/>
    <w:pitch w:val="variable"/>
    <w:sig w:usb0="00000003"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6587403"/>
      <w:docPartObj>
        <w:docPartGallery w:val="Page Numbers (Bottom of Page)"/>
        <w:docPartUnique/>
      </w:docPartObj>
    </w:sdtPr>
    <w:sdtEndPr>
      <w:rPr>
        <w:noProof/>
      </w:rPr>
    </w:sdtEndPr>
    <w:sdtContent>
      <w:p w14:paraId="0E5AF22A" w14:textId="3E5BDD5C" w:rsidR="009232CA" w:rsidRDefault="009232C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5F30A3A" w14:textId="77777777" w:rsidR="009232CA" w:rsidRDefault="009232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BFD396" w14:textId="77777777" w:rsidR="000A42F7" w:rsidRDefault="000A42F7" w:rsidP="009232CA">
      <w:pPr>
        <w:spacing w:after="0" w:line="240" w:lineRule="auto"/>
      </w:pPr>
      <w:r>
        <w:separator/>
      </w:r>
    </w:p>
  </w:footnote>
  <w:footnote w:type="continuationSeparator" w:id="0">
    <w:p w14:paraId="29131CD9" w14:textId="77777777" w:rsidR="000A42F7" w:rsidRDefault="000A42F7" w:rsidP="009232CA">
      <w:pPr>
        <w:spacing w:after="0" w:line="240" w:lineRule="auto"/>
      </w:pPr>
      <w:r>
        <w:continuationSeparator/>
      </w:r>
    </w:p>
  </w:footnote>
  <w:footnote w:type="continuationNotice" w:id="1">
    <w:p w14:paraId="762BBB30" w14:textId="77777777" w:rsidR="000A42F7" w:rsidRDefault="000A42F7">
      <w:pPr>
        <w:spacing w:after="0" w:line="240" w:lineRule="auto"/>
      </w:pPr>
    </w:p>
  </w:footnote>
  <w:footnote w:id="2">
    <w:p w14:paraId="1864608A" w14:textId="05401F2B" w:rsidR="00163A20" w:rsidRPr="00163A20" w:rsidRDefault="00163A20">
      <w:pPr>
        <w:pStyle w:val="FootnoteText"/>
        <w:rPr>
          <w:lang w:val="en-US"/>
        </w:rPr>
      </w:pPr>
      <w:r>
        <w:rPr>
          <w:rStyle w:val="FootnoteReference"/>
        </w:rPr>
        <w:footnoteRef/>
      </w:r>
      <w:r>
        <w:t xml:space="preserve"> </w:t>
      </w:r>
      <w:r>
        <w:rPr>
          <w:lang w:val="en-US"/>
        </w:rPr>
        <w:t xml:space="preserve">The </w:t>
      </w:r>
      <w:ins w:id="704" w:author="Urfels, Anton (IRRI)" w:date="2023-10-06T23:54:00Z">
        <w:r w:rsidR="0006346B">
          <w:rPr>
            <w:lang w:val="en-US"/>
          </w:rPr>
          <w:t xml:space="preserve">gridded </w:t>
        </w:r>
      </w:ins>
      <w:r>
        <w:rPr>
          <w:lang w:val="en-US"/>
        </w:rPr>
        <w:t xml:space="preserve">APSIM crop simulation model </w:t>
      </w:r>
      <w:ins w:id="705" w:author="Urfels, Anton (IRRI)" w:date="2023-10-06T23:54:00Z">
        <w:r w:rsidR="0006346B">
          <w:rPr>
            <w:lang w:val="en-US"/>
          </w:rPr>
          <w:t xml:space="preserve">setup and results </w:t>
        </w:r>
      </w:ins>
      <w:del w:id="706" w:author="Urfels, Anton (IRRI)" w:date="2023-10-06T23:54:00Z">
        <w:r w:rsidDel="0006346B">
          <w:rPr>
            <w:lang w:val="en-US"/>
          </w:rPr>
          <w:delText xml:space="preserve">is </w:delText>
        </w:r>
      </w:del>
      <w:ins w:id="707" w:author="Urfels, Anton (IRRI)" w:date="2023-10-06T23:54:00Z">
        <w:r w:rsidR="0006346B">
          <w:rPr>
            <w:lang w:val="en-US"/>
          </w:rPr>
          <w:t>are</w:t>
        </w:r>
        <w:r w:rsidR="0006346B">
          <w:rPr>
            <w:lang w:val="en-US"/>
          </w:rPr>
          <w:t xml:space="preserve"> </w:t>
        </w:r>
      </w:ins>
      <w:r>
        <w:rPr>
          <w:lang w:val="en-US"/>
        </w:rPr>
        <w:t xml:space="preserve">available here: </w:t>
      </w:r>
      <w:hyperlink r:id="rId1" w:history="1">
        <w:r w:rsidR="00113E11" w:rsidRPr="00DB1593">
          <w:rPr>
            <w:rStyle w:val="Hyperlink"/>
            <w:lang w:val="en-US"/>
          </w:rPr>
          <w:t>https://git.wageningenur.nl/urfel001/igp-simulation-setup</w:t>
        </w:r>
      </w:hyperlink>
      <w:r w:rsidR="00113E11">
        <w:rPr>
          <w:lang w:val="en-US"/>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B401C"/>
    <w:multiLevelType w:val="hybridMultilevel"/>
    <w:tmpl w:val="589A7124"/>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abstractNum w:abstractNumId="1" w15:restartNumberingAfterBreak="0">
    <w:nsid w:val="1B140EE9"/>
    <w:multiLevelType w:val="hybridMultilevel"/>
    <w:tmpl w:val="7A36F9A4"/>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abstractNum w:abstractNumId="2" w15:restartNumberingAfterBreak="0">
    <w:nsid w:val="292A5FB6"/>
    <w:multiLevelType w:val="hybridMultilevel"/>
    <w:tmpl w:val="1CBA6568"/>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3" w15:restartNumberingAfterBreak="0">
    <w:nsid w:val="2D751774"/>
    <w:multiLevelType w:val="hybridMultilevel"/>
    <w:tmpl w:val="78AA79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F84B47"/>
    <w:multiLevelType w:val="hybridMultilevel"/>
    <w:tmpl w:val="70BEBDAC"/>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abstractNum w:abstractNumId="5" w15:restartNumberingAfterBreak="0">
    <w:nsid w:val="54E92AAC"/>
    <w:multiLevelType w:val="hybridMultilevel"/>
    <w:tmpl w:val="8B40BDA0"/>
    <w:lvl w:ilvl="0" w:tplc="30090001">
      <w:start w:val="1"/>
      <w:numFmt w:val="bullet"/>
      <w:lvlText w:val=""/>
      <w:lvlJc w:val="left"/>
      <w:pPr>
        <w:ind w:left="1440" w:hanging="360"/>
      </w:pPr>
      <w:rPr>
        <w:rFonts w:ascii="Symbol" w:hAnsi="Symbol" w:hint="default"/>
      </w:rPr>
    </w:lvl>
    <w:lvl w:ilvl="1" w:tplc="30090003" w:tentative="1">
      <w:start w:val="1"/>
      <w:numFmt w:val="bullet"/>
      <w:lvlText w:val="o"/>
      <w:lvlJc w:val="left"/>
      <w:pPr>
        <w:ind w:left="2160" w:hanging="360"/>
      </w:pPr>
      <w:rPr>
        <w:rFonts w:ascii="Courier New" w:hAnsi="Courier New" w:cs="Courier New" w:hint="default"/>
      </w:rPr>
    </w:lvl>
    <w:lvl w:ilvl="2" w:tplc="30090005" w:tentative="1">
      <w:start w:val="1"/>
      <w:numFmt w:val="bullet"/>
      <w:lvlText w:val=""/>
      <w:lvlJc w:val="left"/>
      <w:pPr>
        <w:ind w:left="2880" w:hanging="360"/>
      </w:pPr>
      <w:rPr>
        <w:rFonts w:ascii="Wingdings" w:hAnsi="Wingdings" w:hint="default"/>
      </w:rPr>
    </w:lvl>
    <w:lvl w:ilvl="3" w:tplc="30090001" w:tentative="1">
      <w:start w:val="1"/>
      <w:numFmt w:val="bullet"/>
      <w:lvlText w:val=""/>
      <w:lvlJc w:val="left"/>
      <w:pPr>
        <w:ind w:left="3600" w:hanging="360"/>
      </w:pPr>
      <w:rPr>
        <w:rFonts w:ascii="Symbol" w:hAnsi="Symbol" w:hint="default"/>
      </w:rPr>
    </w:lvl>
    <w:lvl w:ilvl="4" w:tplc="30090003" w:tentative="1">
      <w:start w:val="1"/>
      <w:numFmt w:val="bullet"/>
      <w:lvlText w:val="o"/>
      <w:lvlJc w:val="left"/>
      <w:pPr>
        <w:ind w:left="4320" w:hanging="360"/>
      </w:pPr>
      <w:rPr>
        <w:rFonts w:ascii="Courier New" w:hAnsi="Courier New" w:cs="Courier New" w:hint="default"/>
      </w:rPr>
    </w:lvl>
    <w:lvl w:ilvl="5" w:tplc="30090005" w:tentative="1">
      <w:start w:val="1"/>
      <w:numFmt w:val="bullet"/>
      <w:lvlText w:val=""/>
      <w:lvlJc w:val="left"/>
      <w:pPr>
        <w:ind w:left="5040" w:hanging="360"/>
      </w:pPr>
      <w:rPr>
        <w:rFonts w:ascii="Wingdings" w:hAnsi="Wingdings" w:hint="default"/>
      </w:rPr>
    </w:lvl>
    <w:lvl w:ilvl="6" w:tplc="30090001" w:tentative="1">
      <w:start w:val="1"/>
      <w:numFmt w:val="bullet"/>
      <w:lvlText w:val=""/>
      <w:lvlJc w:val="left"/>
      <w:pPr>
        <w:ind w:left="5760" w:hanging="360"/>
      </w:pPr>
      <w:rPr>
        <w:rFonts w:ascii="Symbol" w:hAnsi="Symbol" w:hint="default"/>
      </w:rPr>
    </w:lvl>
    <w:lvl w:ilvl="7" w:tplc="30090003" w:tentative="1">
      <w:start w:val="1"/>
      <w:numFmt w:val="bullet"/>
      <w:lvlText w:val="o"/>
      <w:lvlJc w:val="left"/>
      <w:pPr>
        <w:ind w:left="6480" w:hanging="360"/>
      </w:pPr>
      <w:rPr>
        <w:rFonts w:ascii="Courier New" w:hAnsi="Courier New" w:cs="Courier New" w:hint="default"/>
      </w:rPr>
    </w:lvl>
    <w:lvl w:ilvl="8" w:tplc="30090005" w:tentative="1">
      <w:start w:val="1"/>
      <w:numFmt w:val="bullet"/>
      <w:lvlText w:val=""/>
      <w:lvlJc w:val="left"/>
      <w:pPr>
        <w:ind w:left="7200" w:hanging="360"/>
      </w:pPr>
      <w:rPr>
        <w:rFonts w:ascii="Wingdings" w:hAnsi="Wingdings" w:hint="default"/>
      </w:rPr>
    </w:lvl>
  </w:abstractNum>
  <w:abstractNum w:abstractNumId="6" w15:restartNumberingAfterBreak="0">
    <w:nsid w:val="62A519CC"/>
    <w:multiLevelType w:val="hybridMultilevel"/>
    <w:tmpl w:val="A3D81438"/>
    <w:lvl w:ilvl="0" w:tplc="3009001B">
      <w:start w:val="1"/>
      <w:numFmt w:val="lowerRoman"/>
      <w:lvlText w:val="%1."/>
      <w:lvlJc w:val="righ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7" w15:restartNumberingAfterBreak="0">
    <w:nsid w:val="691066F9"/>
    <w:multiLevelType w:val="hybridMultilevel"/>
    <w:tmpl w:val="A9B2BAB4"/>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num w:numId="1" w16cid:durableId="1964000995">
    <w:abstractNumId w:val="2"/>
  </w:num>
  <w:num w:numId="2" w16cid:durableId="1801731184">
    <w:abstractNumId w:val="6"/>
  </w:num>
  <w:num w:numId="3" w16cid:durableId="1451625259">
    <w:abstractNumId w:val="3"/>
  </w:num>
  <w:num w:numId="4" w16cid:durableId="440958153">
    <w:abstractNumId w:val="5"/>
  </w:num>
  <w:num w:numId="5" w16cid:durableId="1199007808">
    <w:abstractNumId w:val="1"/>
  </w:num>
  <w:num w:numId="6" w16cid:durableId="1665737519">
    <w:abstractNumId w:val="0"/>
  </w:num>
  <w:num w:numId="7" w16cid:durableId="1695839017">
    <w:abstractNumId w:val="4"/>
  </w:num>
  <w:num w:numId="8" w16cid:durableId="1302610316">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Urfels, Anton (IRRI)">
    <w15:presenceInfo w15:providerId="AD" w15:userId="S::Aurfels@cgiar.org::6df5d659-92f5-48bb-b827-c29d4ac0bd15"/>
  </w15:person>
  <w15:person w15:author="MKONDIWA, Maxwell (CIMMYT-India)">
    <w15:presenceInfo w15:providerId="AD" w15:userId="S::M.MKONDIWA@CIMMYT.ORG::861bee07-b612-4cf7-beae-414489ecebf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9"/>
  <w:proofState w:spelling="clean" w:grammar="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7716"/>
    <w:rsid w:val="00000D48"/>
    <w:rsid w:val="00001D16"/>
    <w:rsid w:val="000032AE"/>
    <w:rsid w:val="000060E2"/>
    <w:rsid w:val="000076E1"/>
    <w:rsid w:val="00010276"/>
    <w:rsid w:val="0001138E"/>
    <w:rsid w:val="000136FA"/>
    <w:rsid w:val="000142FE"/>
    <w:rsid w:val="00014687"/>
    <w:rsid w:val="00014D7D"/>
    <w:rsid w:val="00015FB6"/>
    <w:rsid w:val="0001680A"/>
    <w:rsid w:val="0002039E"/>
    <w:rsid w:val="00022452"/>
    <w:rsid w:val="00022A46"/>
    <w:rsid w:val="00024EEF"/>
    <w:rsid w:val="00027247"/>
    <w:rsid w:val="00027BAF"/>
    <w:rsid w:val="0003058D"/>
    <w:rsid w:val="00030AB0"/>
    <w:rsid w:val="000322EF"/>
    <w:rsid w:val="0003232F"/>
    <w:rsid w:val="00035417"/>
    <w:rsid w:val="000365AA"/>
    <w:rsid w:val="000405BF"/>
    <w:rsid w:val="00042D3B"/>
    <w:rsid w:val="00051BED"/>
    <w:rsid w:val="00051CA2"/>
    <w:rsid w:val="00054906"/>
    <w:rsid w:val="00054C9D"/>
    <w:rsid w:val="00054D20"/>
    <w:rsid w:val="00056CF1"/>
    <w:rsid w:val="00060A64"/>
    <w:rsid w:val="0006207A"/>
    <w:rsid w:val="0006346B"/>
    <w:rsid w:val="000645A5"/>
    <w:rsid w:val="00065074"/>
    <w:rsid w:val="00066578"/>
    <w:rsid w:val="00066CE6"/>
    <w:rsid w:val="0006794A"/>
    <w:rsid w:val="000711C4"/>
    <w:rsid w:val="00071A51"/>
    <w:rsid w:val="00082DF2"/>
    <w:rsid w:val="000854B3"/>
    <w:rsid w:val="00086B46"/>
    <w:rsid w:val="00087763"/>
    <w:rsid w:val="000904C6"/>
    <w:rsid w:val="00094400"/>
    <w:rsid w:val="000961C0"/>
    <w:rsid w:val="000A196C"/>
    <w:rsid w:val="000A42F7"/>
    <w:rsid w:val="000A44C9"/>
    <w:rsid w:val="000A62BB"/>
    <w:rsid w:val="000A676C"/>
    <w:rsid w:val="000A7853"/>
    <w:rsid w:val="000B0D5D"/>
    <w:rsid w:val="000B294A"/>
    <w:rsid w:val="000B2C1F"/>
    <w:rsid w:val="000B3447"/>
    <w:rsid w:val="000B4360"/>
    <w:rsid w:val="000B5B54"/>
    <w:rsid w:val="000C3D6A"/>
    <w:rsid w:val="000C5362"/>
    <w:rsid w:val="000C6E24"/>
    <w:rsid w:val="000C7855"/>
    <w:rsid w:val="000C79B5"/>
    <w:rsid w:val="000C7A46"/>
    <w:rsid w:val="000D067E"/>
    <w:rsid w:val="000D35D8"/>
    <w:rsid w:val="000D479D"/>
    <w:rsid w:val="000D6C61"/>
    <w:rsid w:val="000D6D14"/>
    <w:rsid w:val="000E0818"/>
    <w:rsid w:val="000E0D9B"/>
    <w:rsid w:val="000E17A6"/>
    <w:rsid w:val="000E2712"/>
    <w:rsid w:val="000E4BC9"/>
    <w:rsid w:val="000E6A0C"/>
    <w:rsid w:val="000E6CB4"/>
    <w:rsid w:val="000E7DD0"/>
    <w:rsid w:val="000F567D"/>
    <w:rsid w:val="000F5A64"/>
    <w:rsid w:val="00100F83"/>
    <w:rsid w:val="001012EA"/>
    <w:rsid w:val="00111922"/>
    <w:rsid w:val="001132B5"/>
    <w:rsid w:val="00113E11"/>
    <w:rsid w:val="00113FC9"/>
    <w:rsid w:val="00114490"/>
    <w:rsid w:val="00115738"/>
    <w:rsid w:val="001225C2"/>
    <w:rsid w:val="00122A25"/>
    <w:rsid w:val="00122AA6"/>
    <w:rsid w:val="00123E60"/>
    <w:rsid w:val="00124A73"/>
    <w:rsid w:val="00124B5B"/>
    <w:rsid w:val="0012566C"/>
    <w:rsid w:val="00127A64"/>
    <w:rsid w:val="00130192"/>
    <w:rsid w:val="0013103A"/>
    <w:rsid w:val="0013132F"/>
    <w:rsid w:val="00133580"/>
    <w:rsid w:val="00141218"/>
    <w:rsid w:val="00142013"/>
    <w:rsid w:val="00142826"/>
    <w:rsid w:val="0014401E"/>
    <w:rsid w:val="001479B2"/>
    <w:rsid w:val="001527A4"/>
    <w:rsid w:val="00153661"/>
    <w:rsid w:val="00153757"/>
    <w:rsid w:val="001539A3"/>
    <w:rsid w:val="00154856"/>
    <w:rsid w:val="00156BA8"/>
    <w:rsid w:val="0016100C"/>
    <w:rsid w:val="0016265B"/>
    <w:rsid w:val="00163A20"/>
    <w:rsid w:val="00163FAB"/>
    <w:rsid w:val="001657E0"/>
    <w:rsid w:val="00166D3F"/>
    <w:rsid w:val="00167432"/>
    <w:rsid w:val="00170817"/>
    <w:rsid w:val="00174433"/>
    <w:rsid w:val="00174A73"/>
    <w:rsid w:val="00174B3F"/>
    <w:rsid w:val="00175336"/>
    <w:rsid w:val="001843C5"/>
    <w:rsid w:val="00185ACE"/>
    <w:rsid w:val="00187AEA"/>
    <w:rsid w:val="001913C7"/>
    <w:rsid w:val="00191453"/>
    <w:rsid w:val="001918C7"/>
    <w:rsid w:val="00195072"/>
    <w:rsid w:val="001950F6"/>
    <w:rsid w:val="00195A48"/>
    <w:rsid w:val="001A34CD"/>
    <w:rsid w:val="001A6708"/>
    <w:rsid w:val="001A6E22"/>
    <w:rsid w:val="001B0E02"/>
    <w:rsid w:val="001C063C"/>
    <w:rsid w:val="001C0642"/>
    <w:rsid w:val="001C06C0"/>
    <w:rsid w:val="001C13EA"/>
    <w:rsid w:val="001C16C6"/>
    <w:rsid w:val="001C423D"/>
    <w:rsid w:val="001C5620"/>
    <w:rsid w:val="001C64EE"/>
    <w:rsid w:val="001C6E88"/>
    <w:rsid w:val="001C73F0"/>
    <w:rsid w:val="001C7775"/>
    <w:rsid w:val="001D092A"/>
    <w:rsid w:val="001D1265"/>
    <w:rsid w:val="001D2E38"/>
    <w:rsid w:val="001D3128"/>
    <w:rsid w:val="001D37BC"/>
    <w:rsid w:val="001D4B13"/>
    <w:rsid w:val="001D4BBD"/>
    <w:rsid w:val="001D57B1"/>
    <w:rsid w:val="001E4CFD"/>
    <w:rsid w:val="001E59DE"/>
    <w:rsid w:val="001E733C"/>
    <w:rsid w:val="001E7DE1"/>
    <w:rsid w:val="001F1B97"/>
    <w:rsid w:val="001F2378"/>
    <w:rsid w:val="001F29EA"/>
    <w:rsid w:val="001F6C12"/>
    <w:rsid w:val="001F6FE9"/>
    <w:rsid w:val="0020186E"/>
    <w:rsid w:val="00201A7C"/>
    <w:rsid w:val="0020358D"/>
    <w:rsid w:val="00203C55"/>
    <w:rsid w:val="002070D8"/>
    <w:rsid w:val="002102F0"/>
    <w:rsid w:val="00212864"/>
    <w:rsid w:val="00214E4D"/>
    <w:rsid w:val="00216587"/>
    <w:rsid w:val="00220873"/>
    <w:rsid w:val="0022179C"/>
    <w:rsid w:val="00222138"/>
    <w:rsid w:val="00222168"/>
    <w:rsid w:val="002253FE"/>
    <w:rsid w:val="00226FF5"/>
    <w:rsid w:val="00227899"/>
    <w:rsid w:val="00227D5B"/>
    <w:rsid w:val="0023214C"/>
    <w:rsid w:val="00232205"/>
    <w:rsid w:val="00233ADC"/>
    <w:rsid w:val="002343BB"/>
    <w:rsid w:val="002372F9"/>
    <w:rsid w:val="0024117E"/>
    <w:rsid w:val="00241335"/>
    <w:rsid w:val="0024547E"/>
    <w:rsid w:val="002465AE"/>
    <w:rsid w:val="00246B4E"/>
    <w:rsid w:val="002474D5"/>
    <w:rsid w:val="0025103A"/>
    <w:rsid w:val="00252752"/>
    <w:rsid w:val="00252F97"/>
    <w:rsid w:val="00256197"/>
    <w:rsid w:val="00257237"/>
    <w:rsid w:val="002616BC"/>
    <w:rsid w:val="0026172C"/>
    <w:rsid w:val="002622A2"/>
    <w:rsid w:val="00263D1B"/>
    <w:rsid w:val="00264482"/>
    <w:rsid w:val="0027260E"/>
    <w:rsid w:val="002737A7"/>
    <w:rsid w:val="0027468D"/>
    <w:rsid w:val="002748E9"/>
    <w:rsid w:val="00274F3C"/>
    <w:rsid w:val="002762DD"/>
    <w:rsid w:val="00276B58"/>
    <w:rsid w:val="00280838"/>
    <w:rsid w:val="00281715"/>
    <w:rsid w:val="00284CB4"/>
    <w:rsid w:val="00285F22"/>
    <w:rsid w:val="00290C50"/>
    <w:rsid w:val="00292D18"/>
    <w:rsid w:val="002942E5"/>
    <w:rsid w:val="00295528"/>
    <w:rsid w:val="00296E13"/>
    <w:rsid w:val="00297CD5"/>
    <w:rsid w:val="002A04A1"/>
    <w:rsid w:val="002A0B2E"/>
    <w:rsid w:val="002A0B6A"/>
    <w:rsid w:val="002A1DFF"/>
    <w:rsid w:val="002A328C"/>
    <w:rsid w:val="002A341E"/>
    <w:rsid w:val="002A3E8D"/>
    <w:rsid w:val="002A40ED"/>
    <w:rsid w:val="002A56EC"/>
    <w:rsid w:val="002B1177"/>
    <w:rsid w:val="002B2044"/>
    <w:rsid w:val="002B22F8"/>
    <w:rsid w:val="002B4D67"/>
    <w:rsid w:val="002B6E4A"/>
    <w:rsid w:val="002C2227"/>
    <w:rsid w:val="002C2267"/>
    <w:rsid w:val="002D41A2"/>
    <w:rsid w:val="002D7B2D"/>
    <w:rsid w:val="002E1754"/>
    <w:rsid w:val="002E7CDF"/>
    <w:rsid w:val="002F2360"/>
    <w:rsid w:val="002F305E"/>
    <w:rsid w:val="002F3DAA"/>
    <w:rsid w:val="00300223"/>
    <w:rsid w:val="00302666"/>
    <w:rsid w:val="003049CC"/>
    <w:rsid w:val="003074D6"/>
    <w:rsid w:val="00307500"/>
    <w:rsid w:val="00310079"/>
    <w:rsid w:val="003115A9"/>
    <w:rsid w:val="0031433B"/>
    <w:rsid w:val="00314847"/>
    <w:rsid w:val="00314FAD"/>
    <w:rsid w:val="00315E12"/>
    <w:rsid w:val="003205C6"/>
    <w:rsid w:val="003223FD"/>
    <w:rsid w:val="003226B8"/>
    <w:rsid w:val="00322B9B"/>
    <w:rsid w:val="0032312C"/>
    <w:rsid w:val="00324FD4"/>
    <w:rsid w:val="003316CA"/>
    <w:rsid w:val="00332CE6"/>
    <w:rsid w:val="003356F0"/>
    <w:rsid w:val="003366B8"/>
    <w:rsid w:val="00337AC6"/>
    <w:rsid w:val="003405CD"/>
    <w:rsid w:val="003441A8"/>
    <w:rsid w:val="00350988"/>
    <w:rsid w:val="00353EC0"/>
    <w:rsid w:val="003561F2"/>
    <w:rsid w:val="00356F0E"/>
    <w:rsid w:val="00357536"/>
    <w:rsid w:val="00357770"/>
    <w:rsid w:val="00360622"/>
    <w:rsid w:val="00361623"/>
    <w:rsid w:val="00363213"/>
    <w:rsid w:val="00363B0F"/>
    <w:rsid w:val="0036571A"/>
    <w:rsid w:val="003672FE"/>
    <w:rsid w:val="00367DA4"/>
    <w:rsid w:val="0037024F"/>
    <w:rsid w:val="00370420"/>
    <w:rsid w:val="003708C0"/>
    <w:rsid w:val="00372CC2"/>
    <w:rsid w:val="00373597"/>
    <w:rsid w:val="00376862"/>
    <w:rsid w:val="00376F5B"/>
    <w:rsid w:val="00380A1C"/>
    <w:rsid w:val="00380E31"/>
    <w:rsid w:val="0038185C"/>
    <w:rsid w:val="0038262B"/>
    <w:rsid w:val="00384200"/>
    <w:rsid w:val="00384752"/>
    <w:rsid w:val="00384D4A"/>
    <w:rsid w:val="003859C4"/>
    <w:rsid w:val="00387102"/>
    <w:rsid w:val="00387202"/>
    <w:rsid w:val="0039022C"/>
    <w:rsid w:val="00390CD7"/>
    <w:rsid w:val="00394378"/>
    <w:rsid w:val="00394DB8"/>
    <w:rsid w:val="003A0FB8"/>
    <w:rsid w:val="003A2D05"/>
    <w:rsid w:val="003A2ECA"/>
    <w:rsid w:val="003A341E"/>
    <w:rsid w:val="003A38BE"/>
    <w:rsid w:val="003A6CC4"/>
    <w:rsid w:val="003A78D4"/>
    <w:rsid w:val="003A7B67"/>
    <w:rsid w:val="003A7DDD"/>
    <w:rsid w:val="003B043D"/>
    <w:rsid w:val="003B06B6"/>
    <w:rsid w:val="003B12F8"/>
    <w:rsid w:val="003B6E45"/>
    <w:rsid w:val="003B74B7"/>
    <w:rsid w:val="003B7CDA"/>
    <w:rsid w:val="003B7D9B"/>
    <w:rsid w:val="003C0430"/>
    <w:rsid w:val="003C0C4D"/>
    <w:rsid w:val="003C1A97"/>
    <w:rsid w:val="003C1BE9"/>
    <w:rsid w:val="003C2D8D"/>
    <w:rsid w:val="003C570E"/>
    <w:rsid w:val="003C6BF3"/>
    <w:rsid w:val="003D2757"/>
    <w:rsid w:val="003D279C"/>
    <w:rsid w:val="003D2ECD"/>
    <w:rsid w:val="003D2EF4"/>
    <w:rsid w:val="003D3D0D"/>
    <w:rsid w:val="003D4B1B"/>
    <w:rsid w:val="003D59F3"/>
    <w:rsid w:val="003D7B71"/>
    <w:rsid w:val="003E21D6"/>
    <w:rsid w:val="003E49FA"/>
    <w:rsid w:val="003E5727"/>
    <w:rsid w:val="003F0D75"/>
    <w:rsid w:val="003F2486"/>
    <w:rsid w:val="003F509D"/>
    <w:rsid w:val="003F5484"/>
    <w:rsid w:val="003F77A6"/>
    <w:rsid w:val="004003E0"/>
    <w:rsid w:val="00400F5C"/>
    <w:rsid w:val="004017CE"/>
    <w:rsid w:val="00405606"/>
    <w:rsid w:val="00405A0E"/>
    <w:rsid w:val="00410AFF"/>
    <w:rsid w:val="00410E42"/>
    <w:rsid w:val="00410F15"/>
    <w:rsid w:val="00410F50"/>
    <w:rsid w:val="00412F53"/>
    <w:rsid w:val="004203D5"/>
    <w:rsid w:val="0042319F"/>
    <w:rsid w:val="0042593D"/>
    <w:rsid w:val="00425DFD"/>
    <w:rsid w:val="00426D4F"/>
    <w:rsid w:val="00431E5E"/>
    <w:rsid w:val="00433BA4"/>
    <w:rsid w:val="004347D1"/>
    <w:rsid w:val="00434C0B"/>
    <w:rsid w:val="00436B45"/>
    <w:rsid w:val="00441B99"/>
    <w:rsid w:val="00442AB2"/>
    <w:rsid w:val="00446153"/>
    <w:rsid w:val="004463BB"/>
    <w:rsid w:val="0045014B"/>
    <w:rsid w:val="004509F9"/>
    <w:rsid w:val="004517DC"/>
    <w:rsid w:val="00452D5F"/>
    <w:rsid w:val="00453EC7"/>
    <w:rsid w:val="00455CD7"/>
    <w:rsid w:val="00456A08"/>
    <w:rsid w:val="00460395"/>
    <w:rsid w:val="00460626"/>
    <w:rsid w:val="00463021"/>
    <w:rsid w:val="00464B92"/>
    <w:rsid w:val="00464B9C"/>
    <w:rsid w:val="00466459"/>
    <w:rsid w:val="00466A9D"/>
    <w:rsid w:val="0047004F"/>
    <w:rsid w:val="004711F3"/>
    <w:rsid w:val="00471444"/>
    <w:rsid w:val="00474769"/>
    <w:rsid w:val="00475C3A"/>
    <w:rsid w:val="00475F01"/>
    <w:rsid w:val="00477CEC"/>
    <w:rsid w:val="00480369"/>
    <w:rsid w:val="004804C9"/>
    <w:rsid w:val="0048491E"/>
    <w:rsid w:val="004862A7"/>
    <w:rsid w:val="004876B2"/>
    <w:rsid w:val="004877DF"/>
    <w:rsid w:val="0049098E"/>
    <w:rsid w:val="004918FD"/>
    <w:rsid w:val="00495A6C"/>
    <w:rsid w:val="0049687F"/>
    <w:rsid w:val="00497953"/>
    <w:rsid w:val="00497A36"/>
    <w:rsid w:val="00497BDB"/>
    <w:rsid w:val="004A061E"/>
    <w:rsid w:val="004A46CD"/>
    <w:rsid w:val="004A4BB4"/>
    <w:rsid w:val="004A6108"/>
    <w:rsid w:val="004A7A8B"/>
    <w:rsid w:val="004A7B5A"/>
    <w:rsid w:val="004B0475"/>
    <w:rsid w:val="004B0767"/>
    <w:rsid w:val="004B0B30"/>
    <w:rsid w:val="004B35E3"/>
    <w:rsid w:val="004B3B1A"/>
    <w:rsid w:val="004B7CD0"/>
    <w:rsid w:val="004C13B7"/>
    <w:rsid w:val="004C1A50"/>
    <w:rsid w:val="004C2A2B"/>
    <w:rsid w:val="004C35C0"/>
    <w:rsid w:val="004C3695"/>
    <w:rsid w:val="004C5B41"/>
    <w:rsid w:val="004C69E2"/>
    <w:rsid w:val="004C7021"/>
    <w:rsid w:val="004C7CED"/>
    <w:rsid w:val="004C7D65"/>
    <w:rsid w:val="004D0069"/>
    <w:rsid w:val="004D0BA1"/>
    <w:rsid w:val="004D6300"/>
    <w:rsid w:val="004D67F3"/>
    <w:rsid w:val="004E01C4"/>
    <w:rsid w:val="004E1BD0"/>
    <w:rsid w:val="004F0424"/>
    <w:rsid w:val="004F0EA4"/>
    <w:rsid w:val="004F205C"/>
    <w:rsid w:val="004F2264"/>
    <w:rsid w:val="004F23D7"/>
    <w:rsid w:val="004F308F"/>
    <w:rsid w:val="004F3243"/>
    <w:rsid w:val="004F589E"/>
    <w:rsid w:val="004F64A0"/>
    <w:rsid w:val="004F7160"/>
    <w:rsid w:val="00500440"/>
    <w:rsid w:val="00502FA8"/>
    <w:rsid w:val="00504C84"/>
    <w:rsid w:val="0050527B"/>
    <w:rsid w:val="00506262"/>
    <w:rsid w:val="005068A1"/>
    <w:rsid w:val="005101D8"/>
    <w:rsid w:val="00510633"/>
    <w:rsid w:val="00511916"/>
    <w:rsid w:val="00517D62"/>
    <w:rsid w:val="00520AF8"/>
    <w:rsid w:val="00521479"/>
    <w:rsid w:val="005215A3"/>
    <w:rsid w:val="0052382D"/>
    <w:rsid w:val="00523BC2"/>
    <w:rsid w:val="005247E2"/>
    <w:rsid w:val="0052530A"/>
    <w:rsid w:val="005279D7"/>
    <w:rsid w:val="00536A8A"/>
    <w:rsid w:val="00537A70"/>
    <w:rsid w:val="00541020"/>
    <w:rsid w:val="00541134"/>
    <w:rsid w:val="005443F1"/>
    <w:rsid w:val="00544F29"/>
    <w:rsid w:val="005455AF"/>
    <w:rsid w:val="0054652F"/>
    <w:rsid w:val="00547E06"/>
    <w:rsid w:val="005520E7"/>
    <w:rsid w:val="0055360E"/>
    <w:rsid w:val="0055531C"/>
    <w:rsid w:val="00556718"/>
    <w:rsid w:val="005607A2"/>
    <w:rsid w:val="0056240E"/>
    <w:rsid w:val="005631BE"/>
    <w:rsid w:val="005635F1"/>
    <w:rsid w:val="00563EC1"/>
    <w:rsid w:val="00565E22"/>
    <w:rsid w:val="005676F8"/>
    <w:rsid w:val="00567E8E"/>
    <w:rsid w:val="0057094C"/>
    <w:rsid w:val="00571042"/>
    <w:rsid w:val="005718FF"/>
    <w:rsid w:val="00572C6D"/>
    <w:rsid w:val="00572D4E"/>
    <w:rsid w:val="005731A6"/>
    <w:rsid w:val="00573C5F"/>
    <w:rsid w:val="005743FD"/>
    <w:rsid w:val="005745FD"/>
    <w:rsid w:val="00575816"/>
    <w:rsid w:val="0057777F"/>
    <w:rsid w:val="00580D32"/>
    <w:rsid w:val="005811A1"/>
    <w:rsid w:val="00583B18"/>
    <w:rsid w:val="00583C22"/>
    <w:rsid w:val="00583EB2"/>
    <w:rsid w:val="00584D0D"/>
    <w:rsid w:val="005864D4"/>
    <w:rsid w:val="005919C9"/>
    <w:rsid w:val="005925C8"/>
    <w:rsid w:val="00593AF7"/>
    <w:rsid w:val="0059481F"/>
    <w:rsid w:val="00596409"/>
    <w:rsid w:val="005971E6"/>
    <w:rsid w:val="005973B9"/>
    <w:rsid w:val="005A00FA"/>
    <w:rsid w:val="005A35D4"/>
    <w:rsid w:val="005A401A"/>
    <w:rsid w:val="005A509C"/>
    <w:rsid w:val="005A54B0"/>
    <w:rsid w:val="005A7D61"/>
    <w:rsid w:val="005B14B4"/>
    <w:rsid w:val="005B1C1D"/>
    <w:rsid w:val="005B31CA"/>
    <w:rsid w:val="005B4870"/>
    <w:rsid w:val="005B74C2"/>
    <w:rsid w:val="005C16CC"/>
    <w:rsid w:val="005C2245"/>
    <w:rsid w:val="005C246A"/>
    <w:rsid w:val="005C2C38"/>
    <w:rsid w:val="005C3545"/>
    <w:rsid w:val="005C43BD"/>
    <w:rsid w:val="005C4819"/>
    <w:rsid w:val="005C5EC8"/>
    <w:rsid w:val="005C75FB"/>
    <w:rsid w:val="005D2FF5"/>
    <w:rsid w:val="005D6A35"/>
    <w:rsid w:val="005E2793"/>
    <w:rsid w:val="005E2AA9"/>
    <w:rsid w:val="005E2B60"/>
    <w:rsid w:val="005E30FC"/>
    <w:rsid w:val="005E5CCF"/>
    <w:rsid w:val="005E6F1B"/>
    <w:rsid w:val="005F150A"/>
    <w:rsid w:val="005F1B74"/>
    <w:rsid w:val="005F397F"/>
    <w:rsid w:val="00600DAA"/>
    <w:rsid w:val="00600E4F"/>
    <w:rsid w:val="00600EDD"/>
    <w:rsid w:val="006019CE"/>
    <w:rsid w:val="00602495"/>
    <w:rsid w:val="00602C4C"/>
    <w:rsid w:val="0060401A"/>
    <w:rsid w:val="00605179"/>
    <w:rsid w:val="00605F00"/>
    <w:rsid w:val="006116D0"/>
    <w:rsid w:val="00612860"/>
    <w:rsid w:val="00613D49"/>
    <w:rsid w:val="006200EA"/>
    <w:rsid w:val="0062013D"/>
    <w:rsid w:val="00621E03"/>
    <w:rsid w:val="006248E2"/>
    <w:rsid w:val="00624A9C"/>
    <w:rsid w:val="00630137"/>
    <w:rsid w:val="00631007"/>
    <w:rsid w:val="00634A3C"/>
    <w:rsid w:val="00635EFF"/>
    <w:rsid w:val="00636258"/>
    <w:rsid w:val="00636DB1"/>
    <w:rsid w:val="00641973"/>
    <w:rsid w:val="00641BAF"/>
    <w:rsid w:val="00645DF0"/>
    <w:rsid w:val="00646D2E"/>
    <w:rsid w:val="006518A6"/>
    <w:rsid w:val="006539A1"/>
    <w:rsid w:val="00653C74"/>
    <w:rsid w:val="00653E88"/>
    <w:rsid w:val="00655161"/>
    <w:rsid w:val="00663C0B"/>
    <w:rsid w:val="0066475C"/>
    <w:rsid w:val="00667E8D"/>
    <w:rsid w:val="006704EB"/>
    <w:rsid w:val="00671FE7"/>
    <w:rsid w:val="00673982"/>
    <w:rsid w:val="00675827"/>
    <w:rsid w:val="00675BD1"/>
    <w:rsid w:val="006779EC"/>
    <w:rsid w:val="00680F02"/>
    <w:rsid w:val="006820A5"/>
    <w:rsid w:val="0068241E"/>
    <w:rsid w:val="006829D1"/>
    <w:rsid w:val="00685034"/>
    <w:rsid w:val="00685412"/>
    <w:rsid w:val="00685DCE"/>
    <w:rsid w:val="006860A5"/>
    <w:rsid w:val="00687A68"/>
    <w:rsid w:val="00687B30"/>
    <w:rsid w:val="006901B7"/>
    <w:rsid w:val="00693E6C"/>
    <w:rsid w:val="00694300"/>
    <w:rsid w:val="006961C7"/>
    <w:rsid w:val="006A18E1"/>
    <w:rsid w:val="006A2E16"/>
    <w:rsid w:val="006A34E1"/>
    <w:rsid w:val="006A71DA"/>
    <w:rsid w:val="006A7E7D"/>
    <w:rsid w:val="006B064B"/>
    <w:rsid w:val="006B0D06"/>
    <w:rsid w:val="006B37EE"/>
    <w:rsid w:val="006B57A1"/>
    <w:rsid w:val="006B5F8B"/>
    <w:rsid w:val="006B741C"/>
    <w:rsid w:val="006C13F7"/>
    <w:rsid w:val="006C157C"/>
    <w:rsid w:val="006C24DA"/>
    <w:rsid w:val="006C24E4"/>
    <w:rsid w:val="006C2A6F"/>
    <w:rsid w:val="006C2CC4"/>
    <w:rsid w:val="006C2FC1"/>
    <w:rsid w:val="006C3929"/>
    <w:rsid w:val="006C3C51"/>
    <w:rsid w:val="006C4A42"/>
    <w:rsid w:val="006C4BD4"/>
    <w:rsid w:val="006C58FB"/>
    <w:rsid w:val="006C5BC7"/>
    <w:rsid w:val="006C6513"/>
    <w:rsid w:val="006D01ED"/>
    <w:rsid w:val="006D16E0"/>
    <w:rsid w:val="006D2BBF"/>
    <w:rsid w:val="006D3834"/>
    <w:rsid w:val="006E0B60"/>
    <w:rsid w:val="006E10CE"/>
    <w:rsid w:val="006E204C"/>
    <w:rsid w:val="006E2FED"/>
    <w:rsid w:val="006E320C"/>
    <w:rsid w:val="006E4EB9"/>
    <w:rsid w:val="006E54E6"/>
    <w:rsid w:val="006E5C1E"/>
    <w:rsid w:val="006E7BE8"/>
    <w:rsid w:val="006E7E70"/>
    <w:rsid w:val="006E7EB4"/>
    <w:rsid w:val="006F05A1"/>
    <w:rsid w:val="006F0F68"/>
    <w:rsid w:val="006F29F8"/>
    <w:rsid w:val="006F3619"/>
    <w:rsid w:val="006F3813"/>
    <w:rsid w:val="006F7561"/>
    <w:rsid w:val="00700CDF"/>
    <w:rsid w:val="007018E7"/>
    <w:rsid w:val="00703C4A"/>
    <w:rsid w:val="00705E7B"/>
    <w:rsid w:val="0071198C"/>
    <w:rsid w:val="00714555"/>
    <w:rsid w:val="00716A45"/>
    <w:rsid w:val="00721333"/>
    <w:rsid w:val="00721B33"/>
    <w:rsid w:val="007223BB"/>
    <w:rsid w:val="00722646"/>
    <w:rsid w:val="007245B5"/>
    <w:rsid w:val="00724B7A"/>
    <w:rsid w:val="007307D1"/>
    <w:rsid w:val="00730D37"/>
    <w:rsid w:val="00731243"/>
    <w:rsid w:val="00731B3E"/>
    <w:rsid w:val="00731FE1"/>
    <w:rsid w:val="00735B7D"/>
    <w:rsid w:val="00736D71"/>
    <w:rsid w:val="00741AB0"/>
    <w:rsid w:val="00743470"/>
    <w:rsid w:val="00743D6F"/>
    <w:rsid w:val="00744A93"/>
    <w:rsid w:val="007455E7"/>
    <w:rsid w:val="007464EB"/>
    <w:rsid w:val="007470A9"/>
    <w:rsid w:val="00747192"/>
    <w:rsid w:val="00750A78"/>
    <w:rsid w:val="00752252"/>
    <w:rsid w:val="00752715"/>
    <w:rsid w:val="00754287"/>
    <w:rsid w:val="007556DA"/>
    <w:rsid w:val="00755795"/>
    <w:rsid w:val="00755830"/>
    <w:rsid w:val="00756B48"/>
    <w:rsid w:val="00756B7D"/>
    <w:rsid w:val="007575F7"/>
    <w:rsid w:val="00760F5D"/>
    <w:rsid w:val="00762AF4"/>
    <w:rsid w:val="007630D2"/>
    <w:rsid w:val="007641CB"/>
    <w:rsid w:val="007641F3"/>
    <w:rsid w:val="0076486E"/>
    <w:rsid w:val="00764EA0"/>
    <w:rsid w:val="00772407"/>
    <w:rsid w:val="007724DE"/>
    <w:rsid w:val="007743A9"/>
    <w:rsid w:val="00774A5E"/>
    <w:rsid w:val="00775880"/>
    <w:rsid w:val="00776F9F"/>
    <w:rsid w:val="007813EC"/>
    <w:rsid w:val="0078144F"/>
    <w:rsid w:val="00781527"/>
    <w:rsid w:val="007829A0"/>
    <w:rsid w:val="00783D07"/>
    <w:rsid w:val="00785CB2"/>
    <w:rsid w:val="00790DD4"/>
    <w:rsid w:val="00791C19"/>
    <w:rsid w:val="00792778"/>
    <w:rsid w:val="00792C0B"/>
    <w:rsid w:val="007941AB"/>
    <w:rsid w:val="0079561E"/>
    <w:rsid w:val="007A0A3A"/>
    <w:rsid w:val="007A3804"/>
    <w:rsid w:val="007A427F"/>
    <w:rsid w:val="007A54AA"/>
    <w:rsid w:val="007A6318"/>
    <w:rsid w:val="007A67EC"/>
    <w:rsid w:val="007B4594"/>
    <w:rsid w:val="007B521C"/>
    <w:rsid w:val="007B5BA0"/>
    <w:rsid w:val="007B6260"/>
    <w:rsid w:val="007B705E"/>
    <w:rsid w:val="007C3394"/>
    <w:rsid w:val="007C4D80"/>
    <w:rsid w:val="007C511A"/>
    <w:rsid w:val="007C720B"/>
    <w:rsid w:val="007C7F80"/>
    <w:rsid w:val="007D0CEF"/>
    <w:rsid w:val="007D67A5"/>
    <w:rsid w:val="007D7A42"/>
    <w:rsid w:val="007E17BB"/>
    <w:rsid w:val="007E1F77"/>
    <w:rsid w:val="007E209B"/>
    <w:rsid w:val="007E3A65"/>
    <w:rsid w:val="007E49A6"/>
    <w:rsid w:val="007E4A27"/>
    <w:rsid w:val="007E4A53"/>
    <w:rsid w:val="007F0990"/>
    <w:rsid w:val="007F0DDF"/>
    <w:rsid w:val="007F272D"/>
    <w:rsid w:val="007F3EBA"/>
    <w:rsid w:val="007F4DE7"/>
    <w:rsid w:val="007F7971"/>
    <w:rsid w:val="007F7A6A"/>
    <w:rsid w:val="00804016"/>
    <w:rsid w:val="008059BC"/>
    <w:rsid w:val="008060A8"/>
    <w:rsid w:val="008073E4"/>
    <w:rsid w:val="00812ED2"/>
    <w:rsid w:val="00815499"/>
    <w:rsid w:val="0081583C"/>
    <w:rsid w:val="0081656B"/>
    <w:rsid w:val="008208FF"/>
    <w:rsid w:val="00821505"/>
    <w:rsid w:val="00822BD7"/>
    <w:rsid w:val="00827B94"/>
    <w:rsid w:val="008304F2"/>
    <w:rsid w:val="00830D97"/>
    <w:rsid w:val="00834AC3"/>
    <w:rsid w:val="00834CC8"/>
    <w:rsid w:val="00837873"/>
    <w:rsid w:val="0084066B"/>
    <w:rsid w:val="00840F0F"/>
    <w:rsid w:val="00841E3F"/>
    <w:rsid w:val="008451ED"/>
    <w:rsid w:val="00850571"/>
    <w:rsid w:val="0085185A"/>
    <w:rsid w:val="008521E4"/>
    <w:rsid w:val="00853CED"/>
    <w:rsid w:val="0085458C"/>
    <w:rsid w:val="00855876"/>
    <w:rsid w:val="00860D8C"/>
    <w:rsid w:val="0086162C"/>
    <w:rsid w:val="00861B34"/>
    <w:rsid w:val="00861E3C"/>
    <w:rsid w:val="008621A4"/>
    <w:rsid w:val="00865795"/>
    <w:rsid w:val="00866260"/>
    <w:rsid w:val="00866E45"/>
    <w:rsid w:val="008672C4"/>
    <w:rsid w:val="00867716"/>
    <w:rsid w:val="00867E3D"/>
    <w:rsid w:val="008721BE"/>
    <w:rsid w:val="00872803"/>
    <w:rsid w:val="00873AD5"/>
    <w:rsid w:val="00877A92"/>
    <w:rsid w:val="00880CA9"/>
    <w:rsid w:val="00881447"/>
    <w:rsid w:val="00881E34"/>
    <w:rsid w:val="00882600"/>
    <w:rsid w:val="00884469"/>
    <w:rsid w:val="008867B2"/>
    <w:rsid w:val="00887E0F"/>
    <w:rsid w:val="00890D79"/>
    <w:rsid w:val="008915CD"/>
    <w:rsid w:val="00894821"/>
    <w:rsid w:val="0089482E"/>
    <w:rsid w:val="008955C8"/>
    <w:rsid w:val="008967AD"/>
    <w:rsid w:val="00897421"/>
    <w:rsid w:val="00897FFB"/>
    <w:rsid w:val="008A149F"/>
    <w:rsid w:val="008A1FFE"/>
    <w:rsid w:val="008A20D8"/>
    <w:rsid w:val="008A2D26"/>
    <w:rsid w:val="008A4C71"/>
    <w:rsid w:val="008B0823"/>
    <w:rsid w:val="008B206E"/>
    <w:rsid w:val="008B2B30"/>
    <w:rsid w:val="008B2C9B"/>
    <w:rsid w:val="008B3135"/>
    <w:rsid w:val="008B38EA"/>
    <w:rsid w:val="008B44B8"/>
    <w:rsid w:val="008B4CF8"/>
    <w:rsid w:val="008B5DF9"/>
    <w:rsid w:val="008C1DCD"/>
    <w:rsid w:val="008C3402"/>
    <w:rsid w:val="008C3862"/>
    <w:rsid w:val="008C4513"/>
    <w:rsid w:val="008C5292"/>
    <w:rsid w:val="008C6226"/>
    <w:rsid w:val="008C6397"/>
    <w:rsid w:val="008D1C3E"/>
    <w:rsid w:val="008D33A5"/>
    <w:rsid w:val="008D3D7A"/>
    <w:rsid w:val="008D4D74"/>
    <w:rsid w:val="008D7BDF"/>
    <w:rsid w:val="008E133E"/>
    <w:rsid w:val="008E1910"/>
    <w:rsid w:val="008E2898"/>
    <w:rsid w:val="008E32BB"/>
    <w:rsid w:val="008E3BE5"/>
    <w:rsid w:val="008E736E"/>
    <w:rsid w:val="008E73ED"/>
    <w:rsid w:val="008F5BDC"/>
    <w:rsid w:val="008F5E51"/>
    <w:rsid w:val="00900D47"/>
    <w:rsid w:val="00903794"/>
    <w:rsid w:val="00911739"/>
    <w:rsid w:val="00911879"/>
    <w:rsid w:val="009177B9"/>
    <w:rsid w:val="00921B05"/>
    <w:rsid w:val="00922175"/>
    <w:rsid w:val="009232CA"/>
    <w:rsid w:val="00923458"/>
    <w:rsid w:val="00926BA7"/>
    <w:rsid w:val="00926FC4"/>
    <w:rsid w:val="00927620"/>
    <w:rsid w:val="00930C4E"/>
    <w:rsid w:val="009319D4"/>
    <w:rsid w:val="009320C7"/>
    <w:rsid w:val="00932394"/>
    <w:rsid w:val="00937177"/>
    <w:rsid w:val="009410DD"/>
    <w:rsid w:val="00941596"/>
    <w:rsid w:val="00942AAD"/>
    <w:rsid w:val="00942E59"/>
    <w:rsid w:val="00943C61"/>
    <w:rsid w:val="00944085"/>
    <w:rsid w:val="00946188"/>
    <w:rsid w:val="009503DB"/>
    <w:rsid w:val="009545CC"/>
    <w:rsid w:val="0095489F"/>
    <w:rsid w:val="00954B78"/>
    <w:rsid w:val="0095588E"/>
    <w:rsid w:val="00956054"/>
    <w:rsid w:val="009561B2"/>
    <w:rsid w:val="00956470"/>
    <w:rsid w:val="00957AEF"/>
    <w:rsid w:val="00957D62"/>
    <w:rsid w:val="009608A4"/>
    <w:rsid w:val="0096232C"/>
    <w:rsid w:val="00963447"/>
    <w:rsid w:val="009639B7"/>
    <w:rsid w:val="009667E0"/>
    <w:rsid w:val="009675D4"/>
    <w:rsid w:val="00971E4C"/>
    <w:rsid w:val="00972295"/>
    <w:rsid w:val="00973502"/>
    <w:rsid w:val="0097398A"/>
    <w:rsid w:val="009774E4"/>
    <w:rsid w:val="009807EA"/>
    <w:rsid w:val="00980E27"/>
    <w:rsid w:val="00981D63"/>
    <w:rsid w:val="0098246E"/>
    <w:rsid w:val="00983706"/>
    <w:rsid w:val="009839A8"/>
    <w:rsid w:val="009849BC"/>
    <w:rsid w:val="009862E4"/>
    <w:rsid w:val="00986DA3"/>
    <w:rsid w:val="009906FF"/>
    <w:rsid w:val="0099100E"/>
    <w:rsid w:val="0099369D"/>
    <w:rsid w:val="00996CE8"/>
    <w:rsid w:val="009971D7"/>
    <w:rsid w:val="009A01CF"/>
    <w:rsid w:val="009A157C"/>
    <w:rsid w:val="009A5C21"/>
    <w:rsid w:val="009A6493"/>
    <w:rsid w:val="009A6AC2"/>
    <w:rsid w:val="009B3679"/>
    <w:rsid w:val="009B5072"/>
    <w:rsid w:val="009B5ACB"/>
    <w:rsid w:val="009B5DBA"/>
    <w:rsid w:val="009C214C"/>
    <w:rsid w:val="009C2551"/>
    <w:rsid w:val="009C2A02"/>
    <w:rsid w:val="009C2BBD"/>
    <w:rsid w:val="009D0080"/>
    <w:rsid w:val="009D3BFE"/>
    <w:rsid w:val="009D3E85"/>
    <w:rsid w:val="009E6B02"/>
    <w:rsid w:val="009E72F9"/>
    <w:rsid w:val="009E7521"/>
    <w:rsid w:val="009F0FB8"/>
    <w:rsid w:val="009F10DA"/>
    <w:rsid w:val="009F2BFE"/>
    <w:rsid w:val="009F31A3"/>
    <w:rsid w:val="009F6646"/>
    <w:rsid w:val="009F675E"/>
    <w:rsid w:val="009F75A0"/>
    <w:rsid w:val="009F7D76"/>
    <w:rsid w:val="009F7E7D"/>
    <w:rsid w:val="00A00C7B"/>
    <w:rsid w:val="00A02611"/>
    <w:rsid w:val="00A02F6F"/>
    <w:rsid w:val="00A04997"/>
    <w:rsid w:val="00A108BF"/>
    <w:rsid w:val="00A11C7E"/>
    <w:rsid w:val="00A1331B"/>
    <w:rsid w:val="00A14A41"/>
    <w:rsid w:val="00A1759F"/>
    <w:rsid w:val="00A21A95"/>
    <w:rsid w:val="00A2354A"/>
    <w:rsid w:val="00A23C51"/>
    <w:rsid w:val="00A2463B"/>
    <w:rsid w:val="00A24B1F"/>
    <w:rsid w:val="00A26021"/>
    <w:rsid w:val="00A2691D"/>
    <w:rsid w:val="00A27140"/>
    <w:rsid w:val="00A27D04"/>
    <w:rsid w:val="00A309EC"/>
    <w:rsid w:val="00A311BC"/>
    <w:rsid w:val="00A31F6E"/>
    <w:rsid w:val="00A3342E"/>
    <w:rsid w:val="00A33DA9"/>
    <w:rsid w:val="00A35394"/>
    <w:rsid w:val="00A40FB7"/>
    <w:rsid w:val="00A4155D"/>
    <w:rsid w:val="00A436EB"/>
    <w:rsid w:val="00A43719"/>
    <w:rsid w:val="00A4481F"/>
    <w:rsid w:val="00A50748"/>
    <w:rsid w:val="00A50F1F"/>
    <w:rsid w:val="00A521C2"/>
    <w:rsid w:val="00A542B1"/>
    <w:rsid w:val="00A55F44"/>
    <w:rsid w:val="00A56A2A"/>
    <w:rsid w:val="00A56EAB"/>
    <w:rsid w:val="00A601A6"/>
    <w:rsid w:val="00A607C1"/>
    <w:rsid w:val="00A611E3"/>
    <w:rsid w:val="00A61482"/>
    <w:rsid w:val="00A62347"/>
    <w:rsid w:val="00A64A09"/>
    <w:rsid w:val="00A664CE"/>
    <w:rsid w:val="00A718D7"/>
    <w:rsid w:val="00A74925"/>
    <w:rsid w:val="00A8456D"/>
    <w:rsid w:val="00A85838"/>
    <w:rsid w:val="00A877EB"/>
    <w:rsid w:val="00A9073B"/>
    <w:rsid w:val="00A9413E"/>
    <w:rsid w:val="00A97DD9"/>
    <w:rsid w:val="00AA19EE"/>
    <w:rsid w:val="00AA21CB"/>
    <w:rsid w:val="00AA42F1"/>
    <w:rsid w:val="00AA6286"/>
    <w:rsid w:val="00AB1227"/>
    <w:rsid w:val="00AB2C7E"/>
    <w:rsid w:val="00AB3BEC"/>
    <w:rsid w:val="00AB3F58"/>
    <w:rsid w:val="00AB783A"/>
    <w:rsid w:val="00AB7958"/>
    <w:rsid w:val="00AC0C57"/>
    <w:rsid w:val="00AC23BF"/>
    <w:rsid w:val="00AC3B9C"/>
    <w:rsid w:val="00AC56BE"/>
    <w:rsid w:val="00AC618D"/>
    <w:rsid w:val="00AC6E63"/>
    <w:rsid w:val="00AD5F3B"/>
    <w:rsid w:val="00AE197E"/>
    <w:rsid w:val="00AE429A"/>
    <w:rsid w:val="00AE44D0"/>
    <w:rsid w:val="00AE5801"/>
    <w:rsid w:val="00AE5B42"/>
    <w:rsid w:val="00AE6972"/>
    <w:rsid w:val="00AE7FAA"/>
    <w:rsid w:val="00AF031B"/>
    <w:rsid w:val="00AF0D7C"/>
    <w:rsid w:val="00AF33E1"/>
    <w:rsid w:val="00AF39A3"/>
    <w:rsid w:val="00AF68C3"/>
    <w:rsid w:val="00AF6BF9"/>
    <w:rsid w:val="00AF6C9F"/>
    <w:rsid w:val="00AF738C"/>
    <w:rsid w:val="00AF7B95"/>
    <w:rsid w:val="00B00C82"/>
    <w:rsid w:val="00B02607"/>
    <w:rsid w:val="00B043CF"/>
    <w:rsid w:val="00B068AD"/>
    <w:rsid w:val="00B07120"/>
    <w:rsid w:val="00B07FD7"/>
    <w:rsid w:val="00B12EA2"/>
    <w:rsid w:val="00B13BD1"/>
    <w:rsid w:val="00B143D7"/>
    <w:rsid w:val="00B1558C"/>
    <w:rsid w:val="00B15CF5"/>
    <w:rsid w:val="00B176C0"/>
    <w:rsid w:val="00B239F7"/>
    <w:rsid w:val="00B2655F"/>
    <w:rsid w:val="00B26842"/>
    <w:rsid w:val="00B27F8B"/>
    <w:rsid w:val="00B30992"/>
    <w:rsid w:val="00B31FC1"/>
    <w:rsid w:val="00B3217B"/>
    <w:rsid w:val="00B355A4"/>
    <w:rsid w:val="00B36822"/>
    <w:rsid w:val="00B36928"/>
    <w:rsid w:val="00B369E1"/>
    <w:rsid w:val="00B374C9"/>
    <w:rsid w:val="00B435D9"/>
    <w:rsid w:val="00B47DFD"/>
    <w:rsid w:val="00B51D0C"/>
    <w:rsid w:val="00B52C15"/>
    <w:rsid w:val="00B57E80"/>
    <w:rsid w:val="00B607F6"/>
    <w:rsid w:val="00B62504"/>
    <w:rsid w:val="00B6349B"/>
    <w:rsid w:val="00B64945"/>
    <w:rsid w:val="00B676B9"/>
    <w:rsid w:val="00B67F60"/>
    <w:rsid w:val="00B71A6A"/>
    <w:rsid w:val="00B73AB3"/>
    <w:rsid w:val="00B74955"/>
    <w:rsid w:val="00B77858"/>
    <w:rsid w:val="00B83F15"/>
    <w:rsid w:val="00B85AE1"/>
    <w:rsid w:val="00B97A0C"/>
    <w:rsid w:val="00BA7318"/>
    <w:rsid w:val="00BB0591"/>
    <w:rsid w:val="00BB2775"/>
    <w:rsid w:val="00BB31F7"/>
    <w:rsid w:val="00BB4047"/>
    <w:rsid w:val="00BB7AAA"/>
    <w:rsid w:val="00BC2805"/>
    <w:rsid w:val="00BC2C8E"/>
    <w:rsid w:val="00BC742C"/>
    <w:rsid w:val="00BC7A76"/>
    <w:rsid w:val="00BD07EE"/>
    <w:rsid w:val="00BD2F0E"/>
    <w:rsid w:val="00BD44C7"/>
    <w:rsid w:val="00BD6F42"/>
    <w:rsid w:val="00BD7396"/>
    <w:rsid w:val="00BE0775"/>
    <w:rsid w:val="00BE458E"/>
    <w:rsid w:val="00BE7944"/>
    <w:rsid w:val="00BF0255"/>
    <w:rsid w:val="00BF05FB"/>
    <w:rsid w:val="00BF419D"/>
    <w:rsid w:val="00BF5729"/>
    <w:rsid w:val="00BF6429"/>
    <w:rsid w:val="00BF6C58"/>
    <w:rsid w:val="00BF6CFB"/>
    <w:rsid w:val="00BF6D0E"/>
    <w:rsid w:val="00BF71CD"/>
    <w:rsid w:val="00BF7FFB"/>
    <w:rsid w:val="00C01838"/>
    <w:rsid w:val="00C023EB"/>
    <w:rsid w:val="00C05A3A"/>
    <w:rsid w:val="00C11128"/>
    <w:rsid w:val="00C1113F"/>
    <w:rsid w:val="00C1368C"/>
    <w:rsid w:val="00C13CEB"/>
    <w:rsid w:val="00C14896"/>
    <w:rsid w:val="00C1646F"/>
    <w:rsid w:val="00C16F24"/>
    <w:rsid w:val="00C2253C"/>
    <w:rsid w:val="00C24258"/>
    <w:rsid w:val="00C274BB"/>
    <w:rsid w:val="00C27EA1"/>
    <w:rsid w:val="00C30CFD"/>
    <w:rsid w:val="00C31097"/>
    <w:rsid w:val="00C3128A"/>
    <w:rsid w:val="00C34A9B"/>
    <w:rsid w:val="00C3535B"/>
    <w:rsid w:val="00C3683F"/>
    <w:rsid w:val="00C372B5"/>
    <w:rsid w:val="00C425E8"/>
    <w:rsid w:val="00C4397C"/>
    <w:rsid w:val="00C44BE4"/>
    <w:rsid w:val="00C456FD"/>
    <w:rsid w:val="00C46E4D"/>
    <w:rsid w:val="00C521CE"/>
    <w:rsid w:val="00C60093"/>
    <w:rsid w:val="00C61321"/>
    <w:rsid w:val="00C613AD"/>
    <w:rsid w:val="00C6170A"/>
    <w:rsid w:val="00C61D23"/>
    <w:rsid w:val="00C6259E"/>
    <w:rsid w:val="00C62AA8"/>
    <w:rsid w:val="00C6686B"/>
    <w:rsid w:val="00C7422E"/>
    <w:rsid w:val="00C7471F"/>
    <w:rsid w:val="00C74E7F"/>
    <w:rsid w:val="00C759AE"/>
    <w:rsid w:val="00C759CF"/>
    <w:rsid w:val="00C773D6"/>
    <w:rsid w:val="00C80AE8"/>
    <w:rsid w:val="00C819CD"/>
    <w:rsid w:val="00C82606"/>
    <w:rsid w:val="00C832EB"/>
    <w:rsid w:val="00C8439B"/>
    <w:rsid w:val="00C867D9"/>
    <w:rsid w:val="00C8735D"/>
    <w:rsid w:val="00C87C07"/>
    <w:rsid w:val="00C9066C"/>
    <w:rsid w:val="00C91D7C"/>
    <w:rsid w:val="00C92986"/>
    <w:rsid w:val="00C94EA5"/>
    <w:rsid w:val="00CA01FA"/>
    <w:rsid w:val="00CA12BC"/>
    <w:rsid w:val="00CA4A9B"/>
    <w:rsid w:val="00CA5564"/>
    <w:rsid w:val="00CA6336"/>
    <w:rsid w:val="00CA6B83"/>
    <w:rsid w:val="00CA7CA7"/>
    <w:rsid w:val="00CB4F6F"/>
    <w:rsid w:val="00CB6649"/>
    <w:rsid w:val="00CB71F2"/>
    <w:rsid w:val="00CB79FD"/>
    <w:rsid w:val="00CC0CF1"/>
    <w:rsid w:val="00CC4895"/>
    <w:rsid w:val="00CC6583"/>
    <w:rsid w:val="00CC6EF4"/>
    <w:rsid w:val="00CD09DF"/>
    <w:rsid w:val="00CD2132"/>
    <w:rsid w:val="00CD2B83"/>
    <w:rsid w:val="00CD430C"/>
    <w:rsid w:val="00CD52CB"/>
    <w:rsid w:val="00CE5AAA"/>
    <w:rsid w:val="00CF032E"/>
    <w:rsid w:val="00CF0AB9"/>
    <w:rsid w:val="00CF209B"/>
    <w:rsid w:val="00CF3611"/>
    <w:rsid w:val="00CF56F3"/>
    <w:rsid w:val="00CF76E0"/>
    <w:rsid w:val="00D00866"/>
    <w:rsid w:val="00D011E7"/>
    <w:rsid w:val="00D01793"/>
    <w:rsid w:val="00D02CA8"/>
    <w:rsid w:val="00D056AF"/>
    <w:rsid w:val="00D06EA8"/>
    <w:rsid w:val="00D112B2"/>
    <w:rsid w:val="00D12E89"/>
    <w:rsid w:val="00D13B15"/>
    <w:rsid w:val="00D1440F"/>
    <w:rsid w:val="00D14902"/>
    <w:rsid w:val="00D151A1"/>
    <w:rsid w:val="00D1614E"/>
    <w:rsid w:val="00D16D51"/>
    <w:rsid w:val="00D16F2F"/>
    <w:rsid w:val="00D17BA2"/>
    <w:rsid w:val="00D17CE6"/>
    <w:rsid w:val="00D20DF8"/>
    <w:rsid w:val="00D2328D"/>
    <w:rsid w:val="00D2384F"/>
    <w:rsid w:val="00D25C89"/>
    <w:rsid w:val="00D31AAD"/>
    <w:rsid w:val="00D339BE"/>
    <w:rsid w:val="00D37B85"/>
    <w:rsid w:val="00D4148F"/>
    <w:rsid w:val="00D41FA2"/>
    <w:rsid w:val="00D42018"/>
    <w:rsid w:val="00D42692"/>
    <w:rsid w:val="00D4300D"/>
    <w:rsid w:val="00D4527C"/>
    <w:rsid w:val="00D46315"/>
    <w:rsid w:val="00D470D3"/>
    <w:rsid w:val="00D472F3"/>
    <w:rsid w:val="00D52F3C"/>
    <w:rsid w:val="00D56748"/>
    <w:rsid w:val="00D56F81"/>
    <w:rsid w:val="00D5720A"/>
    <w:rsid w:val="00D57479"/>
    <w:rsid w:val="00D574B1"/>
    <w:rsid w:val="00D57AEA"/>
    <w:rsid w:val="00D63554"/>
    <w:rsid w:val="00D71B3E"/>
    <w:rsid w:val="00D76ACE"/>
    <w:rsid w:val="00D76BF6"/>
    <w:rsid w:val="00D7787E"/>
    <w:rsid w:val="00D80F74"/>
    <w:rsid w:val="00D822AC"/>
    <w:rsid w:val="00D8326E"/>
    <w:rsid w:val="00D87B82"/>
    <w:rsid w:val="00DA0CF4"/>
    <w:rsid w:val="00DA0FBD"/>
    <w:rsid w:val="00DA1B3E"/>
    <w:rsid w:val="00DA1B8D"/>
    <w:rsid w:val="00DA1CD3"/>
    <w:rsid w:val="00DA21A8"/>
    <w:rsid w:val="00DA27B6"/>
    <w:rsid w:val="00DA2917"/>
    <w:rsid w:val="00DA3D57"/>
    <w:rsid w:val="00DA56BC"/>
    <w:rsid w:val="00DA7F7F"/>
    <w:rsid w:val="00DB0C11"/>
    <w:rsid w:val="00DB1012"/>
    <w:rsid w:val="00DB1A2E"/>
    <w:rsid w:val="00DB2DD4"/>
    <w:rsid w:val="00DB412C"/>
    <w:rsid w:val="00DB6B95"/>
    <w:rsid w:val="00DB7662"/>
    <w:rsid w:val="00DC141E"/>
    <w:rsid w:val="00DC663E"/>
    <w:rsid w:val="00DC7FE8"/>
    <w:rsid w:val="00DD1347"/>
    <w:rsid w:val="00DD2987"/>
    <w:rsid w:val="00DD2E22"/>
    <w:rsid w:val="00DD5A56"/>
    <w:rsid w:val="00DD5F70"/>
    <w:rsid w:val="00DD7048"/>
    <w:rsid w:val="00DD7095"/>
    <w:rsid w:val="00DD7D6D"/>
    <w:rsid w:val="00DE16C9"/>
    <w:rsid w:val="00DE24CA"/>
    <w:rsid w:val="00DE6006"/>
    <w:rsid w:val="00DE7109"/>
    <w:rsid w:val="00DE7301"/>
    <w:rsid w:val="00DF06AE"/>
    <w:rsid w:val="00DF1904"/>
    <w:rsid w:val="00DF3A1C"/>
    <w:rsid w:val="00DF6664"/>
    <w:rsid w:val="00DF70C6"/>
    <w:rsid w:val="00E01981"/>
    <w:rsid w:val="00E02E87"/>
    <w:rsid w:val="00E03FD7"/>
    <w:rsid w:val="00E07099"/>
    <w:rsid w:val="00E074F3"/>
    <w:rsid w:val="00E076B1"/>
    <w:rsid w:val="00E07BB5"/>
    <w:rsid w:val="00E103A1"/>
    <w:rsid w:val="00E12738"/>
    <w:rsid w:val="00E1340E"/>
    <w:rsid w:val="00E14B7E"/>
    <w:rsid w:val="00E14D9C"/>
    <w:rsid w:val="00E1551E"/>
    <w:rsid w:val="00E162A2"/>
    <w:rsid w:val="00E16690"/>
    <w:rsid w:val="00E169D3"/>
    <w:rsid w:val="00E16A06"/>
    <w:rsid w:val="00E21A07"/>
    <w:rsid w:val="00E23610"/>
    <w:rsid w:val="00E2475E"/>
    <w:rsid w:val="00E31A11"/>
    <w:rsid w:val="00E34B09"/>
    <w:rsid w:val="00E35287"/>
    <w:rsid w:val="00E35A1C"/>
    <w:rsid w:val="00E36C30"/>
    <w:rsid w:val="00E373DE"/>
    <w:rsid w:val="00E374C7"/>
    <w:rsid w:val="00E40A67"/>
    <w:rsid w:val="00E41900"/>
    <w:rsid w:val="00E42284"/>
    <w:rsid w:val="00E4332F"/>
    <w:rsid w:val="00E4384F"/>
    <w:rsid w:val="00E44360"/>
    <w:rsid w:val="00E44746"/>
    <w:rsid w:val="00E44AB5"/>
    <w:rsid w:val="00E45C77"/>
    <w:rsid w:val="00E4601D"/>
    <w:rsid w:val="00E472D5"/>
    <w:rsid w:val="00E50D2C"/>
    <w:rsid w:val="00E52BD4"/>
    <w:rsid w:val="00E5542B"/>
    <w:rsid w:val="00E62EA1"/>
    <w:rsid w:val="00E63080"/>
    <w:rsid w:val="00E632F2"/>
    <w:rsid w:val="00E63DE6"/>
    <w:rsid w:val="00E653C8"/>
    <w:rsid w:val="00E668AD"/>
    <w:rsid w:val="00E66B67"/>
    <w:rsid w:val="00E74280"/>
    <w:rsid w:val="00E752D9"/>
    <w:rsid w:val="00E75AC0"/>
    <w:rsid w:val="00E760B2"/>
    <w:rsid w:val="00E76906"/>
    <w:rsid w:val="00E816D3"/>
    <w:rsid w:val="00E81AAD"/>
    <w:rsid w:val="00E81F25"/>
    <w:rsid w:val="00E846F6"/>
    <w:rsid w:val="00E847E3"/>
    <w:rsid w:val="00E8516D"/>
    <w:rsid w:val="00E8562B"/>
    <w:rsid w:val="00E85F7E"/>
    <w:rsid w:val="00E86DFA"/>
    <w:rsid w:val="00E86FB1"/>
    <w:rsid w:val="00E87725"/>
    <w:rsid w:val="00E87A34"/>
    <w:rsid w:val="00E93648"/>
    <w:rsid w:val="00E94C3B"/>
    <w:rsid w:val="00E9588C"/>
    <w:rsid w:val="00E972D9"/>
    <w:rsid w:val="00E9735B"/>
    <w:rsid w:val="00EA2915"/>
    <w:rsid w:val="00EA33E0"/>
    <w:rsid w:val="00EA4921"/>
    <w:rsid w:val="00EA7E7B"/>
    <w:rsid w:val="00EB1AE7"/>
    <w:rsid w:val="00EB2AA6"/>
    <w:rsid w:val="00EB2BFD"/>
    <w:rsid w:val="00EB33AE"/>
    <w:rsid w:val="00EB37EA"/>
    <w:rsid w:val="00EB39FA"/>
    <w:rsid w:val="00EB46E7"/>
    <w:rsid w:val="00EB6DCE"/>
    <w:rsid w:val="00EC0816"/>
    <w:rsid w:val="00EC1C9C"/>
    <w:rsid w:val="00EC515F"/>
    <w:rsid w:val="00EC57D4"/>
    <w:rsid w:val="00EC6781"/>
    <w:rsid w:val="00EC6A09"/>
    <w:rsid w:val="00ED18B4"/>
    <w:rsid w:val="00ED233D"/>
    <w:rsid w:val="00ED2874"/>
    <w:rsid w:val="00ED3503"/>
    <w:rsid w:val="00ED6D34"/>
    <w:rsid w:val="00ED6DB8"/>
    <w:rsid w:val="00EE0FBC"/>
    <w:rsid w:val="00EE27BD"/>
    <w:rsid w:val="00EE2B85"/>
    <w:rsid w:val="00EE4065"/>
    <w:rsid w:val="00EE716F"/>
    <w:rsid w:val="00EE7F26"/>
    <w:rsid w:val="00EF3181"/>
    <w:rsid w:val="00EF5F2C"/>
    <w:rsid w:val="00EF630C"/>
    <w:rsid w:val="00EF662C"/>
    <w:rsid w:val="00F01BDE"/>
    <w:rsid w:val="00F025D4"/>
    <w:rsid w:val="00F045A6"/>
    <w:rsid w:val="00F06B07"/>
    <w:rsid w:val="00F07BE2"/>
    <w:rsid w:val="00F07C00"/>
    <w:rsid w:val="00F10479"/>
    <w:rsid w:val="00F11661"/>
    <w:rsid w:val="00F12D98"/>
    <w:rsid w:val="00F133FC"/>
    <w:rsid w:val="00F1450F"/>
    <w:rsid w:val="00F159D9"/>
    <w:rsid w:val="00F16F2B"/>
    <w:rsid w:val="00F17E42"/>
    <w:rsid w:val="00F2687A"/>
    <w:rsid w:val="00F278DE"/>
    <w:rsid w:val="00F34A78"/>
    <w:rsid w:val="00F35A45"/>
    <w:rsid w:val="00F3794F"/>
    <w:rsid w:val="00F37C3E"/>
    <w:rsid w:val="00F40C17"/>
    <w:rsid w:val="00F44473"/>
    <w:rsid w:val="00F46742"/>
    <w:rsid w:val="00F46F9A"/>
    <w:rsid w:val="00F470A3"/>
    <w:rsid w:val="00F521A6"/>
    <w:rsid w:val="00F5420F"/>
    <w:rsid w:val="00F56A6C"/>
    <w:rsid w:val="00F56F27"/>
    <w:rsid w:val="00F60227"/>
    <w:rsid w:val="00F60881"/>
    <w:rsid w:val="00F64F00"/>
    <w:rsid w:val="00F65EAE"/>
    <w:rsid w:val="00F660E2"/>
    <w:rsid w:val="00F66409"/>
    <w:rsid w:val="00F665AC"/>
    <w:rsid w:val="00F67155"/>
    <w:rsid w:val="00F73968"/>
    <w:rsid w:val="00F76FDE"/>
    <w:rsid w:val="00F80E19"/>
    <w:rsid w:val="00F83690"/>
    <w:rsid w:val="00F84CEB"/>
    <w:rsid w:val="00F853DC"/>
    <w:rsid w:val="00F8669A"/>
    <w:rsid w:val="00F905C6"/>
    <w:rsid w:val="00F91816"/>
    <w:rsid w:val="00F9371B"/>
    <w:rsid w:val="00F93D49"/>
    <w:rsid w:val="00F94FCD"/>
    <w:rsid w:val="00F96162"/>
    <w:rsid w:val="00F96792"/>
    <w:rsid w:val="00F9720E"/>
    <w:rsid w:val="00FA19B4"/>
    <w:rsid w:val="00FA5F5D"/>
    <w:rsid w:val="00FA60ED"/>
    <w:rsid w:val="00FA618C"/>
    <w:rsid w:val="00FA62D5"/>
    <w:rsid w:val="00FA7671"/>
    <w:rsid w:val="00FA7FCD"/>
    <w:rsid w:val="00FB1940"/>
    <w:rsid w:val="00FB7DB2"/>
    <w:rsid w:val="00FC0348"/>
    <w:rsid w:val="00FC1688"/>
    <w:rsid w:val="00FC17EE"/>
    <w:rsid w:val="00FC2E2F"/>
    <w:rsid w:val="00FD0961"/>
    <w:rsid w:val="00FD0DD5"/>
    <w:rsid w:val="00FD1472"/>
    <w:rsid w:val="00FD1547"/>
    <w:rsid w:val="00FD17C2"/>
    <w:rsid w:val="00FD33DB"/>
    <w:rsid w:val="00FD4D5E"/>
    <w:rsid w:val="00FD57EC"/>
    <w:rsid w:val="00FD6C7F"/>
    <w:rsid w:val="00FE13DA"/>
    <w:rsid w:val="00FE2454"/>
    <w:rsid w:val="00FE294A"/>
    <w:rsid w:val="00FE4595"/>
    <w:rsid w:val="00FE577A"/>
    <w:rsid w:val="00FE789A"/>
    <w:rsid w:val="00FE7EEE"/>
    <w:rsid w:val="00FF0F39"/>
    <w:rsid w:val="00FF10C7"/>
    <w:rsid w:val="00FF13D4"/>
    <w:rsid w:val="00FF3668"/>
    <w:rsid w:val="00FF4655"/>
    <w:rsid w:val="00FF57D0"/>
    <w:rsid w:val="00FF6B01"/>
  </w:rsids>
  <m:mathPr>
    <m:mathFont m:val="Cambria Math"/>
    <m:brkBin m:val="before"/>
    <m:brkBinSub m:val="--"/>
    <m:smallFrac m:val="0"/>
    <m:dispDef/>
    <m:lMargin m:val="0"/>
    <m:rMargin m:val="0"/>
    <m:defJc m:val="centerGroup"/>
    <m:wrapIndent m:val="1440"/>
    <m:intLim m:val="subSup"/>
    <m:naryLim m:val="undOvr"/>
  </m:mathPr>
  <w:themeFontLang w:val="en-Z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F6F612"/>
  <w15:chartTrackingRefBased/>
  <w15:docId w15:val="{5C056C7B-030D-4D36-9692-61674CDCA1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W"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1E34"/>
    <w:pPr>
      <w:spacing w:line="360" w:lineRule="auto"/>
    </w:pPr>
    <w:rPr>
      <w:rFonts w:ascii="Times New Roman" w:hAnsi="Times New Roman"/>
    </w:rPr>
  </w:style>
  <w:style w:type="paragraph" w:styleId="Heading1">
    <w:name w:val="heading 1"/>
    <w:basedOn w:val="Normal"/>
    <w:next w:val="Normal"/>
    <w:link w:val="Heading1Char"/>
    <w:autoRedefine/>
    <w:uiPriority w:val="9"/>
    <w:qFormat/>
    <w:rsid w:val="006C3929"/>
    <w:pPr>
      <w:keepNext/>
      <w:keepLines/>
      <w:spacing w:before="240" w:after="0"/>
      <w:outlineLvl w:val="0"/>
    </w:pPr>
    <w:rPr>
      <w:rFonts w:eastAsiaTheme="majorEastAsia" w:cstheme="majorBidi"/>
      <w:b/>
      <w:sz w:val="24"/>
      <w:szCs w:val="32"/>
    </w:rPr>
  </w:style>
  <w:style w:type="paragraph" w:styleId="Heading2">
    <w:name w:val="heading 2"/>
    <w:basedOn w:val="Normal"/>
    <w:next w:val="Normal"/>
    <w:link w:val="Heading2Char"/>
    <w:autoRedefine/>
    <w:uiPriority w:val="9"/>
    <w:unhideWhenUsed/>
    <w:qFormat/>
    <w:rsid w:val="00F60227"/>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FA7FCD"/>
    <w:pPr>
      <w:keepNext/>
      <w:keepLines/>
      <w:spacing w:before="40" w:after="0"/>
      <w:outlineLvl w:val="2"/>
      <w:pPrChange w:id="0" w:author="Urfels, Anton (IRRI)" w:date="2023-10-07T13:46:00Z">
        <w:pPr>
          <w:keepNext/>
          <w:keepLines/>
          <w:spacing w:before="40" w:line="360" w:lineRule="auto"/>
          <w:outlineLvl w:val="2"/>
        </w:pPr>
      </w:pPrChange>
    </w:pPr>
    <w:rPr>
      <w:rFonts w:eastAsiaTheme="majorEastAsia" w:cstheme="majorBidi"/>
      <w:b/>
      <w:bCs/>
      <w:i/>
      <w:szCs w:val="24"/>
      <w:rPrChange w:id="0" w:author="Urfels, Anton (IRRI)" w:date="2023-10-07T13:46:00Z">
        <w:rPr>
          <w:rFonts w:eastAsiaTheme="majorEastAsia" w:cstheme="majorBidi"/>
          <w:b/>
          <w:bCs/>
          <w:i/>
          <w:sz w:val="22"/>
          <w:szCs w:val="24"/>
          <w:lang w:val="en-ZW" w:eastAsia="en-US" w:bidi="ar-SA"/>
        </w:rPr>
      </w:rPrChange>
    </w:rPr>
  </w:style>
  <w:style w:type="paragraph" w:styleId="Heading4">
    <w:name w:val="heading 4"/>
    <w:basedOn w:val="Normal"/>
    <w:next w:val="Normal"/>
    <w:link w:val="Heading4Char"/>
    <w:uiPriority w:val="9"/>
    <w:unhideWhenUsed/>
    <w:qFormat/>
    <w:rsid w:val="0009440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3929"/>
    <w:rPr>
      <w:rFonts w:ascii="Times New Roman" w:eastAsiaTheme="majorEastAsia" w:hAnsi="Times New Roman" w:cstheme="majorBidi"/>
      <w:b/>
      <w:sz w:val="24"/>
      <w:szCs w:val="32"/>
    </w:rPr>
  </w:style>
  <w:style w:type="character" w:styleId="CommentReference">
    <w:name w:val="annotation reference"/>
    <w:basedOn w:val="DefaultParagraphFont"/>
    <w:uiPriority w:val="99"/>
    <w:semiHidden/>
    <w:unhideWhenUsed/>
    <w:rsid w:val="00285F22"/>
    <w:rPr>
      <w:sz w:val="16"/>
      <w:szCs w:val="16"/>
    </w:rPr>
  </w:style>
  <w:style w:type="paragraph" w:styleId="CommentText">
    <w:name w:val="annotation text"/>
    <w:basedOn w:val="Normal"/>
    <w:link w:val="CommentTextChar"/>
    <w:uiPriority w:val="99"/>
    <w:unhideWhenUsed/>
    <w:rsid w:val="00285F22"/>
    <w:pPr>
      <w:spacing w:line="240" w:lineRule="auto"/>
    </w:pPr>
    <w:rPr>
      <w:sz w:val="20"/>
      <w:szCs w:val="20"/>
      <w:lang w:val="en-US"/>
    </w:rPr>
  </w:style>
  <w:style w:type="character" w:customStyle="1" w:styleId="CommentTextChar">
    <w:name w:val="Comment Text Char"/>
    <w:basedOn w:val="DefaultParagraphFont"/>
    <w:link w:val="CommentText"/>
    <w:uiPriority w:val="99"/>
    <w:rsid w:val="00285F22"/>
    <w:rPr>
      <w:rFonts w:ascii="Times New Roman" w:hAnsi="Times New Roman"/>
      <w:sz w:val="20"/>
      <w:szCs w:val="20"/>
      <w:lang w:val="en-US"/>
    </w:rPr>
  </w:style>
  <w:style w:type="character" w:customStyle="1" w:styleId="Heading2Char">
    <w:name w:val="Heading 2 Char"/>
    <w:basedOn w:val="DefaultParagraphFont"/>
    <w:link w:val="Heading2"/>
    <w:uiPriority w:val="9"/>
    <w:rsid w:val="00F60227"/>
    <w:rPr>
      <w:rFonts w:ascii="Times New Roman" w:eastAsiaTheme="majorEastAsia" w:hAnsi="Times New Roman" w:cstheme="majorBidi"/>
      <w:b/>
      <w:szCs w:val="26"/>
    </w:rPr>
  </w:style>
  <w:style w:type="paragraph" w:styleId="Header">
    <w:name w:val="header"/>
    <w:basedOn w:val="Normal"/>
    <w:link w:val="HeaderChar"/>
    <w:uiPriority w:val="99"/>
    <w:unhideWhenUsed/>
    <w:rsid w:val="009232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32CA"/>
  </w:style>
  <w:style w:type="paragraph" w:styleId="Footer">
    <w:name w:val="footer"/>
    <w:basedOn w:val="Normal"/>
    <w:link w:val="FooterChar"/>
    <w:uiPriority w:val="99"/>
    <w:unhideWhenUsed/>
    <w:rsid w:val="009232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32CA"/>
  </w:style>
  <w:style w:type="table" w:styleId="TableGrid">
    <w:name w:val="Table Grid"/>
    <w:basedOn w:val="TableNormal"/>
    <w:uiPriority w:val="39"/>
    <w:rsid w:val="008F5B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017CE"/>
    <w:pPr>
      <w:ind w:left="720"/>
      <w:contextualSpacing/>
    </w:pPr>
  </w:style>
  <w:style w:type="paragraph" w:styleId="CommentSubject">
    <w:name w:val="annotation subject"/>
    <w:basedOn w:val="CommentText"/>
    <w:next w:val="CommentText"/>
    <w:link w:val="CommentSubjectChar"/>
    <w:uiPriority w:val="99"/>
    <w:semiHidden/>
    <w:unhideWhenUsed/>
    <w:rsid w:val="00130192"/>
    <w:rPr>
      <w:rFonts w:asciiTheme="minorHAnsi" w:hAnsiTheme="minorHAnsi"/>
      <w:b/>
      <w:bCs/>
      <w:lang w:val="en-ZW"/>
    </w:rPr>
  </w:style>
  <w:style w:type="character" w:customStyle="1" w:styleId="CommentSubjectChar">
    <w:name w:val="Comment Subject Char"/>
    <w:basedOn w:val="CommentTextChar"/>
    <w:link w:val="CommentSubject"/>
    <w:uiPriority w:val="99"/>
    <w:semiHidden/>
    <w:rsid w:val="00130192"/>
    <w:rPr>
      <w:rFonts w:ascii="Times New Roman" w:hAnsi="Times New Roman"/>
      <w:b/>
      <w:bCs/>
      <w:sz w:val="20"/>
      <w:szCs w:val="20"/>
      <w:lang w:val="en-US"/>
    </w:rPr>
  </w:style>
  <w:style w:type="table" w:styleId="TableGridLight">
    <w:name w:val="Grid Table Light"/>
    <w:basedOn w:val="TableNormal"/>
    <w:uiPriority w:val="40"/>
    <w:rsid w:val="009410D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9410D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laceholderText">
    <w:name w:val="Placeholder Text"/>
    <w:basedOn w:val="DefaultParagraphFont"/>
    <w:uiPriority w:val="99"/>
    <w:semiHidden/>
    <w:rsid w:val="00AF6C9F"/>
    <w:rPr>
      <w:color w:val="808080"/>
    </w:rPr>
  </w:style>
  <w:style w:type="character" w:customStyle="1" w:styleId="Heading3Char">
    <w:name w:val="Heading 3 Char"/>
    <w:basedOn w:val="DefaultParagraphFont"/>
    <w:link w:val="Heading3"/>
    <w:uiPriority w:val="9"/>
    <w:rsid w:val="00FA7FCD"/>
    <w:rPr>
      <w:rFonts w:ascii="Times New Roman" w:eastAsiaTheme="majorEastAsia" w:hAnsi="Times New Roman" w:cstheme="majorBidi"/>
      <w:b/>
      <w:bCs/>
      <w:i/>
      <w:szCs w:val="24"/>
    </w:rPr>
  </w:style>
  <w:style w:type="character" w:customStyle="1" w:styleId="cf01">
    <w:name w:val="cf01"/>
    <w:basedOn w:val="DefaultParagraphFont"/>
    <w:rsid w:val="00A97DD9"/>
    <w:rPr>
      <w:rFonts w:ascii="Segoe UI" w:hAnsi="Segoe UI" w:cs="Segoe UI" w:hint="default"/>
      <w:sz w:val="18"/>
      <w:szCs w:val="18"/>
    </w:rPr>
  </w:style>
  <w:style w:type="paragraph" w:styleId="Revision">
    <w:name w:val="Revision"/>
    <w:hidden/>
    <w:uiPriority w:val="99"/>
    <w:semiHidden/>
    <w:rsid w:val="007575F7"/>
    <w:pPr>
      <w:spacing w:after="0" w:line="240" w:lineRule="auto"/>
    </w:pPr>
    <w:rPr>
      <w:rFonts w:ascii="Times New Roman" w:hAnsi="Times New Roman"/>
    </w:rPr>
  </w:style>
  <w:style w:type="character" w:customStyle="1" w:styleId="Heading4Char">
    <w:name w:val="Heading 4 Char"/>
    <w:basedOn w:val="DefaultParagraphFont"/>
    <w:link w:val="Heading4"/>
    <w:uiPriority w:val="9"/>
    <w:rsid w:val="00094400"/>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212864"/>
    <w:rPr>
      <w:color w:val="0563C1" w:themeColor="hyperlink"/>
      <w:u w:val="single"/>
    </w:rPr>
  </w:style>
  <w:style w:type="character" w:styleId="UnresolvedMention">
    <w:name w:val="Unresolved Mention"/>
    <w:basedOn w:val="DefaultParagraphFont"/>
    <w:uiPriority w:val="99"/>
    <w:semiHidden/>
    <w:unhideWhenUsed/>
    <w:rsid w:val="00212864"/>
    <w:rPr>
      <w:color w:val="605E5C"/>
      <w:shd w:val="clear" w:color="auto" w:fill="E1DFDD"/>
    </w:rPr>
  </w:style>
  <w:style w:type="table" w:styleId="PlainTable1">
    <w:name w:val="Plain Table 1"/>
    <w:basedOn w:val="TableNormal"/>
    <w:uiPriority w:val="41"/>
    <w:rsid w:val="0017081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5068A1"/>
    <w:pPr>
      <w:spacing w:before="100" w:beforeAutospacing="1" w:after="100" w:afterAutospacing="1" w:line="240" w:lineRule="auto"/>
    </w:pPr>
    <w:rPr>
      <w:rFonts w:eastAsia="Times New Roman" w:cs="Times New Roman"/>
      <w:sz w:val="24"/>
      <w:szCs w:val="24"/>
      <w:lang w:eastAsia="en-ZW"/>
    </w:rPr>
  </w:style>
  <w:style w:type="paragraph" w:styleId="FootnoteText">
    <w:name w:val="footnote text"/>
    <w:basedOn w:val="Normal"/>
    <w:link w:val="FootnoteTextChar"/>
    <w:uiPriority w:val="99"/>
    <w:semiHidden/>
    <w:unhideWhenUsed/>
    <w:rsid w:val="00163A2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3A20"/>
    <w:rPr>
      <w:rFonts w:ascii="Times New Roman" w:hAnsi="Times New Roman"/>
      <w:sz w:val="20"/>
      <w:szCs w:val="20"/>
    </w:rPr>
  </w:style>
  <w:style w:type="character" w:styleId="FootnoteReference">
    <w:name w:val="footnote reference"/>
    <w:basedOn w:val="DefaultParagraphFont"/>
    <w:uiPriority w:val="99"/>
    <w:semiHidden/>
    <w:unhideWhenUsed/>
    <w:rsid w:val="00163A2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884277">
      <w:bodyDiv w:val="1"/>
      <w:marLeft w:val="0"/>
      <w:marRight w:val="0"/>
      <w:marTop w:val="0"/>
      <w:marBottom w:val="0"/>
      <w:divBdr>
        <w:top w:val="none" w:sz="0" w:space="0" w:color="auto"/>
        <w:left w:val="none" w:sz="0" w:space="0" w:color="auto"/>
        <w:bottom w:val="none" w:sz="0" w:space="0" w:color="auto"/>
        <w:right w:val="none" w:sz="0" w:space="0" w:color="auto"/>
      </w:divBdr>
    </w:div>
    <w:div w:id="217864328">
      <w:bodyDiv w:val="1"/>
      <w:marLeft w:val="0"/>
      <w:marRight w:val="0"/>
      <w:marTop w:val="0"/>
      <w:marBottom w:val="0"/>
      <w:divBdr>
        <w:top w:val="none" w:sz="0" w:space="0" w:color="auto"/>
        <w:left w:val="none" w:sz="0" w:space="0" w:color="auto"/>
        <w:bottom w:val="none" w:sz="0" w:space="0" w:color="auto"/>
        <w:right w:val="none" w:sz="0" w:space="0" w:color="auto"/>
      </w:divBdr>
    </w:div>
    <w:div w:id="1016886656">
      <w:bodyDiv w:val="1"/>
      <w:marLeft w:val="0"/>
      <w:marRight w:val="0"/>
      <w:marTop w:val="0"/>
      <w:marBottom w:val="0"/>
      <w:divBdr>
        <w:top w:val="none" w:sz="0" w:space="0" w:color="auto"/>
        <w:left w:val="none" w:sz="0" w:space="0" w:color="auto"/>
        <w:bottom w:val="none" w:sz="0" w:space="0" w:color="auto"/>
        <w:right w:val="none" w:sz="0" w:space="0" w:color="auto"/>
      </w:divBdr>
    </w:div>
    <w:div w:id="1277523295">
      <w:bodyDiv w:val="1"/>
      <w:marLeft w:val="0"/>
      <w:marRight w:val="0"/>
      <w:marTop w:val="0"/>
      <w:marBottom w:val="0"/>
      <w:divBdr>
        <w:top w:val="none" w:sz="0" w:space="0" w:color="auto"/>
        <w:left w:val="none" w:sz="0" w:space="0" w:color="auto"/>
        <w:bottom w:val="none" w:sz="0" w:space="0" w:color="auto"/>
        <w:right w:val="none" w:sz="0" w:space="0" w:color="auto"/>
      </w:divBdr>
    </w:div>
    <w:div w:id="1636059778">
      <w:bodyDiv w:val="1"/>
      <w:marLeft w:val="0"/>
      <w:marRight w:val="0"/>
      <w:marTop w:val="0"/>
      <w:marBottom w:val="0"/>
      <w:divBdr>
        <w:top w:val="none" w:sz="0" w:space="0" w:color="auto"/>
        <w:left w:val="none" w:sz="0" w:space="0" w:color="auto"/>
        <w:bottom w:val="none" w:sz="0" w:space="0" w:color="auto"/>
        <w:right w:val="none" w:sz="0" w:space="0" w:color="auto"/>
      </w:divBdr>
    </w:div>
    <w:div w:id="2060199718">
      <w:bodyDiv w:val="1"/>
      <w:marLeft w:val="0"/>
      <w:marRight w:val="0"/>
      <w:marTop w:val="0"/>
      <w:marBottom w:val="0"/>
      <w:divBdr>
        <w:top w:val="none" w:sz="0" w:space="0" w:color="auto"/>
        <w:left w:val="none" w:sz="0" w:space="0" w:color="auto"/>
        <w:bottom w:val="none" w:sz="0" w:space="0" w:color="auto"/>
        <w:right w:val="none" w:sz="0" w:space="0" w:color="auto"/>
      </w:divBdr>
    </w:div>
    <w:div w:id="2094667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2.png"/><Relationship Id="rId68"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8" Type="http://schemas.openxmlformats.org/officeDocument/2006/relationships/image" Target="media/image38.png"/><Relationship Id="rId66"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56" Type="http://schemas.openxmlformats.org/officeDocument/2006/relationships/image" Target="media/image360.png"/><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comments" Target="comments.xml"/><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footer" Target="footer1.xml"/><Relationship Id="rId70"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57" Type="http://schemas.openxmlformats.org/officeDocument/2006/relationships/image" Target="media/image37.png"/><Relationship Id="rId10" Type="http://schemas.microsoft.com/office/2016/09/relationships/commentsIds" Target="commentsIds.xml"/><Relationship Id="rId31" Type="http://schemas.openxmlformats.org/officeDocument/2006/relationships/image" Target="media/image20.png"/><Relationship Id="rId44"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_rels/footnotes.xml.rels><?xml version="1.0" encoding="UTF-8" standalone="yes"?>
<Relationships xmlns="http://schemas.openxmlformats.org/package/2006/relationships"><Relationship Id="rId1" Type="http://schemas.openxmlformats.org/officeDocument/2006/relationships/hyperlink" Target="https://git.wageningenur.nl/urfel001/igp-simulation-setu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EF257-E415-46C9-8742-3925D129E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14708</TotalTime>
  <Pages>26</Pages>
  <Words>6585</Words>
  <Characters>37539</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Maxwell Mkondiwa</dc:creator>
  <cp:keywords/>
  <dc:description/>
  <cp:lastModifiedBy>Urfels, Anton (IRRI)</cp:lastModifiedBy>
  <cp:revision>586</cp:revision>
  <dcterms:created xsi:type="dcterms:W3CDTF">2023-02-17T02:33:00Z</dcterms:created>
  <dcterms:modified xsi:type="dcterms:W3CDTF">2023-10-07T06:50:00Z</dcterms:modified>
</cp:coreProperties>
</file>