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4F3C7522" w:rsidR="00A1759F" w:rsidRPr="008E73ED" w:rsidRDefault="007464EB">
      <w:pPr>
        <w:rPr>
          <w:rFonts w:ascii="Gill Sans MT" w:hAnsi="Gill Sans MT"/>
          <w:b/>
          <w:bCs/>
        </w:rPr>
      </w:pPr>
      <w:commentRangeStart w:id="2"/>
      <w:r>
        <w:rPr>
          <w:rFonts w:ascii="Gill Sans MT" w:hAnsi="Gill Sans MT"/>
          <w:b/>
          <w:bCs/>
        </w:rPr>
        <w:t>Spatial</w:t>
      </w:r>
      <w:r w:rsidR="00A40FB7">
        <w:rPr>
          <w:rFonts w:ascii="Gill Sans MT" w:hAnsi="Gill Sans MT"/>
          <w:b/>
          <w:bCs/>
        </w:rPr>
        <w:t xml:space="preserve">ly </w:t>
      </w:r>
      <w:ins w:id="3" w:author="MKONDIWA, Maxwell (CIMMYT-India)" w:date="2023-07-26T14:38:00Z">
        <w:r w:rsidR="008E2898">
          <w:rPr>
            <w:rFonts w:ascii="Gill Sans MT" w:hAnsi="Gill Sans MT"/>
            <w:b/>
            <w:bCs/>
          </w:rPr>
          <w:t>differentiated</w:t>
        </w:r>
      </w:ins>
      <w:del w:id="4" w:author="MKONDIWA, Maxwell (CIMMYT-India)" w:date="2023-07-26T14:38:00Z">
        <w:r w:rsidR="00A40FB7" w:rsidDel="008E2898">
          <w:rPr>
            <w:rFonts w:ascii="Gill Sans MT" w:hAnsi="Gill Sans MT"/>
            <w:b/>
            <w:bCs/>
          </w:rPr>
          <w:delText>explicit</w:delText>
        </w:r>
      </w:del>
      <w:r>
        <w:rPr>
          <w:rFonts w:ascii="Gill Sans MT" w:hAnsi="Gill Sans MT"/>
          <w:b/>
          <w:bCs/>
        </w:rPr>
        <w:t xml:space="preserve"> </w:t>
      </w:r>
      <w:r w:rsidR="00015FB6">
        <w:rPr>
          <w:rFonts w:ascii="Gill Sans MT" w:hAnsi="Gill Sans MT"/>
          <w:b/>
          <w:bCs/>
        </w:rPr>
        <w:t>yield</w:t>
      </w:r>
      <w:r w:rsidR="0003232F">
        <w:rPr>
          <w:rFonts w:ascii="Gill Sans MT" w:hAnsi="Gill Sans MT"/>
          <w:b/>
          <w:bCs/>
        </w:rPr>
        <w:t xml:space="preserve"> and economic</w:t>
      </w:r>
      <w:r>
        <w:rPr>
          <w:rFonts w:ascii="Gill Sans MT" w:hAnsi="Gill Sans MT"/>
          <w:b/>
          <w:bCs/>
        </w:rPr>
        <w:t xml:space="preserve"> risk</w:t>
      </w:r>
      <w:r w:rsidR="00A40FB7">
        <w:rPr>
          <w:rFonts w:ascii="Gill Sans MT" w:hAnsi="Gill Sans MT"/>
          <w:b/>
          <w:bCs/>
        </w:rPr>
        <w:t xml:space="preserve">s </w:t>
      </w:r>
      <w:r w:rsidR="0086162C">
        <w:rPr>
          <w:rFonts w:ascii="Gill Sans MT" w:hAnsi="Gill Sans MT"/>
          <w:b/>
          <w:bCs/>
        </w:rPr>
        <w:t>of r</w:t>
      </w:r>
      <w:r w:rsidR="00EC57D4">
        <w:rPr>
          <w:rFonts w:ascii="Gill Sans MT" w:hAnsi="Gill Sans MT"/>
          <w:b/>
          <w:bCs/>
        </w:rPr>
        <w:t>ice planting date strategies</w:t>
      </w:r>
      <w:r w:rsidR="0086162C">
        <w:rPr>
          <w:rFonts w:ascii="Gill Sans MT" w:hAnsi="Gill Sans MT"/>
          <w:b/>
          <w:bCs/>
        </w:rPr>
        <w:t xml:space="preserve"> for </w:t>
      </w:r>
      <w:del w:id="5" w:author="MKONDIWA, Maxwell (CIMMYT-India)" w:date="2023-07-30T08:50:00Z">
        <w:r w:rsidR="0086162C" w:rsidDel="00A309EC">
          <w:rPr>
            <w:rFonts w:ascii="Gill Sans MT" w:hAnsi="Gill Sans MT"/>
            <w:b/>
            <w:bCs/>
          </w:rPr>
          <w:delText xml:space="preserve">eastern </w:delText>
        </w:r>
      </w:del>
      <w:r w:rsidR="0086162C">
        <w:rPr>
          <w:rFonts w:ascii="Gill Sans MT" w:hAnsi="Gill Sans MT"/>
          <w:b/>
          <w:bCs/>
        </w:rPr>
        <w:t>Indo-Gangetic Plains</w:t>
      </w:r>
      <w:commentRangeEnd w:id="2"/>
      <w:r w:rsidR="006D01ED">
        <w:rPr>
          <w:rStyle w:val="CommentReference"/>
          <w:lang w:val="en-US"/>
        </w:rPr>
        <w:commentReference w:id="2"/>
      </w:r>
      <w:r w:rsidR="00641973">
        <w:rPr>
          <w:rFonts w:ascii="Gill Sans MT" w:hAnsi="Gill Sans MT"/>
          <w:b/>
          <w:bCs/>
        </w:rPr>
        <w:t xml:space="preserve">: </w:t>
      </w:r>
      <w:r w:rsidR="00641973" w:rsidRPr="00641973">
        <w:rPr>
          <w:rFonts w:ascii="Gill Sans MT" w:hAnsi="Gill Sans MT"/>
          <w:b/>
          <w:bCs/>
        </w:rPr>
        <w:t>A computational risk modelling approach</w:t>
      </w:r>
    </w:p>
    <w:p w14:paraId="4ED85149" w14:textId="345EA7BF" w:rsidR="00621E03" w:rsidRPr="008E73ED" w:rsidRDefault="00621E03" w:rsidP="0099369D">
      <w:pPr>
        <w:pStyle w:val="Heading1"/>
      </w:pPr>
      <w:r w:rsidRPr="008E73ED">
        <w:t>Abstra</w:t>
      </w:r>
      <w:r w:rsidR="005C4819" w:rsidRPr="008E73ED">
        <w:t>ct</w:t>
      </w:r>
    </w:p>
    <w:p w14:paraId="3880B4C6" w14:textId="26C9BB89" w:rsidR="005C4819" w:rsidRPr="008E73ED" w:rsidRDefault="002737A7" w:rsidP="00412F53">
      <w:pPr>
        <w:jc w:val="both"/>
        <w:rPr>
          <w:rFonts w:ascii="Gill Sans MT" w:hAnsi="Gill Sans MT"/>
        </w:rPr>
      </w:pPr>
      <w:r>
        <w:rPr>
          <w:rFonts w:ascii="Gill Sans MT" w:hAnsi="Gill Sans MT"/>
        </w:rPr>
        <w:t>Advancing the planting date of rice has been heralded as the entry point for system optimization in rice-wheat</w:t>
      </w:r>
      <w:ins w:id="6" w:author="MKONDIWA, Maxwell (CIMMYT-India)" w:date="2023-07-26T14:25:00Z">
        <w:r w:rsidR="00387102">
          <w:rPr>
            <w:rFonts w:ascii="Gill Sans MT" w:hAnsi="Gill Sans MT"/>
          </w:rPr>
          <w:t xml:space="preserve"> rotational</w:t>
        </w:r>
      </w:ins>
      <w:r>
        <w:rPr>
          <w:rFonts w:ascii="Gill Sans MT" w:hAnsi="Gill Sans MT"/>
        </w:rPr>
        <w:t xml:space="preserve"> cropping systems in </w:t>
      </w:r>
      <w:r w:rsidR="004D6300">
        <w:rPr>
          <w:rFonts w:ascii="Gill Sans MT" w:hAnsi="Gill Sans MT"/>
        </w:rPr>
        <w:t>the</w:t>
      </w:r>
      <w:del w:id="7" w:author="MKONDIWA, Maxwell (CIMMYT-India)" w:date="2023-07-26T14:12:00Z">
        <w:r w:rsidR="004D6300" w:rsidDel="00361623">
          <w:rPr>
            <w:rFonts w:ascii="Gill Sans MT" w:hAnsi="Gill Sans MT"/>
          </w:rPr>
          <w:delText xml:space="preserve"> Eastern</w:delText>
        </w:r>
      </w:del>
      <w:r w:rsidR="004D6300">
        <w:rPr>
          <w:rFonts w:ascii="Gill Sans MT" w:hAnsi="Gill Sans MT"/>
        </w:rPr>
        <w:t xml:space="preserve"> Indo-Gangetic Plain</w:t>
      </w:r>
      <w:r w:rsidR="003B7D9B">
        <w:rPr>
          <w:rFonts w:ascii="Gill Sans MT" w:hAnsi="Gill Sans MT"/>
        </w:rPr>
        <w:t>s</w:t>
      </w:r>
      <w:ins w:id="8" w:author="MKONDIWA, Maxwell (CIMMYT-India)" w:date="2023-08-13T10:24:00Z">
        <w:r w:rsidR="006248E2">
          <w:rPr>
            <w:rFonts w:ascii="Gill Sans MT" w:hAnsi="Gill Sans MT"/>
          </w:rPr>
          <w:t xml:space="preserve"> (IGP)</w:t>
        </w:r>
      </w:ins>
      <w:r w:rsidR="004D6300">
        <w:rPr>
          <w:rFonts w:ascii="Gill Sans MT" w:hAnsi="Gill Sans MT"/>
        </w:rPr>
        <w:t xml:space="preserve">. </w:t>
      </w:r>
      <w:r w:rsidR="003F5484">
        <w:rPr>
          <w:rFonts w:ascii="Gill Sans MT" w:hAnsi="Gill Sans MT"/>
        </w:rPr>
        <w:t xml:space="preserve">Much of </w:t>
      </w:r>
      <w:ins w:id="9" w:author="MKONDIWA, Maxwell (CIMMYT-India)" w:date="2023-07-26T14:10:00Z">
        <w:r w:rsidR="00A56EAB">
          <w:rPr>
            <w:rFonts w:ascii="Gill Sans MT" w:hAnsi="Gill Sans MT"/>
          </w:rPr>
          <w:t xml:space="preserve">the </w:t>
        </w:r>
      </w:ins>
      <w:del w:id="10" w:author="MKONDIWA, Maxwell (CIMMYT-India)" w:date="2023-07-26T14:10:00Z">
        <w:r w:rsidR="003F5484" w:rsidDel="00B6349B">
          <w:rPr>
            <w:rFonts w:ascii="Gill Sans MT" w:hAnsi="Gill Sans MT"/>
          </w:rPr>
          <w:delText xml:space="preserve">that </w:delText>
        </w:r>
      </w:del>
      <w:r w:rsidR="003F5484">
        <w:rPr>
          <w:rFonts w:ascii="Gill Sans MT" w:hAnsi="Gill Sans MT"/>
        </w:rPr>
        <w:t>evidence</w:t>
      </w:r>
      <w:ins w:id="11" w:author="MKONDIWA, Maxwell (CIMMYT-India)" w:date="2023-07-26T14:10:00Z">
        <w:r w:rsidR="00A56EAB">
          <w:rPr>
            <w:rFonts w:ascii="Gill Sans MT" w:hAnsi="Gill Sans MT"/>
          </w:rPr>
          <w:t xml:space="preserve"> </w:t>
        </w:r>
      </w:ins>
      <w:ins w:id="12" w:author="MKONDIWA, Maxwell (CIMMYT-India)" w:date="2023-07-26T14:26:00Z">
        <w:r w:rsidR="001A6708">
          <w:rPr>
            <w:rFonts w:ascii="Gill Sans MT" w:hAnsi="Gill Sans MT"/>
          </w:rPr>
          <w:t xml:space="preserve">behind this </w:t>
        </w:r>
        <w:r w:rsidR="00056CF1">
          <w:rPr>
            <w:rFonts w:ascii="Gill Sans MT" w:hAnsi="Gill Sans MT"/>
          </w:rPr>
          <w:t xml:space="preserve">recommendation </w:t>
        </w:r>
      </w:ins>
      <w:del w:id="13" w:author="MKONDIWA, Maxwell (CIMMYT-India)" w:date="2023-07-26T14:25:00Z">
        <w:r w:rsidR="003F5484" w:rsidDel="001A6708">
          <w:rPr>
            <w:rFonts w:ascii="Gill Sans MT" w:hAnsi="Gill Sans MT"/>
          </w:rPr>
          <w:delText xml:space="preserve"> </w:delText>
        </w:r>
      </w:del>
      <w:r w:rsidR="003F5484">
        <w:rPr>
          <w:rFonts w:ascii="Gill Sans MT" w:hAnsi="Gill Sans MT"/>
        </w:rPr>
        <w:t xml:space="preserve">focuses on the productivity and resilience benefits, but less on the </w:t>
      </w:r>
      <w:r w:rsidR="00D80F74">
        <w:rPr>
          <w:rFonts w:ascii="Gill Sans MT" w:hAnsi="Gill Sans MT"/>
        </w:rPr>
        <w:t xml:space="preserve">monetary and risk implications of such </w:t>
      </w:r>
      <w:r w:rsidR="007C4D80">
        <w:rPr>
          <w:rFonts w:ascii="Gill Sans MT" w:hAnsi="Gill Sans MT"/>
        </w:rPr>
        <w:t>a planting date adjustment</w:t>
      </w:r>
      <w:r w:rsidR="00D80F74">
        <w:rPr>
          <w:rFonts w:ascii="Gill Sans MT" w:hAnsi="Gill Sans MT"/>
        </w:rPr>
        <w:t xml:space="preserve">. </w:t>
      </w:r>
      <w:r w:rsidR="0037024F" w:rsidRPr="008E73ED">
        <w:rPr>
          <w:rFonts w:ascii="Gill Sans MT" w:hAnsi="Gill Sans MT"/>
        </w:rPr>
        <w:t xml:space="preserve">In this paper, we </w:t>
      </w:r>
      <w:r w:rsidR="00E86DFA" w:rsidRPr="008E73ED">
        <w:rPr>
          <w:rFonts w:ascii="Gill Sans MT" w:hAnsi="Gill Sans MT"/>
        </w:rPr>
        <w:t>use</w:t>
      </w:r>
      <w:r w:rsidR="0006207A" w:rsidRPr="008E73ED">
        <w:rPr>
          <w:rFonts w:ascii="Gill Sans MT" w:hAnsi="Gill Sans MT"/>
        </w:rPr>
        <w:t xml:space="preserve"> </w:t>
      </w:r>
      <w:r w:rsidR="003B7D9B">
        <w:rPr>
          <w:rFonts w:ascii="Gill Sans MT" w:hAnsi="Gill Sans MT"/>
        </w:rPr>
        <w:t xml:space="preserve">a gridded </w:t>
      </w:r>
      <w:r w:rsidR="00456A08" w:rsidRPr="008E73ED">
        <w:rPr>
          <w:rFonts w:ascii="Gill Sans MT" w:hAnsi="Gill Sans MT"/>
        </w:rPr>
        <w:t>crop simulation</w:t>
      </w:r>
      <w:r w:rsidR="003B7D9B">
        <w:rPr>
          <w:rFonts w:ascii="Gill Sans MT" w:hAnsi="Gill Sans MT"/>
        </w:rPr>
        <w:t xml:space="preserve"> model</w:t>
      </w:r>
      <w:r w:rsidR="00456A08" w:rsidRPr="008E73ED">
        <w:rPr>
          <w:rFonts w:ascii="Gill Sans MT" w:hAnsi="Gill Sans MT"/>
        </w:rPr>
        <w:t xml:space="preserve"> </w:t>
      </w:r>
      <w:r w:rsidR="00A50F1F" w:rsidRPr="008E73ED">
        <w:rPr>
          <w:rFonts w:ascii="Gill Sans MT" w:hAnsi="Gill Sans MT"/>
        </w:rPr>
        <w:t>and</w:t>
      </w:r>
      <w:r w:rsidR="0006207A" w:rsidRPr="008E73ED">
        <w:rPr>
          <w:rFonts w:ascii="Gill Sans MT" w:hAnsi="Gill Sans MT"/>
        </w:rPr>
        <w:t xml:space="preserve"> </w:t>
      </w:r>
      <w:ins w:id="14" w:author="MKONDIWA, Maxwell (CIMMYT-India)" w:date="2023-07-26T14:11:00Z">
        <w:r w:rsidR="007470A9">
          <w:rPr>
            <w:rFonts w:ascii="Gill Sans MT" w:hAnsi="Gill Sans MT"/>
          </w:rPr>
          <w:t xml:space="preserve">a </w:t>
        </w:r>
      </w:ins>
      <w:r w:rsidR="00A50F1F" w:rsidRPr="008E73ED">
        <w:rPr>
          <w:rFonts w:ascii="Gill Sans MT" w:hAnsi="Gill Sans MT"/>
        </w:rPr>
        <w:t xml:space="preserve">computational </w:t>
      </w:r>
      <w:del w:id="15" w:author="MKONDIWA, Maxwell (CIMMYT-India)" w:date="2023-07-26T14:11:00Z">
        <w:r w:rsidR="00A50F1F" w:rsidRPr="008E73ED" w:rsidDel="007470A9">
          <w:rPr>
            <w:rFonts w:ascii="Gill Sans MT" w:hAnsi="Gill Sans MT"/>
          </w:rPr>
          <w:delText xml:space="preserve">economic </w:delText>
        </w:r>
      </w:del>
      <w:r w:rsidR="0097398A">
        <w:rPr>
          <w:rFonts w:ascii="Gill Sans MT" w:hAnsi="Gill Sans MT"/>
        </w:rPr>
        <w:t xml:space="preserve">risk </w:t>
      </w:r>
      <w:r w:rsidR="00A50F1F" w:rsidRPr="008E73ED">
        <w:rPr>
          <w:rFonts w:ascii="Gill Sans MT" w:hAnsi="Gill Sans MT"/>
        </w:rPr>
        <w:t>model</w:t>
      </w:r>
      <w:del w:id="16" w:author="MKONDIWA, Maxwell (CIMMYT-India)" w:date="2023-07-26T14:11:00Z">
        <w:r w:rsidR="0006207A" w:rsidRPr="008E73ED" w:rsidDel="007470A9">
          <w:rPr>
            <w:rFonts w:ascii="Gill Sans MT" w:hAnsi="Gill Sans MT"/>
          </w:rPr>
          <w:delText>s</w:delText>
        </w:r>
      </w:del>
      <w:r w:rsidR="00A50F1F" w:rsidRPr="008E73ED">
        <w:rPr>
          <w:rFonts w:ascii="Gill Sans MT" w:hAnsi="Gill Sans MT"/>
        </w:rPr>
        <w:t xml:space="preserve"> of </w:t>
      </w:r>
      <w:r w:rsidR="00124A73" w:rsidRPr="008E73ED">
        <w:rPr>
          <w:rFonts w:ascii="Gill Sans MT" w:hAnsi="Gill Sans MT"/>
        </w:rPr>
        <w:t>evaluating risky portfolio</w:t>
      </w:r>
      <w:ins w:id="17" w:author="MKONDIWA, Maxwell (CIMMYT-India)" w:date="2023-07-26T14:11:00Z">
        <w:r w:rsidR="007470A9">
          <w:rPr>
            <w:rFonts w:ascii="Gill Sans MT" w:hAnsi="Gill Sans MT"/>
          </w:rPr>
          <w:t xml:space="preserve">s </w:t>
        </w:r>
      </w:ins>
      <w:del w:id="18" w:author="MKONDIWA, Maxwell (CIMMYT-India)" w:date="2023-07-26T14:11:00Z">
        <w:r w:rsidR="008E1910" w:rsidRPr="008E73ED" w:rsidDel="007470A9">
          <w:rPr>
            <w:rFonts w:ascii="Gill Sans MT" w:hAnsi="Gill Sans MT"/>
          </w:rPr>
          <w:delText>s</w:delText>
        </w:r>
        <w:r w:rsidR="007C4D80" w:rsidDel="007470A9">
          <w:rPr>
            <w:rFonts w:ascii="Gill Sans MT" w:hAnsi="Gill Sans MT"/>
          </w:rPr>
          <w:delText>—second order stocha</w:delText>
        </w:r>
        <w:r w:rsidR="007C4D80" w:rsidRPr="00F8669A" w:rsidDel="007470A9">
          <w:rPr>
            <w:rFonts w:ascii="Gill Sans MT" w:hAnsi="Gill Sans MT"/>
          </w:rPr>
          <w:delText>stic dominance—</w:delText>
        </w:r>
      </w:del>
      <w:r w:rsidR="008E1910" w:rsidRPr="00F8669A">
        <w:rPr>
          <w:rFonts w:ascii="Gill Sans MT" w:hAnsi="Gill Sans MT"/>
        </w:rPr>
        <w:t>to</w:t>
      </w:r>
      <w:r w:rsidR="007C4D80" w:rsidRPr="00F8669A">
        <w:rPr>
          <w:rFonts w:ascii="Gill Sans MT" w:hAnsi="Gill Sans MT"/>
        </w:rPr>
        <w:t xml:space="preserve"> </w:t>
      </w:r>
      <w:r w:rsidR="000C5362" w:rsidRPr="00F8669A">
        <w:rPr>
          <w:rFonts w:ascii="Gill Sans MT" w:hAnsi="Gill Sans MT"/>
        </w:rPr>
        <w:t xml:space="preserve">spatially </w:t>
      </w:r>
      <w:r w:rsidR="008E1910" w:rsidRPr="00F8669A">
        <w:rPr>
          <w:rFonts w:ascii="Gill Sans MT" w:hAnsi="Gill Sans MT"/>
        </w:rPr>
        <w:t>assess th</w:t>
      </w:r>
      <w:r w:rsidR="00602C4C" w:rsidRPr="00F8669A">
        <w:rPr>
          <w:rFonts w:ascii="Gill Sans MT" w:hAnsi="Gill Sans MT"/>
        </w:rPr>
        <w:t xml:space="preserve">e economic potential of </w:t>
      </w:r>
      <w:r w:rsidR="00EB2BFD" w:rsidRPr="00F8669A">
        <w:rPr>
          <w:rFonts w:ascii="Gill Sans MT" w:hAnsi="Gill Sans MT"/>
        </w:rPr>
        <w:t xml:space="preserve">alternative rice planting date strategies. </w:t>
      </w:r>
      <w:r w:rsidR="007C4D80" w:rsidRPr="00F8669A">
        <w:rPr>
          <w:rFonts w:ascii="Gill Sans MT" w:hAnsi="Gill Sans MT"/>
        </w:rPr>
        <w:t xml:space="preserve"> </w:t>
      </w:r>
      <w:r w:rsidR="007D0CEF" w:rsidRPr="00F8669A">
        <w:rPr>
          <w:rFonts w:ascii="Gill Sans MT" w:hAnsi="Gill Sans MT"/>
        </w:rPr>
        <w:t>We find that</w:t>
      </w:r>
      <w:r w:rsidR="00865795" w:rsidRPr="00F8669A">
        <w:rPr>
          <w:rFonts w:ascii="Gill Sans MT" w:hAnsi="Gill Sans MT"/>
        </w:rPr>
        <w:t xml:space="preserve"> sowing</w:t>
      </w:r>
      <w:r w:rsidR="00865795">
        <w:rPr>
          <w:rFonts w:ascii="Gill Sans MT" w:hAnsi="Gill Sans MT"/>
        </w:rPr>
        <w:t xml:space="preserve"> </w:t>
      </w:r>
      <w:r w:rsidR="000B4360">
        <w:rPr>
          <w:rFonts w:ascii="Gill Sans MT" w:hAnsi="Gill Sans MT"/>
        </w:rPr>
        <w:t xml:space="preserve">a long duration variety of rice with monsoon onset is </w:t>
      </w:r>
      <w:r w:rsidR="006901B7">
        <w:rPr>
          <w:rFonts w:ascii="Gill Sans MT" w:hAnsi="Gill Sans MT"/>
        </w:rPr>
        <w:t>more economically beneficial</w:t>
      </w:r>
      <w:ins w:id="19" w:author="MKONDIWA, Maxwell (CIMMYT-India)" w:date="2023-07-26T14:12:00Z">
        <w:r w:rsidR="00B068AD">
          <w:rPr>
            <w:rFonts w:ascii="Gill Sans MT" w:hAnsi="Gill Sans MT"/>
          </w:rPr>
          <w:t xml:space="preserve"> even</w:t>
        </w:r>
      </w:ins>
      <w:r w:rsidR="00A601A6">
        <w:rPr>
          <w:rFonts w:ascii="Gill Sans MT" w:hAnsi="Gill Sans MT"/>
        </w:rPr>
        <w:t xml:space="preserve"> for a risk averse farmer</w:t>
      </w:r>
      <w:r w:rsidR="00860D8C">
        <w:rPr>
          <w:rFonts w:ascii="Gill Sans MT" w:hAnsi="Gill Sans MT"/>
        </w:rPr>
        <w:t xml:space="preserve"> in Bihar </w:t>
      </w:r>
      <w:r w:rsidR="00232205">
        <w:rPr>
          <w:rFonts w:ascii="Gill Sans MT" w:hAnsi="Gill Sans MT"/>
        </w:rPr>
        <w:t xml:space="preserve">consistent with prior evidence that showed that </w:t>
      </w:r>
      <w:r w:rsidR="006A34E1">
        <w:rPr>
          <w:rFonts w:ascii="Gill Sans MT" w:hAnsi="Gill Sans MT"/>
        </w:rPr>
        <w:t>this strategy gives higher system caloric yield</w:t>
      </w:r>
      <w:ins w:id="20" w:author="MKONDIWA, Maxwell (CIMMYT-India)" w:date="2023-07-26T14:12:00Z">
        <w:r w:rsidR="00361623">
          <w:rPr>
            <w:rFonts w:ascii="Gill Sans MT" w:hAnsi="Gill Sans MT"/>
          </w:rPr>
          <w:t xml:space="preserve"> for a risk neutral farmer</w:t>
        </w:r>
      </w:ins>
      <w:r w:rsidR="006901B7">
        <w:rPr>
          <w:rFonts w:ascii="Gill Sans MT" w:hAnsi="Gill Sans MT"/>
        </w:rPr>
        <w:t xml:space="preserve">. </w:t>
      </w:r>
      <w:r w:rsidR="00227899">
        <w:rPr>
          <w:rFonts w:ascii="Gill Sans MT" w:hAnsi="Gill Sans MT"/>
        </w:rPr>
        <w:t>Our approach has however identified</w:t>
      </w:r>
      <w:del w:id="21" w:author="MKONDIWA, Maxwell (CIMMYT-India)" w:date="2023-07-30T09:49:00Z">
        <w:r w:rsidR="00227899" w:rsidDel="00C94EA5">
          <w:rPr>
            <w:rFonts w:ascii="Gill Sans MT" w:hAnsi="Gill Sans MT"/>
          </w:rPr>
          <w:delText xml:space="preserve"> </w:delText>
        </w:r>
        <w:r w:rsidR="007B5BA0" w:rsidDel="00C94EA5">
          <w:rPr>
            <w:rFonts w:ascii="Gill Sans MT" w:hAnsi="Gill Sans MT"/>
          </w:rPr>
          <w:delText>a</w:delText>
        </w:r>
      </w:del>
      <w:r w:rsidR="007B5BA0">
        <w:rPr>
          <w:rFonts w:ascii="Gill Sans MT" w:hAnsi="Gill Sans MT"/>
        </w:rPr>
        <w:t xml:space="preserve"> </w:t>
      </w:r>
      <w:del w:id="22" w:author="MKONDIWA, Maxwell (CIMMYT-India)" w:date="2023-07-30T09:49:00Z">
        <w:r w:rsidR="007B5BA0" w:rsidDel="00C94EA5">
          <w:rPr>
            <w:rFonts w:ascii="Gill Sans MT" w:hAnsi="Gill Sans MT"/>
          </w:rPr>
          <w:delText xml:space="preserve">small set of </w:delText>
        </w:r>
      </w:del>
      <w:r w:rsidR="007B5BA0">
        <w:rPr>
          <w:rFonts w:ascii="Gill Sans MT" w:hAnsi="Gill Sans MT"/>
        </w:rPr>
        <w:t>locations in</w:t>
      </w:r>
      <w:ins w:id="23" w:author="MKONDIWA, Maxwell (CIMMYT-India)" w:date="2023-07-26T14:13:00Z">
        <w:r w:rsidR="00252752">
          <w:rPr>
            <w:rFonts w:ascii="Gill Sans MT" w:hAnsi="Gill Sans MT"/>
          </w:rPr>
          <w:t xml:space="preserve"> the</w:t>
        </w:r>
      </w:ins>
      <w:r w:rsidR="007B5BA0">
        <w:rPr>
          <w:rFonts w:ascii="Gill Sans MT" w:hAnsi="Gill Sans MT"/>
        </w:rPr>
        <w:t xml:space="preserve"> </w:t>
      </w:r>
      <w:del w:id="24" w:author="MKONDIWA, Maxwell (CIMMYT-India)" w:date="2023-07-26T14:12:00Z">
        <w:r w:rsidR="007B5BA0" w:rsidDel="00361623">
          <w:rPr>
            <w:rFonts w:ascii="Gill Sans MT" w:hAnsi="Gill Sans MT"/>
          </w:rPr>
          <w:delText>Bihar</w:delText>
        </w:r>
        <w:r w:rsidR="00227899" w:rsidDel="00361623">
          <w:rPr>
            <w:rFonts w:ascii="Gill Sans MT" w:hAnsi="Gill Sans MT"/>
          </w:rPr>
          <w:delText xml:space="preserve"> </w:delText>
        </w:r>
      </w:del>
      <w:ins w:id="25" w:author="MKONDIWA, Maxwell (CIMMYT-India)" w:date="2023-07-26T14:12:00Z">
        <w:r w:rsidR="00361623">
          <w:rPr>
            <w:rFonts w:ascii="Gill Sans MT" w:hAnsi="Gill Sans MT"/>
          </w:rPr>
          <w:t>area of interest</w:t>
        </w:r>
      </w:ins>
      <w:ins w:id="26" w:author="MKONDIWA, Maxwell (CIMMYT-India)" w:date="2023-08-13T10:23:00Z">
        <w:r w:rsidR="007A6318">
          <w:rPr>
            <w:rFonts w:ascii="Gill Sans MT" w:hAnsi="Gill Sans MT"/>
          </w:rPr>
          <w:t xml:space="preserve">, especially Northwestern </w:t>
        </w:r>
      </w:ins>
      <w:ins w:id="27" w:author="MKONDIWA, Maxwell (CIMMYT-India)" w:date="2023-08-13T10:24:00Z">
        <w:r w:rsidR="007A6318">
          <w:rPr>
            <w:rFonts w:ascii="Gill Sans MT" w:hAnsi="Gill Sans MT"/>
          </w:rPr>
          <w:t>IGP,</w:t>
        </w:r>
      </w:ins>
      <w:ins w:id="28" w:author="MKONDIWA, Maxwell (CIMMYT-India)" w:date="2023-07-26T14:12:00Z">
        <w:r w:rsidR="00361623">
          <w:rPr>
            <w:rFonts w:ascii="Gill Sans MT" w:hAnsi="Gill Sans MT"/>
          </w:rPr>
          <w:t xml:space="preserve"> </w:t>
        </w:r>
      </w:ins>
      <w:r w:rsidR="007B5BA0">
        <w:rPr>
          <w:rFonts w:ascii="Gill Sans MT" w:hAnsi="Gill Sans MT"/>
        </w:rPr>
        <w:t xml:space="preserve">for which </w:t>
      </w:r>
      <w:r w:rsidR="001539A3">
        <w:rPr>
          <w:rFonts w:ascii="Gill Sans MT" w:hAnsi="Gill Sans MT"/>
        </w:rPr>
        <w:t xml:space="preserve">a risk averse farmer would be indifferent </w:t>
      </w:r>
      <w:ins w:id="29" w:author="MKONDIWA, Maxwell (CIMMYT-India)" w:date="2023-07-30T09:49:00Z">
        <w:r w:rsidR="008C4513">
          <w:rPr>
            <w:rFonts w:ascii="Gill Sans MT" w:hAnsi="Gill Sans MT"/>
          </w:rPr>
          <w:t>or not adopt</w:t>
        </w:r>
      </w:ins>
      <w:del w:id="30" w:author="MKONDIWA, Maxwell (CIMMYT-India)" w:date="2023-07-30T09:49:00Z">
        <w:r w:rsidR="001539A3" w:rsidDel="008C4513">
          <w:rPr>
            <w:rFonts w:ascii="Gill Sans MT" w:hAnsi="Gill Sans MT"/>
          </w:rPr>
          <w:delText>between</w:delText>
        </w:r>
      </w:del>
      <w:r w:rsidR="001539A3">
        <w:rPr>
          <w:rFonts w:ascii="Gill Sans MT" w:hAnsi="Gill Sans MT"/>
        </w:rPr>
        <w:t xml:space="preserve"> this strategy a</w:t>
      </w:r>
      <w:ins w:id="31" w:author="MKONDIWA, Maxwell (CIMMYT-India)" w:date="2023-07-30T09:50:00Z">
        <w:r w:rsidR="00394DB8">
          <w:rPr>
            <w:rFonts w:ascii="Gill Sans MT" w:hAnsi="Gill Sans MT"/>
          </w:rPr>
          <w:t>s compared to</w:t>
        </w:r>
      </w:ins>
      <w:del w:id="32" w:author="MKONDIWA, Maxwell (CIMMYT-India)" w:date="2023-07-30T09:50:00Z">
        <w:r w:rsidR="001539A3" w:rsidDel="00394DB8">
          <w:rPr>
            <w:rFonts w:ascii="Gill Sans MT" w:hAnsi="Gill Sans MT"/>
          </w:rPr>
          <w:delText>nd</w:delText>
        </w:r>
      </w:del>
      <w:r w:rsidR="001539A3">
        <w:rPr>
          <w:rFonts w:ascii="Gill Sans MT" w:hAnsi="Gill Sans MT"/>
        </w:rPr>
        <w:t xml:space="preserve"> fixed date </w:t>
      </w:r>
      <w:ins w:id="33" w:author="MKONDIWA, Maxwell (CIMMYT-India)" w:date="2023-07-26T14:27:00Z">
        <w:r w:rsidR="00612860">
          <w:rPr>
            <w:rFonts w:ascii="Gill Sans MT" w:hAnsi="Gill Sans MT"/>
          </w:rPr>
          <w:t xml:space="preserve">planting date recommendation </w:t>
        </w:r>
      </w:ins>
      <w:r w:rsidR="005C3545">
        <w:rPr>
          <w:rFonts w:ascii="Gill Sans MT" w:hAnsi="Gill Sans MT"/>
        </w:rPr>
        <w:t xml:space="preserve">with a long duration rice variety planting strategy. </w:t>
      </w:r>
    </w:p>
    <w:p w14:paraId="2377D7B7" w14:textId="164F3F61" w:rsidR="00065074" w:rsidRDefault="00872803" w:rsidP="0099369D">
      <w:pPr>
        <w:pStyle w:val="Heading1"/>
      </w:pPr>
      <w:r w:rsidRPr="008E73ED">
        <w:t>1.</w:t>
      </w:r>
      <w:r w:rsidR="001527A4" w:rsidRPr="008E73ED">
        <w:t xml:space="preserve"> </w:t>
      </w:r>
      <w:r w:rsidR="007D0CEF" w:rsidRPr="008E73ED">
        <w:t xml:space="preserve">Introduction </w:t>
      </w:r>
    </w:p>
    <w:p w14:paraId="77023516" w14:textId="77777777" w:rsidR="006E5C1E" w:rsidRDefault="008B2B30" w:rsidP="00441B99">
      <w:pPr>
        <w:jc w:val="both"/>
        <w:rPr>
          <w:rFonts w:ascii="Gill Sans MT" w:hAnsi="Gill Sans MT"/>
        </w:rPr>
      </w:pPr>
      <w:r>
        <w:rPr>
          <w:rFonts w:ascii="Gill Sans MT" w:hAnsi="Gill Sans MT"/>
        </w:rPr>
        <w:t xml:space="preserve">The Indo-Gangetic Plains </w:t>
      </w:r>
      <w:r w:rsidR="00963447">
        <w:rPr>
          <w:rFonts w:ascii="Gill Sans MT" w:hAnsi="Gill Sans MT"/>
        </w:rPr>
        <w:t xml:space="preserve">(IGP) have been the food basket of </w:t>
      </w:r>
      <w:r w:rsidR="000E6CB4">
        <w:rPr>
          <w:rFonts w:ascii="Gill Sans MT" w:hAnsi="Gill Sans MT"/>
        </w:rPr>
        <w:t xml:space="preserve">India </w:t>
      </w:r>
      <w:r w:rsidR="00AB1227">
        <w:rPr>
          <w:rFonts w:ascii="Gill Sans MT" w:hAnsi="Gill Sans MT"/>
        </w:rPr>
        <w:t xml:space="preserve">through a </w:t>
      </w:r>
      <w:r w:rsidR="000E6CB4">
        <w:rPr>
          <w:rFonts w:ascii="Gill Sans MT" w:hAnsi="Gill Sans MT"/>
        </w:rPr>
        <w:t xml:space="preserve">dominant </w:t>
      </w:r>
      <w:r w:rsidR="00AB1227">
        <w:rPr>
          <w:rFonts w:ascii="Gill Sans MT" w:hAnsi="Gill Sans MT"/>
        </w:rPr>
        <w:t>rice-wheat cropping</w:t>
      </w:r>
      <w:r w:rsidR="00A601A6">
        <w:rPr>
          <w:rFonts w:ascii="Gill Sans MT" w:hAnsi="Gill Sans MT"/>
        </w:rPr>
        <w:t xml:space="preserve"> rotation</w:t>
      </w:r>
      <w:r w:rsidR="00AB1227">
        <w:rPr>
          <w:rFonts w:ascii="Gill Sans MT" w:hAnsi="Gill Sans MT"/>
        </w:rPr>
        <w:t xml:space="preserve"> system. Rice is grown in the </w:t>
      </w:r>
      <w:r w:rsidR="00791C19">
        <w:rPr>
          <w:rFonts w:ascii="Gill Sans MT" w:hAnsi="Gill Sans MT"/>
        </w:rPr>
        <w:t>monsoon</w:t>
      </w:r>
      <w:r w:rsidR="00AB1227">
        <w:rPr>
          <w:rFonts w:ascii="Gill Sans MT" w:hAnsi="Gill Sans MT"/>
        </w:rPr>
        <w:t xml:space="preserve"> season</w:t>
      </w:r>
      <w:r w:rsidR="00B2655F">
        <w:rPr>
          <w:rFonts w:ascii="Gill Sans MT" w:hAnsi="Gill Sans MT"/>
        </w:rPr>
        <w:t xml:space="preserve"> from May to October</w:t>
      </w:r>
      <w:r w:rsidR="00AB1227">
        <w:rPr>
          <w:rFonts w:ascii="Gill Sans MT" w:hAnsi="Gill Sans MT"/>
        </w:rPr>
        <w:t xml:space="preserve"> (also called </w:t>
      </w:r>
      <w:r w:rsidR="00C80AE8">
        <w:rPr>
          <w:rFonts w:ascii="Gill Sans MT" w:hAnsi="Gill Sans MT"/>
        </w:rPr>
        <w:t>k</w:t>
      </w:r>
      <w:r w:rsidR="00AB1227">
        <w:rPr>
          <w:rFonts w:ascii="Gill Sans MT" w:hAnsi="Gill Sans MT"/>
        </w:rPr>
        <w:t xml:space="preserve">harif) while wheat is </w:t>
      </w:r>
      <w:r w:rsidR="00B2655F">
        <w:rPr>
          <w:rFonts w:ascii="Gill Sans MT" w:hAnsi="Gill Sans MT"/>
        </w:rPr>
        <w:t>grown as an irrigated crop in winter season from November to April (also called rabi).</w:t>
      </w:r>
      <w:r w:rsidR="00AB1227">
        <w:rPr>
          <w:rFonts w:ascii="Gill Sans MT" w:hAnsi="Gill Sans MT"/>
        </w:rPr>
        <w:t xml:space="preserve"> </w:t>
      </w:r>
      <w:r w:rsidR="00FA618C">
        <w:rPr>
          <w:rFonts w:ascii="Gill Sans MT" w:hAnsi="Gill Sans MT"/>
        </w:rPr>
        <w:t>Climate change and variability</w:t>
      </w:r>
      <w:r w:rsidR="000E0D9B">
        <w:rPr>
          <w:rFonts w:ascii="Gill Sans MT" w:hAnsi="Gill Sans MT"/>
        </w:rPr>
        <w:t xml:space="preserve"> especially </w:t>
      </w:r>
      <w:r w:rsidR="00504C84">
        <w:rPr>
          <w:rFonts w:ascii="Gill Sans MT" w:hAnsi="Gill Sans MT"/>
        </w:rPr>
        <w:t xml:space="preserve">due to </w:t>
      </w:r>
      <w:r w:rsidR="000E0D9B">
        <w:rPr>
          <w:rFonts w:ascii="Gill Sans MT" w:hAnsi="Gill Sans MT"/>
        </w:rPr>
        <w:t xml:space="preserve">late monsoon onset </w:t>
      </w:r>
      <w:r w:rsidR="00BF0255">
        <w:rPr>
          <w:rFonts w:ascii="Gill Sans MT" w:hAnsi="Gill Sans MT"/>
        </w:rPr>
        <w:t xml:space="preserve">which affects rice sowing </w:t>
      </w:r>
      <w:r w:rsidR="000E0D9B">
        <w:rPr>
          <w:rFonts w:ascii="Gill Sans MT" w:hAnsi="Gill Sans MT"/>
        </w:rPr>
        <w:t xml:space="preserve">and </w:t>
      </w:r>
      <w:r w:rsidR="000E0D9B" w:rsidRPr="00F8669A">
        <w:rPr>
          <w:rFonts w:ascii="Gill Sans MT" w:hAnsi="Gill Sans MT"/>
        </w:rPr>
        <w:t>terminal heat</w:t>
      </w:r>
      <w:r w:rsidR="00BF0255" w:rsidRPr="00F8669A">
        <w:rPr>
          <w:rFonts w:ascii="Gill Sans MT" w:hAnsi="Gill Sans MT"/>
        </w:rPr>
        <w:t xml:space="preserve"> stress which has significant yield penalty on wheat</w:t>
      </w:r>
      <w:r w:rsidR="000E0D9B" w:rsidRPr="00F8669A">
        <w:rPr>
          <w:rFonts w:ascii="Gill Sans MT" w:hAnsi="Gill Sans MT"/>
        </w:rPr>
        <w:t xml:space="preserve"> </w:t>
      </w:r>
      <w:r w:rsidR="00504C84" w:rsidRPr="00F8669A">
        <w:rPr>
          <w:rFonts w:ascii="Gill Sans MT" w:hAnsi="Gill Sans MT"/>
        </w:rPr>
        <w:t xml:space="preserve">have </w:t>
      </w:r>
      <w:r w:rsidR="00FA618C" w:rsidRPr="00F8669A">
        <w:rPr>
          <w:rFonts w:ascii="Gill Sans MT" w:hAnsi="Gill Sans MT"/>
        </w:rPr>
        <w:t>pose</w:t>
      </w:r>
      <w:r w:rsidR="00504C84" w:rsidRPr="00F8669A">
        <w:rPr>
          <w:rFonts w:ascii="Gill Sans MT" w:hAnsi="Gill Sans MT"/>
        </w:rPr>
        <w:t>d</w:t>
      </w:r>
      <w:r w:rsidR="00FA618C" w:rsidRPr="00F8669A">
        <w:rPr>
          <w:rFonts w:ascii="Gill Sans MT" w:hAnsi="Gill Sans MT"/>
        </w:rPr>
        <w:t xml:space="preserve"> </w:t>
      </w:r>
      <w:r w:rsidR="00762AF4" w:rsidRPr="00F8669A">
        <w:rPr>
          <w:rFonts w:ascii="Gill Sans MT" w:hAnsi="Gill Sans MT"/>
        </w:rPr>
        <w:t>significant</w:t>
      </w:r>
      <w:r w:rsidR="00FA618C" w:rsidRPr="00F8669A">
        <w:rPr>
          <w:rFonts w:ascii="Gill Sans MT" w:hAnsi="Gill Sans MT"/>
        </w:rPr>
        <w:t xml:space="preserve"> pressures to the rice-wheat cropping system in </w:t>
      </w:r>
      <w:r w:rsidR="004A061E" w:rsidRPr="00F8669A">
        <w:rPr>
          <w:rFonts w:ascii="Gill Sans MT" w:hAnsi="Gill Sans MT"/>
        </w:rPr>
        <w:t xml:space="preserve">the region. </w:t>
      </w:r>
      <w:r w:rsidR="0054652F" w:rsidRPr="00F8669A">
        <w:rPr>
          <w:rFonts w:ascii="Gill Sans MT" w:hAnsi="Gill Sans MT"/>
        </w:rPr>
        <w:t>Recent compelling evidence (e.g., McDonald et al 2022, Urfels et al 2022, and Montes et al 20</w:t>
      </w:r>
      <w:ins w:id="34" w:author="MKONDIWA, Maxwell (CIMMYT-India)" w:date="2023-07-30T09:48:00Z">
        <w:r w:rsidR="00A436EB">
          <w:rPr>
            <w:rFonts w:ascii="Gill Sans MT" w:hAnsi="Gill Sans MT"/>
          </w:rPr>
          <w:t>2</w:t>
        </w:r>
      </w:ins>
      <w:del w:id="35" w:author="MKONDIWA, Maxwell (CIMMYT-India)" w:date="2023-07-30T09:48:00Z">
        <w:r w:rsidR="0054652F" w:rsidRPr="00F8669A" w:rsidDel="00A436EB">
          <w:rPr>
            <w:rFonts w:ascii="Gill Sans MT" w:hAnsi="Gill Sans MT"/>
          </w:rPr>
          <w:delText>0</w:delText>
        </w:r>
      </w:del>
      <w:r w:rsidR="0054652F" w:rsidRPr="00F8669A">
        <w:rPr>
          <w:rFonts w:ascii="Gill Sans MT" w:hAnsi="Gill Sans MT"/>
        </w:rPr>
        <w:t>2) suggests that</w:t>
      </w:r>
      <w:r w:rsidR="00FA618C" w:rsidRPr="00F8669A">
        <w:rPr>
          <w:rFonts w:ascii="Gill Sans MT" w:hAnsi="Gill Sans MT"/>
        </w:rPr>
        <w:t xml:space="preserve"> advancing the planting</w:t>
      </w:r>
      <w:r w:rsidR="0036571A">
        <w:rPr>
          <w:rFonts w:ascii="Gill Sans MT" w:hAnsi="Gill Sans MT"/>
        </w:rPr>
        <w:t xml:space="preserve"> date</w:t>
      </w:r>
      <w:r w:rsidR="00FA618C" w:rsidRPr="00F8669A">
        <w:rPr>
          <w:rFonts w:ascii="Gill Sans MT" w:hAnsi="Gill Sans MT"/>
        </w:rPr>
        <w:t xml:space="preserve"> of rice </w:t>
      </w:r>
      <w:r w:rsidR="00D17BA2" w:rsidRPr="00F8669A">
        <w:rPr>
          <w:rFonts w:ascii="Gill Sans MT" w:hAnsi="Gill Sans MT"/>
        </w:rPr>
        <w:t>is one of the viable adaptation options.</w:t>
      </w:r>
      <w:r w:rsidR="00D17BA2">
        <w:rPr>
          <w:rFonts w:ascii="Gill Sans MT" w:hAnsi="Gill Sans MT"/>
        </w:rPr>
        <w:t xml:space="preserve"> </w:t>
      </w:r>
    </w:p>
    <w:p w14:paraId="7F261946" w14:textId="06BC0B17" w:rsidR="00663C0B" w:rsidRDefault="00FD4D5E" w:rsidP="00441B99">
      <w:pPr>
        <w:jc w:val="both"/>
        <w:rPr>
          <w:ins w:id="36" w:author="MKONDIWA, Maxwell (CIMMYT-India)" w:date="2023-08-13T09:23:00Z"/>
          <w:rFonts w:ascii="Gill Sans MT" w:hAnsi="Gill Sans MT"/>
        </w:rPr>
      </w:pPr>
      <w:r>
        <w:rPr>
          <w:rFonts w:ascii="Gill Sans MT" w:hAnsi="Gill Sans MT"/>
        </w:rPr>
        <w:t xml:space="preserve">Several studies have shown the importance of understanding spatial heterogeneity when recommending </w:t>
      </w:r>
      <w:r w:rsidR="00890D79">
        <w:rPr>
          <w:rFonts w:ascii="Gill Sans MT" w:hAnsi="Gill Sans MT"/>
        </w:rPr>
        <w:t xml:space="preserve">various inputs. </w:t>
      </w:r>
      <w:r w:rsidR="000E17A6" w:rsidRPr="008E73ED">
        <w:rPr>
          <w:rFonts w:ascii="Gill Sans MT" w:hAnsi="Gill Sans MT"/>
        </w:rPr>
        <w:t xml:space="preserve">McCullough et al (2022) and Harou et al (2017) </w:t>
      </w:r>
      <w:r w:rsidR="00890D79">
        <w:rPr>
          <w:rFonts w:ascii="Gill Sans MT" w:hAnsi="Gill Sans MT"/>
        </w:rPr>
        <w:t xml:space="preserve">for example, </w:t>
      </w:r>
      <w:r w:rsidR="000E17A6" w:rsidRPr="008E73ED">
        <w:rPr>
          <w:rFonts w:ascii="Gill Sans MT" w:hAnsi="Gill Sans MT"/>
        </w:rPr>
        <w:t xml:space="preserve">used data on experimental fertilizer application trials across </w:t>
      </w:r>
      <w:r w:rsidR="00890D79">
        <w:rPr>
          <w:rFonts w:ascii="Gill Sans MT" w:hAnsi="Gill Sans MT"/>
        </w:rPr>
        <w:t xml:space="preserve">sub-Saharan Africa (SSA) </w:t>
      </w:r>
      <w:r w:rsidR="000E17A6" w:rsidRPr="008E73ED">
        <w:rPr>
          <w:rFonts w:ascii="Gill Sans MT" w:hAnsi="Gill Sans MT"/>
        </w:rPr>
        <w:t xml:space="preserve">and Malawi respectively </w:t>
      </w:r>
      <w:ins w:id="37" w:author="MKONDIWA, Maxwell (CIMMYT-India)" w:date="2023-08-13T09:23:00Z">
        <w:r w:rsidR="006961C7">
          <w:rPr>
            <w:rFonts w:ascii="Gill Sans MT" w:hAnsi="Gill Sans MT"/>
          </w:rPr>
          <w:t xml:space="preserve">to </w:t>
        </w:r>
      </w:ins>
      <w:r w:rsidR="00CF3611">
        <w:rPr>
          <w:rFonts w:ascii="Gill Sans MT" w:hAnsi="Gill Sans MT"/>
        </w:rPr>
        <w:t xml:space="preserve">document the importance of spatial heterogeneity. </w:t>
      </w:r>
    </w:p>
    <w:p w14:paraId="1C86443A" w14:textId="0C21BF55" w:rsidR="00441B99" w:rsidRDefault="00441B99" w:rsidP="00441B99">
      <w:pPr>
        <w:jc w:val="both"/>
        <w:rPr>
          <w:rFonts w:ascii="Gill Sans MT" w:hAnsi="Gill Sans MT"/>
        </w:rPr>
      </w:pPr>
      <w:r>
        <w:rPr>
          <w:rFonts w:ascii="Gill Sans MT" w:hAnsi="Gill Sans MT"/>
        </w:rPr>
        <w:t>Using exante regional gridded crop simulations, Urfels et al (2022) and Montes et al (2022</w:t>
      </w:r>
      <w:del w:id="38" w:author="MKONDIWA, Maxwell (CIMMYT-India)" w:date="2023-07-26T14:13:00Z">
        <w:r w:rsidDel="00CD2132">
          <w:rPr>
            <w:rFonts w:ascii="Gill Sans MT" w:hAnsi="Gill Sans MT"/>
          </w:rPr>
          <w:delText>)  investigated</w:delText>
        </w:r>
      </w:del>
      <w:ins w:id="39" w:author="MKONDIWA, Maxwell (CIMMYT-India)" w:date="2023-07-26T14:13:00Z">
        <w:r w:rsidR="00CD2132">
          <w:rPr>
            <w:rFonts w:ascii="Gill Sans MT" w:hAnsi="Gill Sans MT"/>
          </w:rPr>
          <w:t>) investigated</w:t>
        </w:r>
      </w:ins>
      <w:r>
        <w:rPr>
          <w:rFonts w:ascii="Gill Sans MT" w:hAnsi="Gill Sans MT"/>
        </w:rPr>
        <w:t xml:space="preserve"> the impact of different rice planting strategies on system level productivity, resilience, and environmental benefits. In this paper, we extend the exante analyses to consider impacts of rice planting strategies on crop level and system level productivity and economic risks. The key contribution is to provide a</w:t>
      </w:r>
      <w:ins w:id="40" w:author="MKONDIWA, Maxwell (CIMMYT-India)" w:date="2023-08-13T09:24:00Z">
        <w:r w:rsidR="00663C0B">
          <w:rPr>
            <w:rFonts w:ascii="Gill Sans MT" w:hAnsi="Gill Sans MT"/>
          </w:rPr>
          <w:t xml:space="preserve"> robust decision making</w:t>
        </w:r>
      </w:ins>
      <w:del w:id="41" w:author="MKONDIWA, Maxwell (CIMMYT-India)" w:date="2023-08-13T09:24:00Z">
        <w:r w:rsidDel="00663C0B">
          <w:rPr>
            <w:rFonts w:ascii="Gill Sans MT" w:hAnsi="Gill Sans MT"/>
          </w:rPr>
          <w:delText xml:space="preserve"> risk assessment</w:delText>
        </w:r>
      </w:del>
      <w:r>
        <w:rPr>
          <w:rFonts w:ascii="Gill Sans MT" w:hAnsi="Gill Sans MT"/>
        </w:rPr>
        <w:t xml:space="preserve"> framework that adds to the average comparisons </w:t>
      </w:r>
      <w:r>
        <w:rPr>
          <w:rFonts w:ascii="Gill Sans MT" w:hAnsi="Gill Sans MT"/>
        </w:rPr>
        <w:lastRenderedPageBreak/>
        <w:t xml:space="preserve">of the crop model results. The </w:t>
      </w:r>
      <w:ins w:id="42" w:author="MKONDIWA, Maxwell (CIMMYT-India)" w:date="2023-08-13T09:24:00Z">
        <w:r w:rsidR="00066578">
          <w:rPr>
            <w:rFonts w:ascii="Gill Sans MT" w:hAnsi="Gill Sans MT"/>
          </w:rPr>
          <w:t>robust decision making</w:t>
        </w:r>
      </w:ins>
      <w:del w:id="43" w:author="MKONDIWA, Maxwell (CIMMYT-India)" w:date="2023-08-13T09:24:00Z">
        <w:r w:rsidDel="00066578">
          <w:rPr>
            <w:rFonts w:ascii="Gill Sans MT" w:hAnsi="Gill Sans MT"/>
          </w:rPr>
          <w:delText>risk assessment</w:delText>
        </w:r>
      </w:del>
      <w:r>
        <w:rPr>
          <w:rFonts w:ascii="Gill Sans MT" w:hAnsi="Gill Sans MT"/>
        </w:rPr>
        <w:t xml:space="preserve"> framework allows one to make assumptions about farmers risk preferences.</w:t>
      </w:r>
    </w:p>
    <w:p w14:paraId="7AAB697B" w14:textId="4D618094" w:rsidR="00CB79FD" w:rsidRPr="008E73ED" w:rsidRDefault="009839A8" w:rsidP="00E74280">
      <w:pPr>
        <w:jc w:val="both"/>
        <w:rPr>
          <w:rFonts w:ascii="Gill Sans MT" w:hAnsi="Gill Sans MT"/>
        </w:rPr>
      </w:pPr>
      <w:r w:rsidRPr="00F8669A">
        <w:rPr>
          <w:rFonts w:ascii="Gill Sans MT" w:hAnsi="Gill Sans MT"/>
        </w:rPr>
        <w:t>Recent studies</w:t>
      </w:r>
      <w:r w:rsidR="00BF6429" w:rsidRPr="00F8669A">
        <w:rPr>
          <w:rFonts w:ascii="Gill Sans MT" w:hAnsi="Gill Sans MT"/>
        </w:rPr>
        <w:t xml:space="preserve"> (see, Hurley et al</w:t>
      </w:r>
      <w:r w:rsidR="00596409" w:rsidRPr="00F8669A">
        <w:rPr>
          <w:rFonts w:ascii="Gill Sans MT" w:hAnsi="Gill Sans MT"/>
        </w:rPr>
        <w:t xml:space="preserve"> 2018, Suri 20</w:t>
      </w:r>
      <w:r w:rsidR="004C3695" w:rsidRPr="00F8669A">
        <w:rPr>
          <w:rFonts w:ascii="Gill Sans MT" w:hAnsi="Gill Sans MT"/>
        </w:rPr>
        <w:t>11</w:t>
      </w:r>
      <w:r w:rsidR="0057777F" w:rsidRPr="00F8669A">
        <w:rPr>
          <w:rFonts w:ascii="Gill Sans MT" w:hAnsi="Gill Sans MT"/>
        </w:rPr>
        <w:t xml:space="preserve">) </w:t>
      </w:r>
      <w:r w:rsidRPr="00F8669A">
        <w:rPr>
          <w:rFonts w:ascii="Gill Sans MT" w:hAnsi="Gill Sans MT"/>
        </w:rPr>
        <w:t>have</w:t>
      </w:r>
      <w:r w:rsidRPr="008E73ED">
        <w:rPr>
          <w:rFonts w:ascii="Gill Sans MT" w:hAnsi="Gill Sans MT"/>
        </w:rPr>
        <w:t xml:space="preserve"> shown that heterogeneity in returns to </w:t>
      </w:r>
      <w:r w:rsidR="00153661" w:rsidRPr="008E73ED">
        <w:rPr>
          <w:rFonts w:ascii="Gill Sans MT" w:hAnsi="Gill Sans MT"/>
        </w:rPr>
        <w:t xml:space="preserve">technology adoption and the associated risk preferences of farmers </w:t>
      </w:r>
      <w:r w:rsidR="00BF6429" w:rsidRPr="008E73ED">
        <w:rPr>
          <w:rFonts w:ascii="Gill Sans MT" w:hAnsi="Gill Sans MT"/>
        </w:rPr>
        <w:t xml:space="preserve">may result in lack of adoption of </w:t>
      </w:r>
      <w:r w:rsidR="00CF56F3" w:rsidRPr="008E73ED">
        <w:rPr>
          <w:rFonts w:ascii="Gill Sans MT" w:hAnsi="Gill Sans MT"/>
        </w:rPr>
        <w:t xml:space="preserve">profitable </w:t>
      </w:r>
      <w:r w:rsidR="00BF6429" w:rsidRPr="008E73ED">
        <w:rPr>
          <w:rFonts w:ascii="Gill Sans MT" w:hAnsi="Gill Sans MT"/>
        </w:rPr>
        <w:t xml:space="preserve">agricultural innovations. </w:t>
      </w:r>
      <w:r w:rsidR="00CF56F3" w:rsidRPr="008E73ED">
        <w:rPr>
          <w:rFonts w:ascii="Gill Sans MT" w:hAnsi="Gill Sans MT"/>
        </w:rPr>
        <w:t xml:space="preserve">Most of these studies have focused on </w:t>
      </w:r>
      <w:r w:rsidR="002B22F8" w:rsidRPr="008E73ED">
        <w:rPr>
          <w:rFonts w:ascii="Gill Sans MT" w:hAnsi="Gill Sans MT"/>
        </w:rPr>
        <w:t xml:space="preserve">use of inorganic </w:t>
      </w:r>
      <w:r w:rsidR="00CF56F3" w:rsidRPr="008E73ED">
        <w:rPr>
          <w:rFonts w:ascii="Gill Sans MT" w:hAnsi="Gill Sans MT"/>
        </w:rPr>
        <w:t xml:space="preserve">fertilizers and hybrid seed varieties. In </w:t>
      </w:r>
      <w:r w:rsidR="002B22F8" w:rsidRPr="008E73ED">
        <w:rPr>
          <w:rFonts w:ascii="Gill Sans MT" w:hAnsi="Gill Sans MT"/>
        </w:rPr>
        <w:t xml:space="preserve">the </w:t>
      </w:r>
      <w:r w:rsidR="00CF56F3" w:rsidRPr="008E73ED">
        <w:rPr>
          <w:rFonts w:ascii="Gill Sans MT" w:hAnsi="Gill Sans MT"/>
        </w:rPr>
        <w:t xml:space="preserve">context of the EIGP, the adoption of fertilizers and </w:t>
      </w:r>
      <w:r w:rsidR="003226B8" w:rsidRPr="008E73ED">
        <w:rPr>
          <w:rFonts w:ascii="Gill Sans MT" w:hAnsi="Gill Sans MT"/>
        </w:rPr>
        <w:t xml:space="preserve">hybrids seeds is already high. With stagnant yields, it is prudent to focus on </w:t>
      </w:r>
      <w:r w:rsidR="005864D4" w:rsidRPr="008E73ED">
        <w:rPr>
          <w:rFonts w:ascii="Gill Sans MT" w:hAnsi="Gill Sans MT"/>
        </w:rPr>
        <w:t xml:space="preserve">yield improving agronomic practices. </w:t>
      </w:r>
    </w:p>
    <w:p w14:paraId="2AD83078" w14:textId="4177B71D" w:rsidR="00DF6664" w:rsidRDefault="00F9720E" w:rsidP="00F1450F">
      <w:pPr>
        <w:jc w:val="both"/>
        <w:rPr>
          <w:rFonts w:ascii="Gill Sans MT" w:hAnsi="Gill Sans MT"/>
        </w:rPr>
      </w:pPr>
      <w:r w:rsidRPr="008E73ED">
        <w:rPr>
          <w:rFonts w:ascii="Gill Sans MT" w:hAnsi="Gill Sans MT"/>
        </w:rPr>
        <w:t>This paper</w:t>
      </w:r>
      <w:r w:rsidR="00F83690">
        <w:rPr>
          <w:rFonts w:ascii="Gill Sans MT" w:hAnsi="Gill Sans MT"/>
        </w:rPr>
        <w:t xml:space="preserve"> </w:t>
      </w:r>
      <w:r w:rsidRPr="008E73ED">
        <w:rPr>
          <w:rFonts w:ascii="Gill Sans MT" w:hAnsi="Gill Sans MT"/>
        </w:rPr>
        <w:t xml:space="preserve">contributes to </w:t>
      </w:r>
      <w:r w:rsidR="00F83690">
        <w:rPr>
          <w:rFonts w:ascii="Gill Sans MT" w:hAnsi="Gill Sans MT"/>
        </w:rPr>
        <w:t>two strands</w:t>
      </w:r>
      <w:r w:rsidRPr="008E73ED">
        <w:rPr>
          <w:rFonts w:ascii="Gill Sans MT" w:hAnsi="Gill Sans MT"/>
        </w:rPr>
        <w:t xml:space="preserve"> </w:t>
      </w:r>
      <w:r w:rsidR="00F83690">
        <w:rPr>
          <w:rFonts w:ascii="Gill Sans MT" w:hAnsi="Gill Sans MT"/>
        </w:rPr>
        <w:t>of literature</w:t>
      </w:r>
      <w:r w:rsidR="00A2463B">
        <w:rPr>
          <w:rFonts w:ascii="Gill Sans MT" w:hAnsi="Gill Sans MT"/>
        </w:rPr>
        <w:t>. The</w:t>
      </w:r>
      <w:r w:rsidR="00DA2917">
        <w:rPr>
          <w:rFonts w:ascii="Gill Sans MT" w:hAnsi="Gill Sans MT"/>
        </w:rPr>
        <w:t xml:space="preserve"> first strand of literature is on stability analyses of agricultural technology benefits</w:t>
      </w:r>
      <w:r w:rsidR="00A2463B">
        <w:rPr>
          <w:rFonts w:ascii="Gill Sans MT" w:hAnsi="Gill Sans MT"/>
        </w:rPr>
        <w:t xml:space="preserve"> </w:t>
      </w:r>
      <w:r w:rsidR="000A196C">
        <w:rPr>
          <w:rFonts w:ascii="Gill Sans MT" w:hAnsi="Gill Sans MT"/>
        </w:rPr>
        <w:t>based</w:t>
      </w:r>
      <w:r w:rsidR="00F83690">
        <w:rPr>
          <w:rFonts w:ascii="Gill Sans MT" w:hAnsi="Gill Sans MT"/>
        </w:rPr>
        <w:t xml:space="preserve"> </w:t>
      </w:r>
      <w:r w:rsidRPr="008E73ED">
        <w:rPr>
          <w:rFonts w:ascii="Gill Sans MT" w:hAnsi="Gill Sans MT"/>
        </w:rPr>
        <w:t>on ex ante</w:t>
      </w:r>
      <w:r w:rsidR="00FA7671" w:rsidRPr="008E73ED">
        <w:rPr>
          <w:rFonts w:ascii="Gill Sans MT" w:hAnsi="Gill Sans MT"/>
        </w:rPr>
        <w:t xml:space="preserve"> </w:t>
      </w:r>
      <w:r w:rsidR="00AC618D">
        <w:rPr>
          <w:rFonts w:ascii="Gill Sans MT" w:hAnsi="Gill Sans MT"/>
        </w:rPr>
        <w:t>cropping system assessments</w:t>
      </w:r>
      <w:r w:rsidR="00A1759F">
        <w:rPr>
          <w:rFonts w:ascii="Gill Sans MT" w:hAnsi="Gill Sans MT"/>
        </w:rPr>
        <w:t xml:space="preserve"> (</w:t>
      </w:r>
      <w:r w:rsidR="00A1759F" w:rsidRPr="008E73ED">
        <w:rPr>
          <w:rFonts w:ascii="Gill Sans MT" w:hAnsi="Gill Sans MT"/>
        </w:rPr>
        <w:t xml:space="preserve">e.g., </w:t>
      </w:r>
      <w:r w:rsidR="00A1759F">
        <w:rPr>
          <w:rFonts w:ascii="Gill Sans MT" w:hAnsi="Gill Sans MT"/>
        </w:rPr>
        <w:t>Urfels et al 2022, Montes et al 2022)</w:t>
      </w:r>
      <w:r w:rsidR="000A196C">
        <w:rPr>
          <w:rFonts w:ascii="Gill Sans MT" w:hAnsi="Gill Sans MT"/>
        </w:rPr>
        <w:t xml:space="preserve">. </w:t>
      </w:r>
      <w:r w:rsidR="00185ACE">
        <w:rPr>
          <w:rFonts w:ascii="Gill Sans MT" w:hAnsi="Gill Sans MT"/>
        </w:rPr>
        <w:t xml:space="preserve">Montes et al (2022) use inter-annual standard deviation to analyze the stability of the </w:t>
      </w:r>
      <w:r w:rsidR="005C2245">
        <w:rPr>
          <w:rFonts w:ascii="Gill Sans MT" w:hAnsi="Gill Sans MT"/>
        </w:rPr>
        <w:t>planting date</w:t>
      </w:r>
      <w:r w:rsidR="00185ACE">
        <w:rPr>
          <w:rFonts w:ascii="Gill Sans MT" w:hAnsi="Gill Sans MT"/>
        </w:rPr>
        <w:t xml:space="preserve"> </w:t>
      </w:r>
      <w:r w:rsidR="000032AE">
        <w:rPr>
          <w:rFonts w:ascii="Gill Sans MT" w:hAnsi="Gill Sans MT"/>
        </w:rPr>
        <w:t>scenarios</w:t>
      </w:r>
      <w:r w:rsidR="00185ACE">
        <w:rPr>
          <w:rFonts w:ascii="Gill Sans MT" w:hAnsi="Gill Sans MT"/>
        </w:rPr>
        <w:t xml:space="preserve">. </w:t>
      </w:r>
      <w:r w:rsidR="00246B4E">
        <w:rPr>
          <w:rFonts w:ascii="Gill Sans MT" w:hAnsi="Gill Sans MT"/>
        </w:rPr>
        <w:t>Urfels et al (2022) used deviation from the mean</w:t>
      </w:r>
      <w:r w:rsidR="009A01CF">
        <w:rPr>
          <w:rFonts w:ascii="Gill Sans MT" w:hAnsi="Gill Sans MT"/>
        </w:rPr>
        <w:t xml:space="preserve"> caloric yield for each of the years when a shock occurred as a measure of yield instability. </w:t>
      </w:r>
      <w:r w:rsidR="004A4BB4">
        <w:rPr>
          <w:rFonts w:ascii="Gill Sans MT" w:hAnsi="Gill Sans MT"/>
        </w:rPr>
        <w:t xml:space="preserve">These measures of yield stability while a step better than mean comparisons fail to show </w:t>
      </w:r>
      <w:r w:rsidR="00EF3181">
        <w:rPr>
          <w:rFonts w:ascii="Gill Sans MT" w:hAnsi="Gill Sans MT"/>
        </w:rPr>
        <w:t xml:space="preserve">whether the </w:t>
      </w:r>
      <w:r w:rsidR="006820A5">
        <w:rPr>
          <w:rFonts w:ascii="Gill Sans MT" w:hAnsi="Gill Sans MT"/>
        </w:rPr>
        <w:t>instability is high enough for</w:t>
      </w:r>
      <w:r w:rsidR="00EF3181">
        <w:rPr>
          <w:rFonts w:ascii="Gill Sans MT" w:hAnsi="Gill Sans MT"/>
        </w:rPr>
        <w:t xml:space="preserve"> a risk averse farmer </w:t>
      </w:r>
      <w:r w:rsidR="006820A5">
        <w:rPr>
          <w:rFonts w:ascii="Gill Sans MT" w:hAnsi="Gill Sans MT"/>
        </w:rPr>
        <w:t>to</w:t>
      </w:r>
      <w:r w:rsidR="00EF3181">
        <w:rPr>
          <w:rFonts w:ascii="Gill Sans MT" w:hAnsi="Gill Sans MT"/>
        </w:rPr>
        <w:t xml:space="preserve"> select the less risky option.</w:t>
      </w:r>
      <w:r w:rsidR="006820A5">
        <w:rPr>
          <w:rFonts w:ascii="Gill Sans MT" w:hAnsi="Gill Sans MT"/>
        </w:rPr>
        <w:t xml:space="preserve"> In addition, </w:t>
      </w:r>
      <w:r w:rsidR="006C157C">
        <w:rPr>
          <w:rFonts w:ascii="Gill Sans MT" w:hAnsi="Gill Sans MT"/>
        </w:rPr>
        <w:t>these measures do not consid</w:t>
      </w:r>
      <w:r w:rsidR="001D2E38">
        <w:rPr>
          <w:rFonts w:ascii="Gill Sans MT" w:hAnsi="Gill Sans MT"/>
        </w:rPr>
        <w:t>er higher</w:t>
      </w:r>
      <w:ins w:id="44" w:author="MKONDIWA, Maxwell (CIMMYT-India)" w:date="2023-08-13T09:26:00Z">
        <w:r w:rsidR="0016265B">
          <w:rPr>
            <w:rFonts w:ascii="Gill Sans MT" w:hAnsi="Gill Sans MT"/>
          </w:rPr>
          <w:t xml:space="preserve"> order</w:t>
        </w:r>
      </w:ins>
      <w:r w:rsidR="001D2E38">
        <w:rPr>
          <w:rFonts w:ascii="Gill Sans MT" w:hAnsi="Gill Sans MT"/>
        </w:rPr>
        <w:t xml:space="preserve"> moments beyond mean and variability</w:t>
      </w:r>
      <w:r w:rsidR="009F31A3">
        <w:rPr>
          <w:rFonts w:ascii="Gill Sans MT" w:hAnsi="Gill Sans MT"/>
        </w:rPr>
        <w:t xml:space="preserve"> that may matter for distribution</w:t>
      </w:r>
      <w:ins w:id="45" w:author="MKONDIWA, Maxwell (CIMMYT-India)" w:date="2023-08-13T09:26:00Z">
        <w:r w:rsidR="0016265B">
          <w:rPr>
            <w:rFonts w:ascii="Gill Sans MT" w:hAnsi="Gill Sans MT"/>
          </w:rPr>
          <w:t>al</w:t>
        </w:r>
      </w:ins>
      <w:r w:rsidR="009F31A3">
        <w:rPr>
          <w:rFonts w:ascii="Gill Sans MT" w:hAnsi="Gill Sans MT"/>
        </w:rPr>
        <w:t xml:space="preserve"> comparisons. In addition, w</w:t>
      </w:r>
      <w:r w:rsidR="00DF6664">
        <w:rPr>
          <w:rFonts w:ascii="Gill Sans MT" w:hAnsi="Gill Sans MT"/>
        </w:rPr>
        <w:t xml:space="preserve">e argue that </w:t>
      </w:r>
      <w:r w:rsidR="00284CB4">
        <w:rPr>
          <w:rFonts w:ascii="Gill Sans MT" w:hAnsi="Gill Sans MT"/>
        </w:rPr>
        <w:t xml:space="preserve">stability analyses just as </w:t>
      </w:r>
      <w:r w:rsidR="00163FAB">
        <w:rPr>
          <w:rFonts w:ascii="Gill Sans MT" w:hAnsi="Gill Sans MT"/>
        </w:rPr>
        <w:t xml:space="preserve">comparisons of means do not </w:t>
      </w:r>
      <w:r w:rsidR="00CF032E">
        <w:rPr>
          <w:rFonts w:ascii="Gill Sans MT" w:hAnsi="Gill Sans MT"/>
        </w:rPr>
        <w:t xml:space="preserve">consider the trade-offs of achieving the highest returns with the lowest uncertainty. </w:t>
      </w:r>
    </w:p>
    <w:p w14:paraId="226A6A1D" w14:textId="5C762A81" w:rsidR="000E17A6" w:rsidRDefault="00510633" w:rsidP="00F1450F">
      <w:pPr>
        <w:jc w:val="both"/>
        <w:rPr>
          <w:rFonts w:ascii="Gill Sans MT" w:hAnsi="Gill Sans MT"/>
        </w:rPr>
      </w:pPr>
      <w:r>
        <w:rPr>
          <w:rFonts w:ascii="Gill Sans MT" w:hAnsi="Gill Sans MT"/>
        </w:rPr>
        <w:t>These</w:t>
      </w:r>
      <w:r w:rsidR="009F31A3">
        <w:rPr>
          <w:rFonts w:ascii="Gill Sans MT" w:hAnsi="Gill Sans MT"/>
        </w:rPr>
        <w:t xml:space="preserve"> </w:t>
      </w:r>
      <w:r w:rsidR="00520AF8">
        <w:rPr>
          <w:rFonts w:ascii="Gill Sans MT" w:hAnsi="Gill Sans MT"/>
        </w:rPr>
        <w:t>limitations</w:t>
      </w:r>
      <w:r>
        <w:rPr>
          <w:rFonts w:ascii="Gill Sans MT" w:hAnsi="Gill Sans MT"/>
        </w:rPr>
        <w:t xml:space="preserve"> are addressed in the second strand literature which focuses on the</w:t>
      </w:r>
      <w:r w:rsidR="008C1DCD">
        <w:rPr>
          <w:rFonts w:ascii="Gill Sans MT" w:hAnsi="Gill Sans MT"/>
        </w:rPr>
        <w:t xml:space="preserve"> </w:t>
      </w:r>
      <w:r w:rsidR="00FA7671" w:rsidRPr="008E73ED">
        <w:rPr>
          <w:rFonts w:ascii="Gill Sans MT" w:hAnsi="Gill Sans MT"/>
        </w:rPr>
        <w:t>spatial</w:t>
      </w:r>
      <w:r w:rsidR="006C4A42">
        <w:rPr>
          <w:rFonts w:ascii="Gill Sans MT" w:hAnsi="Gill Sans MT"/>
        </w:rPr>
        <w:t xml:space="preserve"> risk assessment of</w:t>
      </w:r>
      <w:r w:rsidR="00F9720E" w:rsidRPr="008E73ED">
        <w:rPr>
          <w:rFonts w:ascii="Gill Sans MT" w:hAnsi="Gill Sans MT"/>
        </w:rPr>
        <w:t xml:space="preserve"> </w:t>
      </w:r>
      <w:r w:rsidR="00FA7671" w:rsidRPr="008E73ED">
        <w:rPr>
          <w:rFonts w:ascii="Gill Sans MT" w:hAnsi="Gill Sans MT"/>
        </w:rPr>
        <w:t xml:space="preserve">economic </w:t>
      </w:r>
      <w:r w:rsidR="006C4A42">
        <w:rPr>
          <w:rFonts w:ascii="Gill Sans MT" w:hAnsi="Gill Sans MT"/>
        </w:rPr>
        <w:t xml:space="preserve">benefits of </w:t>
      </w:r>
      <w:r w:rsidR="00FA7671" w:rsidRPr="008E73ED">
        <w:rPr>
          <w:rFonts w:ascii="Gill Sans MT" w:hAnsi="Gill Sans MT"/>
        </w:rPr>
        <w:t>agricultural</w:t>
      </w:r>
      <w:r w:rsidR="00A1759F">
        <w:rPr>
          <w:rFonts w:ascii="Gill Sans MT" w:hAnsi="Gill Sans MT"/>
        </w:rPr>
        <w:t xml:space="preserve"> innovations (e.g.,</w:t>
      </w:r>
      <w:r w:rsidR="00583B18">
        <w:rPr>
          <w:rFonts w:ascii="Gill Sans MT" w:hAnsi="Gill Sans MT"/>
        </w:rPr>
        <w:t xml:space="preserve"> </w:t>
      </w:r>
      <w:r w:rsidR="00764EA0">
        <w:rPr>
          <w:rFonts w:ascii="Gill Sans MT" w:hAnsi="Gill Sans MT"/>
        </w:rPr>
        <w:t xml:space="preserve">Nalley and Barkley 2010, </w:t>
      </w:r>
      <w:r w:rsidR="00C92986" w:rsidRPr="008E73ED">
        <w:rPr>
          <w:rFonts w:ascii="Gill Sans MT" w:hAnsi="Gill Sans MT"/>
        </w:rPr>
        <w:t>Hurley et al 2018</w:t>
      </w:r>
      <w:r w:rsidR="00731FE1">
        <w:rPr>
          <w:rFonts w:ascii="Gill Sans MT" w:hAnsi="Gill Sans MT"/>
        </w:rPr>
        <w:t xml:space="preserve">). </w:t>
      </w:r>
      <w:r w:rsidR="009C2BBD">
        <w:rPr>
          <w:rFonts w:ascii="Gill Sans MT" w:hAnsi="Gill Sans MT"/>
        </w:rPr>
        <w:t>This literature attempts to optimize on the trade</w:t>
      </w:r>
      <w:r w:rsidR="007E1F77">
        <w:rPr>
          <w:rFonts w:ascii="Gill Sans MT" w:hAnsi="Gill Sans MT"/>
        </w:rPr>
        <w:t>-</w:t>
      </w:r>
      <w:r w:rsidR="009C2BBD">
        <w:rPr>
          <w:rFonts w:ascii="Gill Sans MT" w:hAnsi="Gill Sans MT"/>
        </w:rPr>
        <w:t>offs of achieving the highest</w:t>
      </w:r>
      <w:r w:rsidR="007E1F77">
        <w:rPr>
          <w:rFonts w:ascii="Gill Sans MT" w:hAnsi="Gill Sans MT"/>
        </w:rPr>
        <w:t xml:space="preserve"> return and lowest uncertainty therefore allows one to choose strategies that are more robust.</w:t>
      </w:r>
      <w:r w:rsidR="00082DF2">
        <w:rPr>
          <w:rFonts w:ascii="Gill Sans MT" w:hAnsi="Gill Sans MT"/>
        </w:rPr>
        <w:t xml:space="preserve"> </w:t>
      </w:r>
      <w:r w:rsidR="00880CA9">
        <w:rPr>
          <w:rFonts w:ascii="Gill Sans MT" w:hAnsi="Gill Sans MT"/>
        </w:rPr>
        <w:t>Using modern portfolio theory (Markow</w:t>
      </w:r>
      <w:r w:rsidR="00CA01FA">
        <w:rPr>
          <w:rFonts w:ascii="Gill Sans MT" w:hAnsi="Gill Sans MT"/>
        </w:rPr>
        <w:t xml:space="preserve">owitz 1959) which suggests that </w:t>
      </w:r>
      <w:r w:rsidR="005C2C38">
        <w:rPr>
          <w:rFonts w:ascii="Gill Sans MT" w:hAnsi="Gill Sans MT"/>
        </w:rPr>
        <w:t>a strategy t</w:t>
      </w:r>
      <w:r w:rsidR="00D31AAD">
        <w:rPr>
          <w:rFonts w:ascii="Gill Sans MT" w:hAnsi="Gill Sans MT"/>
        </w:rPr>
        <w:t xml:space="preserve">o </w:t>
      </w:r>
      <w:r w:rsidR="005C2C38">
        <w:rPr>
          <w:rFonts w:ascii="Gill Sans MT" w:hAnsi="Gill Sans MT"/>
        </w:rPr>
        <w:t>maximize</w:t>
      </w:r>
      <w:r w:rsidR="00D31AAD">
        <w:rPr>
          <w:rFonts w:ascii="Gill Sans MT" w:hAnsi="Gill Sans MT"/>
        </w:rPr>
        <w:t xml:space="preserve"> average </w:t>
      </w:r>
      <w:r w:rsidR="005C2C38">
        <w:rPr>
          <w:rFonts w:ascii="Gill Sans MT" w:hAnsi="Gill Sans MT"/>
        </w:rPr>
        <w:t>returns may be</w:t>
      </w:r>
      <w:r w:rsidR="00D31AAD">
        <w:rPr>
          <w:rFonts w:ascii="Gill Sans MT" w:hAnsi="Gill Sans MT"/>
        </w:rPr>
        <w:t xml:space="preserve"> a suboptimal strategy</w:t>
      </w:r>
      <w:r w:rsidR="009545CC">
        <w:rPr>
          <w:rFonts w:ascii="Gill Sans MT" w:hAnsi="Gill Sans MT"/>
        </w:rPr>
        <w:t>, Nalley and Barkley (2010) use a mean-variance analysis</w:t>
      </w:r>
      <w:r w:rsidR="00E752D9">
        <w:rPr>
          <w:rFonts w:ascii="Gill Sans MT" w:hAnsi="Gill Sans MT"/>
        </w:rPr>
        <w:t xml:space="preserve"> to optimally select wheat varieties that achieve highest return and lowest risk. </w:t>
      </w:r>
      <w:r w:rsidR="008F5E51">
        <w:rPr>
          <w:rFonts w:ascii="Gill Sans MT" w:hAnsi="Gill Sans MT"/>
        </w:rPr>
        <w:t xml:space="preserve">This strategy still suffers from the limitation of using a subset of moments of the distribution. </w:t>
      </w:r>
      <w:r w:rsidR="0055360E">
        <w:rPr>
          <w:rFonts w:ascii="Gill Sans MT" w:hAnsi="Gill Sans MT"/>
        </w:rPr>
        <w:t xml:space="preserve">This is usually used by using stochastic dominance comparisons. </w:t>
      </w:r>
      <w:r w:rsidR="00F1450F" w:rsidRPr="008E73ED">
        <w:rPr>
          <w:rFonts w:ascii="Gill Sans MT" w:hAnsi="Gill Sans MT"/>
        </w:rPr>
        <w:t>Using long term weather data, crop simulation model</w:t>
      </w:r>
      <w:r w:rsidR="00E14D9C">
        <w:rPr>
          <w:rFonts w:ascii="Gill Sans MT" w:hAnsi="Gill Sans MT"/>
        </w:rPr>
        <w:t xml:space="preserve"> results (APSIM)</w:t>
      </w:r>
      <w:r w:rsidR="00F1450F" w:rsidRPr="008E73ED">
        <w:rPr>
          <w:rFonts w:ascii="Gill Sans MT" w:hAnsi="Gill Sans MT"/>
        </w:rPr>
        <w:t xml:space="preserve">, spatially explicit observed maize prices, and fertilizer prices,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502B635A" w:rsidR="00054C9D" w:rsidRDefault="00054C9D" w:rsidP="00412F53">
      <w:pPr>
        <w:jc w:val="both"/>
        <w:rPr>
          <w:rFonts w:ascii="Gill Sans MT" w:hAnsi="Gill Sans MT" w:cs="Times New Roman"/>
          <w:highlight w:val="yellow"/>
        </w:rPr>
      </w:pPr>
      <w:r w:rsidRPr="008E73ED">
        <w:rPr>
          <w:rFonts w:ascii="Gill Sans MT" w:hAnsi="Gill Sans MT"/>
        </w:rPr>
        <w:t xml:space="preserve">We </w:t>
      </w:r>
      <w:r w:rsidR="00233ADC" w:rsidRPr="008E73ED">
        <w:rPr>
          <w:rFonts w:ascii="Gill Sans MT" w:hAnsi="Gill Sans MT"/>
        </w:rPr>
        <w:t xml:space="preserve">specifically </w:t>
      </w:r>
      <w:r w:rsidRPr="008E73ED">
        <w:rPr>
          <w:rFonts w:ascii="Gill Sans MT" w:hAnsi="Gill Sans MT"/>
        </w:rPr>
        <w:t>follow the approach proposed by Hurley et al (201</w:t>
      </w:r>
      <w:r w:rsidR="00C92986" w:rsidRPr="008E73ED">
        <w:rPr>
          <w:rFonts w:ascii="Gill Sans MT" w:hAnsi="Gill Sans MT"/>
        </w:rPr>
        <w:t>8</w:t>
      </w:r>
      <w:r w:rsidRPr="008E73ED">
        <w:rPr>
          <w:rFonts w:ascii="Gill Sans MT" w:hAnsi="Gill Sans MT"/>
        </w:rPr>
        <w:t xml:space="preserve">) to estimate willingness to pay bounds for a risk averse farmer to likely adopt </w:t>
      </w:r>
      <w:r w:rsidR="00441B99">
        <w:rPr>
          <w:rFonts w:ascii="Gill Sans MT" w:hAnsi="Gill Sans MT"/>
        </w:rPr>
        <w:t>an alternative rice planting date strategy</w:t>
      </w:r>
      <w:r w:rsidRPr="008E73ED">
        <w:rPr>
          <w:rFonts w:ascii="Gill Sans MT" w:hAnsi="Gill Sans MT"/>
        </w:rPr>
        <w:t>.  We depart from their approach in two substantial ways. First,</w:t>
      </w:r>
      <w:r w:rsidR="00A33DA9">
        <w:rPr>
          <w:rFonts w:ascii="Gill Sans MT" w:hAnsi="Gill Sans MT"/>
        </w:rPr>
        <w:t xml:space="preserve"> instead of fertilizers and improved varieties</w:t>
      </w:r>
      <w:r w:rsidR="007641CB">
        <w:rPr>
          <w:rFonts w:ascii="Gill Sans MT" w:hAnsi="Gill Sans MT"/>
        </w:rPr>
        <w:t>, we consider multiple</w:t>
      </w:r>
      <w:r w:rsidR="00FC17EE">
        <w:rPr>
          <w:rFonts w:ascii="Gill Sans MT" w:hAnsi="Gill Sans MT"/>
        </w:rPr>
        <w:t xml:space="preserve"> </w:t>
      </w:r>
      <w:r w:rsidR="007641CB">
        <w:rPr>
          <w:rFonts w:ascii="Gill Sans MT" w:hAnsi="Gill Sans MT"/>
        </w:rPr>
        <w:t>management changes including sowing dates, irrigation</w:t>
      </w:r>
      <w:r w:rsidR="00C16F24">
        <w:rPr>
          <w:rFonts w:ascii="Gill Sans MT" w:hAnsi="Gill Sans MT"/>
        </w:rPr>
        <w:t xml:space="preserve"> amounts,</w:t>
      </w:r>
      <w:r w:rsidR="007641CB">
        <w:rPr>
          <w:rFonts w:ascii="Gill Sans MT" w:hAnsi="Gill Sans MT"/>
        </w:rPr>
        <w:t xml:space="preserve"> and varieties</w:t>
      </w:r>
      <w:r w:rsidR="00C16F24">
        <w:rPr>
          <w:rFonts w:ascii="Gill Sans MT" w:hAnsi="Gill Sans MT"/>
        </w:rPr>
        <w:t xml:space="preserve"> </w:t>
      </w:r>
      <w:r w:rsidR="00C16F24">
        <w:rPr>
          <w:rFonts w:ascii="Gill Sans MT" w:hAnsi="Gill Sans MT"/>
        </w:rPr>
        <w:lastRenderedPageBreak/>
        <w:t>differing on duration to maturity</w:t>
      </w:r>
      <w:r w:rsidR="007641CB">
        <w:rPr>
          <w:rFonts w:ascii="Gill Sans MT" w:hAnsi="Gill Sans MT"/>
        </w:rPr>
        <w:t xml:space="preserve">. </w:t>
      </w:r>
      <w:r w:rsidRPr="008E73ED">
        <w:rPr>
          <w:rFonts w:ascii="Gill Sans MT" w:hAnsi="Gill Sans MT" w:cs="Times New Roman"/>
        </w:rPr>
        <w:t xml:space="preserve">Second, </w:t>
      </w:r>
      <w:r w:rsidR="003F0D75" w:rsidRPr="008E73ED">
        <w:rPr>
          <w:rFonts w:ascii="Gill Sans MT" w:hAnsi="Gill Sans MT" w:cs="Times New Roman"/>
        </w:rPr>
        <w:t xml:space="preserve">we consider a </w:t>
      </w:r>
      <w:r w:rsidR="00FC17EE">
        <w:rPr>
          <w:rFonts w:ascii="Gill Sans MT" w:hAnsi="Gill Sans MT" w:cs="Times New Roman"/>
        </w:rPr>
        <w:t>rice-wheat multi-crop</w:t>
      </w:r>
      <w:r w:rsidR="002A3E8D">
        <w:rPr>
          <w:rFonts w:ascii="Gill Sans MT" w:hAnsi="Gill Sans MT" w:cs="Times New Roman"/>
        </w:rPr>
        <w:t xml:space="preserve"> </w:t>
      </w:r>
      <w:r w:rsidR="003F0D75" w:rsidRPr="008E73ED">
        <w:rPr>
          <w:rFonts w:ascii="Gill Sans MT" w:hAnsi="Gill Sans MT" w:cs="Times New Roman"/>
        </w:rPr>
        <w:t>system</w:t>
      </w:r>
      <w:r w:rsidR="007829A0">
        <w:rPr>
          <w:rFonts w:ascii="Gill Sans MT" w:hAnsi="Gill Sans MT" w:cs="Times New Roman"/>
        </w:rPr>
        <w:t xml:space="preserve"> unlike Hurley et al (2018) who focus on maize only</w:t>
      </w:r>
      <w:r w:rsidR="00C30CFD" w:rsidRPr="008E73ED">
        <w:rPr>
          <w:rFonts w:ascii="Gill Sans MT" w:hAnsi="Gill Sans MT" w:cs="Times New Roman"/>
        </w:rPr>
        <w:t xml:space="preserve">. </w:t>
      </w:r>
      <w:r w:rsidR="00D41FA2">
        <w:rPr>
          <w:rFonts w:ascii="Gill Sans MT" w:hAnsi="Gill Sans MT" w:cs="Times New Roman"/>
        </w:rPr>
        <w:t xml:space="preserve">Our application therefore </w:t>
      </w:r>
      <w:r w:rsidR="00675BD1">
        <w:rPr>
          <w:rFonts w:ascii="Gill Sans MT" w:hAnsi="Gill Sans MT" w:cs="Times New Roman"/>
        </w:rPr>
        <w:t>considers more complex decisions</w:t>
      </w:r>
      <w:r w:rsidR="00602495">
        <w:rPr>
          <w:rFonts w:ascii="Gill Sans MT" w:hAnsi="Gill Sans MT" w:cs="Times New Roman"/>
        </w:rPr>
        <w:t xml:space="preserve">. </w:t>
      </w:r>
      <w:r w:rsidRPr="00887E0F">
        <w:rPr>
          <w:rFonts w:ascii="Gill Sans MT" w:hAnsi="Gill Sans MT" w:cs="Times New Roman"/>
          <w:highlight w:val="yellow"/>
        </w:rPr>
        <w:t xml:space="preserve"> </w:t>
      </w:r>
    </w:p>
    <w:p w14:paraId="372C4594" w14:textId="0B27BB4B" w:rsidR="008B5DF9" w:rsidRPr="008E73ED" w:rsidRDefault="008B5DF9" w:rsidP="008B5DF9">
      <w:pPr>
        <w:jc w:val="both"/>
        <w:rPr>
          <w:rFonts w:ascii="Gill Sans MT" w:hAnsi="Gill Sans MT"/>
        </w:rPr>
      </w:pPr>
      <w:r w:rsidRPr="003D2757">
        <w:rPr>
          <w:rFonts w:ascii="Gill Sans MT" w:hAnsi="Gill Sans MT" w:cs="Times New Roman"/>
        </w:rPr>
        <w:t xml:space="preserve">We find that </w:t>
      </w:r>
      <w:r w:rsidRPr="003D2757">
        <w:rPr>
          <w:rFonts w:ascii="Gill Sans MT" w:hAnsi="Gill Sans MT"/>
        </w:rPr>
        <w:t xml:space="preserve">sowing a long duration variety of rice with monsoon onset </w:t>
      </w:r>
      <w:r w:rsidR="00812ED2">
        <w:rPr>
          <w:rFonts w:ascii="Gill Sans MT" w:hAnsi="Gill Sans MT"/>
        </w:rPr>
        <w:t>has the highest system economic benefits</w:t>
      </w:r>
      <w:r w:rsidRPr="003D2757">
        <w:rPr>
          <w:rFonts w:ascii="Gill Sans MT" w:hAnsi="Gill Sans MT"/>
        </w:rPr>
        <w:t xml:space="preserve"> consistent with prior evidence that</w:t>
      </w:r>
      <w:r>
        <w:rPr>
          <w:rFonts w:ascii="Gill Sans MT" w:hAnsi="Gill Sans MT"/>
        </w:rPr>
        <w:t xml:space="preserve"> showed that this strategy gives higher system caloric yield</w:t>
      </w:r>
      <w:r w:rsidR="00812ED2">
        <w:rPr>
          <w:rFonts w:ascii="Gill Sans MT" w:hAnsi="Gill Sans MT"/>
        </w:rPr>
        <w:t>s</w:t>
      </w:r>
      <w:r>
        <w:rPr>
          <w:rFonts w:ascii="Gill Sans MT" w:hAnsi="Gill Sans MT"/>
        </w:rPr>
        <w:t xml:space="preserve">. </w:t>
      </w:r>
    </w:p>
    <w:p w14:paraId="0F1584B9" w14:textId="61E16B75" w:rsidR="008A1FFE" w:rsidRPr="008E73ED" w:rsidRDefault="008A1FFE" w:rsidP="00412F53">
      <w:pPr>
        <w:jc w:val="both"/>
        <w:rPr>
          <w:rFonts w:ascii="Gill Sans MT" w:hAnsi="Gill Sans MT" w:cs="Times New Roman"/>
        </w:rPr>
      </w:pPr>
      <w:r>
        <w:rPr>
          <w:rFonts w:ascii="Gill Sans MT" w:hAnsi="Gill Sans MT" w:cs="Times New Roman"/>
        </w:rPr>
        <w:t xml:space="preserve">The rest of the paper is organized as follows. We present next the methods focusing on the </w:t>
      </w:r>
      <w:r w:rsidR="003D3D0D">
        <w:rPr>
          <w:rFonts w:ascii="Gill Sans MT" w:hAnsi="Gill Sans MT" w:cs="Times New Roman"/>
        </w:rPr>
        <w:t xml:space="preserve">computational risk assessments. In section 3 we present results and discussion of the yield and economic benefits of alternative planting date strategies. We finally conclude in section 4. </w:t>
      </w:r>
    </w:p>
    <w:p w14:paraId="3644E67F" w14:textId="7D3269AB" w:rsidR="007D0CEF" w:rsidRPr="008E73ED" w:rsidRDefault="00872803" w:rsidP="0099369D">
      <w:pPr>
        <w:pStyle w:val="Heading1"/>
      </w:pPr>
      <w:r w:rsidRPr="008E73ED">
        <w:t xml:space="preserve">2. </w:t>
      </w:r>
      <w:r w:rsidR="00AD5F3B" w:rsidRPr="008E73ED">
        <w:t xml:space="preserve">Methods </w:t>
      </w:r>
    </w:p>
    <w:p w14:paraId="7A744A06" w14:textId="66D418EA" w:rsidR="00066CE6" w:rsidRPr="008E73ED" w:rsidRDefault="0076486E" w:rsidP="008A20D8">
      <w:pPr>
        <w:pStyle w:val="Heading2"/>
      </w:pPr>
      <w:r w:rsidRPr="004B0475">
        <w:t>2.</w:t>
      </w:r>
      <w:r w:rsidR="00384752">
        <w:t>1</w:t>
      </w:r>
      <w:r w:rsidRPr="008E73ED">
        <w:t xml:space="preserve">. </w:t>
      </w:r>
      <w:r w:rsidR="008C6397">
        <w:t xml:space="preserve">Data and </w:t>
      </w:r>
      <w:r w:rsidR="00434C0B">
        <w:t xml:space="preserve">scenarios </w:t>
      </w:r>
      <w:r w:rsidR="00536A8A">
        <w:t xml:space="preserve"> </w:t>
      </w:r>
    </w:p>
    <w:p w14:paraId="57CD8CB2" w14:textId="63B7AC93" w:rsidR="00DA1B3E" w:rsidRDefault="008C6397">
      <w:pPr>
        <w:rPr>
          <w:ins w:id="46" w:author="MKONDIWA, Maxwell (CIMMYT-India)" w:date="2023-08-13T09:46:00Z"/>
          <w:rFonts w:ascii="Gill Sans MT" w:hAnsi="Gill Sans MT"/>
        </w:rPr>
      </w:pPr>
      <w:r w:rsidRPr="00B73AB3">
        <w:rPr>
          <w:rFonts w:ascii="Gill Sans MT" w:hAnsi="Gill Sans MT"/>
        </w:rPr>
        <w:t xml:space="preserve">The data used in this paper is based on crop simulation model results reported in Urfels et al (2022) and Montes et al (2022). </w:t>
      </w:r>
      <w:commentRangeStart w:id="47"/>
      <w:ins w:id="48" w:author="MKONDIWA, Maxwell (CIMMYT-India)" w:date="2023-08-13T09:46:00Z">
        <w:r w:rsidR="00DA1B3E">
          <w:rPr>
            <w:rFonts w:ascii="Gill Sans MT" w:hAnsi="Gill Sans MT"/>
          </w:rPr>
          <w:t>The crop simulation model is based on APSIM</w:t>
        </w:r>
      </w:ins>
      <w:r w:rsidR="00163A20">
        <w:rPr>
          <w:rStyle w:val="FootnoteReference"/>
          <w:rFonts w:ascii="Gill Sans MT" w:hAnsi="Gill Sans MT"/>
        </w:rPr>
        <w:footnoteReference w:id="2"/>
      </w:r>
      <w:ins w:id="49" w:author="MKONDIWA, Maxwell (CIMMYT-India)" w:date="2023-08-13T09:46:00Z">
        <w:r w:rsidR="00DA1B3E">
          <w:rPr>
            <w:rFonts w:ascii="Gill Sans MT" w:hAnsi="Gill Sans MT"/>
          </w:rPr>
          <w:t xml:space="preserve">. </w:t>
        </w:r>
        <w:commentRangeEnd w:id="47"/>
        <w:r w:rsidR="00572C6D">
          <w:rPr>
            <w:rStyle w:val="CommentReference"/>
            <w:lang w:val="en-US"/>
          </w:rPr>
          <w:commentReference w:id="47"/>
        </w:r>
      </w:ins>
    </w:p>
    <w:p w14:paraId="22B05249" w14:textId="4A2A6766" w:rsidR="00AC56BE" w:rsidRPr="00B73AB3" w:rsidRDefault="00E4332F">
      <w:pPr>
        <w:rPr>
          <w:rFonts w:ascii="Gill Sans MT" w:hAnsi="Gill Sans MT"/>
        </w:rPr>
      </w:pPr>
      <w:r w:rsidRPr="00B73AB3">
        <w:rPr>
          <w:rFonts w:ascii="Gill Sans MT" w:hAnsi="Gill Sans MT"/>
        </w:rPr>
        <w:t>We use</w:t>
      </w:r>
      <w:r w:rsidR="00C274BB" w:rsidRPr="00B73AB3">
        <w:rPr>
          <w:rFonts w:ascii="Gill Sans MT" w:hAnsi="Gill Sans MT"/>
        </w:rPr>
        <w:t xml:space="preserve"> seven scenarios from</w:t>
      </w:r>
      <w:r w:rsidRPr="00B73AB3">
        <w:rPr>
          <w:rFonts w:ascii="Gill Sans MT" w:hAnsi="Gill Sans MT"/>
        </w:rPr>
        <w:t xml:space="preserve"> crop simulation results </w:t>
      </w:r>
      <w:r w:rsidR="00C274BB" w:rsidRPr="00B73AB3">
        <w:rPr>
          <w:rFonts w:ascii="Gill Sans MT" w:hAnsi="Gill Sans MT"/>
        </w:rPr>
        <w:t>reported in</w:t>
      </w:r>
      <w:r w:rsidRPr="00B73AB3">
        <w:rPr>
          <w:rFonts w:ascii="Gill Sans MT" w:hAnsi="Gill Sans MT"/>
        </w:rPr>
        <w:t xml:space="preserve"> Urfels et al (</w:t>
      </w:r>
      <w:r w:rsidR="00C274BB" w:rsidRPr="00B73AB3">
        <w:rPr>
          <w:rFonts w:ascii="Gill Sans MT" w:hAnsi="Gill Sans MT"/>
        </w:rPr>
        <w:t xml:space="preserve">2022). The </w:t>
      </w:r>
      <w:r w:rsidR="009F6646" w:rsidRPr="00B73AB3">
        <w:rPr>
          <w:rFonts w:ascii="Gill Sans MT" w:hAnsi="Gill Sans MT"/>
        </w:rPr>
        <w:t>scenarios correspond to variation i</w:t>
      </w:r>
      <w:r w:rsidR="00B73AB3" w:rsidRPr="00B73AB3">
        <w:rPr>
          <w:rFonts w:ascii="Gill Sans MT" w:hAnsi="Gill Sans MT"/>
        </w:rPr>
        <w:t>i</w:t>
      </w:r>
      <w:r w:rsidR="009F6646" w:rsidRPr="00B73AB3">
        <w:rPr>
          <w:rFonts w:ascii="Gill Sans MT" w:hAnsi="Gill Sans MT"/>
        </w:rPr>
        <w:t xml:space="preserve"> irrigation, varietal </w:t>
      </w:r>
      <w:proofErr w:type="gramStart"/>
      <w:r w:rsidR="009F6646" w:rsidRPr="00B73AB3">
        <w:rPr>
          <w:rFonts w:ascii="Gill Sans MT" w:hAnsi="Gill Sans MT"/>
        </w:rPr>
        <w:t>duration</w:t>
      </w:r>
      <w:proofErr w:type="gramEnd"/>
      <w:r w:rsidR="009F6646" w:rsidRPr="00B73AB3">
        <w:rPr>
          <w:rFonts w:ascii="Gill Sans MT" w:hAnsi="Gill Sans MT"/>
        </w:rPr>
        <w:t xml:space="preserve"> and the planting </w:t>
      </w:r>
      <w:r w:rsidR="004F64A0" w:rsidRPr="00B73AB3">
        <w:rPr>
          <w:rFonts w:ascii="Gill Sans MT" w:hAnsi="Gill Sans MT"/>
        </w:rPr>
        <w:t xml:space="preserve">of rice at the onset of the monsoon. </w:t>
      </w:r>
      <w:r w:rsidR="002474D5">
        <w:rPr>
          <w:rFonts w:ascii="Gill Sans MT" w:hAnsi="Gill Sans MT"/>
        </w:rPr>
        <w:t>Table 1 shows the details fo</w:t>
      </w:r>
      <w:r w:rsidR="007556DA">
        <w:rPr>
          <w:rFonts w:ascii="Gill Sans MT" w:hAnsi="Gill Sans MT"/>
        </w:rPr>
        <w:t>r</w:t>
      </w:r>
      <w:r w:rsidR="002474D5">
        <w:rPr>
          <w:rFonts w:ascii="Gill Sans MT" w:hAnsi="Gill Sans MT"/>
        </w:rPr>
        <w:t xml:space="preserve"> the scenari</w:t>
      </w:r>
      <w:r w:rsidR="007556DA">
        <w:rPr>
          <w:rFonts w:ascii="Gill Sans MT" w:hAnsi="Gill Sans MT"/>
        </w:rPr>
        <w:t xml:space="preserve">os. </w:t>
      </w:r>
    </w:p>
    <w:p w14:paraId="2FFF0244" w14:textId="7B121F68" w:rsidR="00E668AD" w:rsidRPr="008E73ED" w:rsidRDefault="00E668AD">
      <w:pPr>
        <w:rPr>
          <w:rFonts w:ascii="Gill Sans MT" w:hAnsi="Gill Sans MT"/>
        </w:rPr>
      </w:pPr>
      <w:r w:rsidRPr="008E73ED">
        <w:rPr>
          <w:rFonts w:ascii="Gill Sans MT" w:hAnsi="Gill Sans MT"/>
        </w:rPr>
        <w:t>Table</w:t>
      </w:r>
      <w:r w:rsidR="003F509D">
        <w:rPr>
          <w:rFonts w:ascii="Gill Sans MT" w:hAnsi="Gill Sans MT"/>
        </w:rPr>
        <w:t xml:space="preserve"> 1</w:t>
      </w:r>
      <w:r w:rsidR="001E4CFD" w:rsidRPr="008E73ED">
        <w:rPr>
          <w:rFonts w:ascii="Gill Sans MT" w:hAnsi="Gill Sans MT"/>
        </w:rPr>
        <w:t>: S</w:t>
      </w:r>
      <w:r w:rsidR="0042319F" w:rsidRPr="008E73ED">
        <w:rPr>
          <w:rFonts w:ascii="Gill Sans MT" w:hAnsi="Gill Sans MT"/>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8E73ED"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8E73ED" w:rsidRDefault="002474D5" w:rsidP="008E73ED">
            <w:pPr>
              <w:spacing w:line="240" w:lineRule="auto"/>
              <w:rPr>
                <w:rFonts w:ascii="Gill Sans MT" w:hAnsi="Gill Sans MT"/>
              </w:rPr>
            </w:pPr>
            <w:r w:rsidRPr="008E73ED">
              <w:rPr>
                <w:rFonts w:ascii="Gill Sans MT" w:hAnsi="Gill Sans MT"/>
              </w:rPr>
              <w:t>Scenario number</w:t>
            </w:r>
          </w:p>
        </w:tc>
        <w:tc>
          <w:tcPr>
            <w:tcW w:w="1260" w:type="pct"/>
          </w:tcPr>
          <w:p w14:paraId="4E6F6041" w14:textId="60C26864" w:rsidR="002474D5" w:rsidRPr="008E73ED" w:rsidRDefault="002474D5" w:rsidP="008E73ED">
            <w:pPr>
              <w:spacing w:line="240" w:lineRule="auto"/>
              <w:rPr>
                <w:rFonts w:ascii="Gill Sans MT" w:hAnsi="Gill Sans MT"/>
              </w:rPr>
            </w:pPr>
            <w:r w:rsidRPr="008E73ED">
              <w:rPr>
                <w:rFonts w:ascii="Gill Sans MT" w:hAnsi="Gill Sans MT"/>
              </w:rPr>
              <w:t>Rice</w:t>
            </w:r>
            <w:r>
              <w:rPr>
                <w:rFonts w:ascii="Gill Sans MT" w:hAnsi="Gill Sans MT"/>
              </w:rPr>
              <w:t xml:space="preserve"> planting strategy</w:t>
            </w:r>
          </w:p>
        </w:tc>
        <w:tc>
          <w:tcPr>
            <w:tcW w:w="2374" w:type="pct"/>
          </w:tcPr>
          <w:p w14:paraId="3BFE2F97" w14:textId="7D6EF73C" w:rsidR="002474D5" w:rsidRPr="008E73ED" w:rsidRDefault="002474D5" w:rsidP="008E73ED">
            <w:pPr>
              <w:spacing w:line="240" w:lineRule="auto"/>
              <w:rPr>
                <w:rFonts w:ascii="Gill Sans MT" w:hAnsi="Gill Sans MT"/>
              </w:rPr>
            </w:pPr>
            <w:r w:rsidRPr="008E73ED">
              <w:rPr>
                <w:rFonts w:ascii="Gill Sans MT" w:hAnsi="Gill Sans MT"/>
              </w:rPr>
              <w:t>Description</w:t>
            </w:r>
          </w:p>
        </w:tc>
      </w:tr>
      <w:tr w:rsidR="002474D5" w:rsidRPr="008E73ED" w14:paraId="4434B862" w14:textId="77777777" w:rsidTr="002474D5">
        <w:trPr>
          <w:jc w:val="center"/>
        </w:trPr>
        <w:tc>
          <w:tcPr>
            <w:tcW w:w="1366" w:type="pct"/>
          </w:tcPr>
          <w:p w14:paraId="4E2DD28D" w14:textId="0940BEF3" w:rsidR="002474D5" w:rsidRPr="008E73ED" w:rsidRDefault="002474D5" w:rsidP="008E73ED">
            <w:pPr>
              <w:spacing w:line="240" w:lineRule="auto"/>
              <w:rPr>
                <w:rFonts w:ascii="Gill Sans MT" w:hAnsi="Gill Sans MT"/>
              </w:rPr>
            </w:pPr>
            <w:r w:rsidRPr="008E73ED">
              <w:rPr>
                <w:rFonts w:ascii="Gill Sans MT" w:hAnsi="Gill Sans MT"/>
              </w:rPr>
              <w:t>S0</w:t>
            </w:r>
          </w:p>
        </w:tc>
        <w:tc>
          <w:tcPr>
            <w:tcW w:w="1260" w:type="pct"/>
          </w:tcPr>
          <w:p w14:paraId="5D0C742F" w14:textId="0C144508" w:rsidR="002474D5" w:rsidRPr="008E73ED" w:rsidRDefault="002474D5" w:rsidP="008E73ED">
            <w:pPr>
              <w:spacing w:line="240" w:lineRule="auto"/>
              <w:rPr>
                <w:rFonts w:ascii="Gill Sans MT" w:hAnsi="Gill Sans MT"/>
              </w:rPr>
            </w:pPr>
            <w:r w:rsidRPr="008E73ED">
              <w:rPr>
                <w:rFonts w:ascii="Gill Sans MT" w:hAnsi="Gill Sans MT"/>
              </w:rPr>
              <w:t>Farmer practice</w:t>
            </w:r>
          </w:p>
        </w:tc>
        <w:tc>
          <w:tcPr>
            <w:tcW w:w="2374" w:type="pct"/>
          </w:tcPr>
          <w:p w14:paraId="1516A4FD"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Farmers’ practice baseline without nutrient and water limitations to understand current </w:t>
            </w:r>
            <w:proofErr w:type="gramStart"/>
            <w:r w:rsidRPr="008E73ED">
              <w:rPr>
                <w:rFonts w:ascii="Gill Sans MT" w:hAnsi="Gill Sans MT"/>
              </w:rPr>
              <w:t>limits</w:t>
            </w:r>
            <w:proofErr w:type="gramEnd"/>
          </w:p>
          <w:p w14:paraId="36A071A6" w14:textId="7CCB0F4B" w:rsidR="002474D5" w:rsidRPr="008E73ED" w:rsidRDefault="002474D5" w:rsidP="008E73ED">
            <w:pPr>
              <w:spacing w:line="240" w:lineRule="auto"/>
              <w:rPr>
                <w:rFonts w:ascii="Gill Sans MT" w:hAnsi="Gill Sans MT"/>
              </w:rPr>
            </w:pPr>
          </w:p>
        </w:tc>
      </w:tr>
      <w:tr w:rsidR="002474D5" w:rsidRPr="008E73ED" w14:paraId="4DEC01B0" w14:textId="77777777" w:rsidTr="002474D5">
        <w:trPr>
          <w:jc w:val="center"/>
        </w:trPr>
        <w:tc>
          <w:tcPr>
            <w:tcW w:w="1366" w:type="pct"/>
          </w:tcPr>
          <w:p w14:paraId="68CDF14C" w14:textId="57C2E08B" w:rsidR="002474D5" w:rsidRPr="008E73ED" w:rsidRDefault="002474D5" w:rsidP="008E73ED">
            <w:pPr>
              <w:spacing w:line="240" w:lineRule="auto"/>
              <w:rPr>
                <w:rFonts w:ascii="Gill Sans MT" w:hAnsi="Gill Sans MT"/>
              </w:rPr>
            </w:pPr>
            <w:r w:rsidRPr="008E73ED">
              <w:rPr>
                <w:rFonts w:ascii="Gill Sans MT" w:hAnsi="Gill Sans MT"/>
              </w:rPr>
              <w:t>S1</w:t>
            </w:r>
          </w:p>
        </w:tc>
        <w:tc>
          <w:tcPr>
            <w:tcW w:w="1260" w:type="pct"/>
          </w:tcPr>
          <w:p w14:paraId="4BB6BD77" w14:textId="2F7F1497" w:rsidR="002474D5" w:rsidRPr="008E73ED" w:rsidRDefault="002474D5" w:rsidP="008E73ED">
            <w:pPr>
              <w:spacing w:line="240" w:lineRule="auto"/>
              <w:rPr>
                <w:rFonts w:ascii="Gill Sans MT" w:hAnsi="Gill Sans MT"/>
              </w:rPr>
            </w:pPr>
            <w:r w:rsidRPr="008E73ED">
              <w:rPr>
                <w:rFonts w:ascii="Gill Sans MT" w:hAnsi="Gill Sans MT"/>
              </w:rPr>
              <w:t>Fixed long (baseline)</w:t>
            </w:r>
          </w:p>
        </w:tc>
        <w:tc>
          <w:tcPr>
            <w:tcW w:w="2374" w:type="pct"/>
          </w:tcPr>
          <w:p w14:paraId="5F2E36D9" w14:textId="0EFF03D2" w:rsidR="002474D5" w:rsidRPr="008E73ED" w:rsidRDefault="002474D5" w:rsidP="001C16C6">
            <w:pPr>
              <w:spacing w:line="240" w:lineRule="auto"/>
              <w:rPr>
                <w:rFonts w:ascii="Gill Sans MT" w:hAnsi="Gill Sans MT"/>
              </w:rPr>
            </w:pPr>
            <w:r w:rsidRPr="008E73ED">
              <w:rPr>
                <w:rFonts w:ascii="Gill Sans MT" w:hAnsi="Gill Sans MT"/>
              </w:rPr>
              <w:t>Planting long duration variety at a fixed recommended date</w:t>
            </w:r>
            <w:r>
              <w:rPr>
                <w:rFonts w:ascii="Gill Sans MT" w:hAnsi="Gill Sans MT"/>
              </w:rPr>
              <w:t xml:space="preserve"> (state recommendation)</w:t>
            </w:r>
          </w:p>
          <w:p w14:paraId="60E50B36" w14:textId="3A3A0713" w:rsidR="002474D5" w:rsidRPr="008E73ED" w:rsidRDefault="002474D5" w:rsidP="008E73ED">
            <w:pPr>
              <w:spacing w:line="240" w:lineRule="auto"/>
              <w:rPr>
                <w:rFonts w:ascii="Gill Sans MT" w:hAnsi="Gill Sans MT"/>
              </w:rPr>
            </w:pPr>
          </w:p>
        </w:tc>
      </w:tr>
      <w:tr w:rsidR="002474D5" w:rsidRPr="008E73ED" w14:paraId="640EE390" w14:textId="77777777" w:rsidTr="002474D5">
        <w:trPr>
          <w:jc w:val="center"/>
        </w:trPr>
        <w:tc>
          <w:tcPr>
            <w:tcW w:w="1366" w:type="pct"/>
          </w:tcPr>
          <w:p w14:paraId="0AC758F5" w14:textId="60A52738" w:rsidR="002474D5" w:rsidRPr="008E73ED" w:rsidRDefault="002474D5" w:rsidP="008E73ED">
            <w:pPr>
              <w:spacing w:line="240" w:lineRule="auto"/>
              <w:rPr>
                <w:rFonts w:ascii="Gill Sans MT" w:hAnsi="Gill Sans MT"/>
              </w:rPr>
            </w:pPr>
            <w:r w:rsidRPr="008E73ED">
              <w:rPr>
                <w:rFonts w:ascii="Gill Sans MT" w:hAnsi="Gill Sans MT"/>
              </w:rPr>
              <w:t>S2</w:t>
            </w:r>
          </w:p>
        </w:tc>
        <w:tc>
          <w:tcPr>
            <w:tcW w:w="1260" w:type="pct"/>
          </w:tcPr>
          <w:p w14:paraId="7828DC96" w14:textId="7A5ADC6E" w:rsidR="002474D5" w:rsidRPr="008E73ED" w:rsidRDefault="002474D5" w:rsidP="008E73ED">
            <w:pPr>
              <w:spacing w:line="240" w:lineRule="auto"/>
              <w:rPr>
                <w:rFonts w:ascii="Gill Sans MT" w:hAnsi="Gill Sans MT"/>
              </w:rPr>
            </w:pPr>
            <w:r w:rsidRPr="008E73ED">
              <w:rPr>
                <w:rFonts w:ascii="Gill Sans MT" w:hAnsi="Gill Sans MT"/>
              </w:rPr>
              <w:t>Fixed medium</w:t>
            </w:r>
          </w:p>
        </w:tc>
        <w:tc>
          <w:tcPr>
            <w:tcW w:w="2374" w:type="pct"/>
          </w:tcPr>
          <w:p w14:paraId="171FAA55"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medium duration variety at a fixed recommended date </w:t>
            </w:r>
          </w:p>
          <w:p w14:paraId="61571008" w14:textId="531CE8E6" w:rsidR="002474D5" w:rsidRPr="008E73ED" w:rsidRDefault="002474D5" w:rsidP="008E73ED">
            <w:pPr>
              <w:spacing w:line="240" w:lineRule="auto"/>
              <w:rPr>
                <w:rFonts w:ascii="Gill Sans MT" w:hAnsi="Gill Sans MT"/>
              </w:rPr>
            </w:pPr>
          </w:p>
        </w:tc>
      </w:tr>
      <w:tr w:rsidR="002474D5" w:rsidRPr="008E73ED" w14:paraId="2E693E43" w14:textId="77777777" w:rsidTr="002474D5">
        <w:trPr>
          <w:jc w:val="center"/>
        </w:trPr>
        <w:tc>
          <w:tcPr>
            <w:tcW w:w="1366" w:type="pct"/>
          </w:tcPr>
          <w:p w14:paraId="70BE7714" w14:textId="036A2B3F" w:rsidR="002474D5" w:rsidRPr="008E73ED" w:rsidRDefault="002474D5" w:rsidP="008E73ED">
            <w:pPr>
              <w:spacing w:line="240" w:lineRule="auto"/>
              <w:rPr>
                <w:rFonts w:ascii="Gill Sans MT" w:hAnsi="Gill Sans MT"/>
              </w:rPr>
            </w:pPr>
            <w:r w:rsidRPr="008E73ED">
              <w:rPr>
                <w:rFonts w:ascii="Gill Sans MT" w:hAnsi="Gill Sans MT"/>
              </w:rPr>
              <w:t>S3</w:t>
            </w:r>
          </w:p>
        </w:tc>
        <w:tc>
          <w:tcPr>
            <w:tcW w:w="1260" w:type="pct"/>
          </w:tcPr>
          <w:p w14:paraId="7F0185E3" w14:textId="0A8D7B43" w:rsidR="002474D5" w:rsidRPr="008E73ED" w:rsidRDefault="002474D5" w:rsidP="008E73ED">
            <w:pPr>
              <w:spacing w:line="240" w:lineRule="auto"/>
              <w:rPr>
                <w:rFonts w:ascii="Gill Sans MT" w:hAnsi="Gill Sans MT"/>
              </w:rPr>
            </w:pPr>
            <w:r w:rsidRPr="008E73ED">
              <w:rPr>
                <w:rFonts w:ascii="Gill Sans MT" w:hAnsi="Gill Sans MT"/>
              </w:rPr>
              <w:t>Onset long</w:t>
            </w:r>
          </w:p>
        </w:tc>
        <w:tc>
          <w:tcPr>
            <w:tcW w:w="2374" w:type="pct"/>
          </w:tcPr>
          <w:p w14:paraId="31F25C0A"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long duration rice variety at the onset of monsoon </w:t>
            </w:r>
          </w:p>
          <w:p w14:paraId="05D3EE4A" w14:textId="13AEBF6C" w:rsidR="002474D5" w:rsidRPr="008E73ED" w:rsidRDefault="002474D5" w:rsidP="008E73ED">
            <w:pPr>
              <w:spacing w:line="240" w:lineRule="auto"/>
              <w:rPr>
                <w:rFonts w:ascii="Gill Sans MT" w:hAnsi="Gill Sans MT"/>
              </w:rPr>
            </w:pPr>
          </w:p>
        </w:tc>
      </w:tr>
      <w:tr w:rsidR="002474D5" w:rsidRPr="008E73ED" w14:paraId="73DA4752" w14:textId="77777777" w:rsidTr="002474D5">
        <w:trPr>
          <w:jc w:val="center"/>
        </w:trPr>
        <w:tc>
          <w:tcPr>
            <w:tcW w:w="1366" w:type="pct"/>
          </w:tcPr>
          <w:p w14:paraId="5E8CE7C5" w14:textId="624D84CC" w:rsidR="002474D5" w:rsidRPr="008E73ED" w:rsidRDefault="002474D5" w:rsidP="008E73ED">
            <w:pPr>
              <w:spacing w:line="240" w:lineRule="auto"/>
              <w:rPr>
                <w:rFonts w:ascii="Gill Sans MT" w:hAnsi="Gill Sans MT"/>
              </w:rPr>
            </w:pPr>
            <w:r w:rsidRPr="008E73ED">
              <w:rPr>
                <w:rFonts w:ascii="Gill Sans MT" w:hAnsi="Gill Sans MT"/>
              </w:rPr>
              <w:t>S4</w:t>
            </w:r>
          </w:p>
        </w:tc>
        <w:tc>
          <w:tcPr>
            <w:tcW w:w="1260" w:type="pct"/>
          </w:tcPr>
          <w:p w14:paraId="6154423C" w14:textId="0F056F56" w:rsidR="002474D5" w:rsidRPr="008E73ED" w:rsidRDefault="002474D5" w:rsidP="008E73ED">
            <w:pPr>
              <w:spacing w:line="240" w:lineRule="auto"/>
              <w:rPr>
                <w:rFonts w:ascii="Gill Sans MT" w:hAnsi="Gill Sans MT"/>
              </w:rPr>
            </w:pPr>
            <w:r w:rsidRPr="008E73ED">
              <w:rPr>
                <w:rFonts w:ascii="Gill Sans MT" w:hAnsi="Gill Sans MT"/>
              </w:rPr>
              <w:t>Onset long supp</w:t>
            </w:r>
          </w:p>
        </w:tc>
        <w:tc>
          <w:tcPr>
            <w:tcW w:w="2374" w:type="pct"/>
          </w:tcPr>
          <w:p w14:paraId="0E086A14" w14:textId="436089FF" w:rsidR="002474D5" w:rsidRPr="008E73ED" w:rsidRDefault="002474D5" w:rsidP="008E73ED">
            <w:pPr>
              <w:spacing w:line="240" w:lineRule="auto"/>
              <w:rPr>
                <w:rFonts w:ascii="Gill Sans MT" w:hAnsi="Gill Sans MT"/>
              </w:rPr>
            </w:pPr>
            <w:r w:rsidRPr="008E73ED">
              <w:rPr>
                <w:rFonts w:ascii="Gill Sans MT" w:hAnsi="Gill Sans MT"/>
              </w:rPr>
              <w:t>Supplementary irrigation for planting long duration varieties at monsoon onset</w:t>
            </w:r>
          </w:p>
        </w:tc>
      </w:tr>
      <w:tr w:rsidR="002474D5" w:rsidRPr="008E73ED" w14:paraId="42B25533" w14:textId="77777777" w:rsidTr="002474D5">
        <w:trPr>
          <w:jc w:val="center"/>
        </w:trPr>
        <w:tc>
          <w:tcPr>
            <w:tcW w:w="1366" w:type="pct"/>
          </w:tcPr>
          <w:p w14:paraId="2A124653" w14:textId="54F5533C" w:rsidR="002474D5" w:rsidRPr="008E73ED" w:rsidRDefault="002474D5" w:rsidP="008E73ED">
            <w:pPr>
              <w:spacing w:line="240" w:lineRule="auto"/>
              <w:rPr>
                <w:rFonts w:ascii="Gill Sans MT" w:hAnsi="Gill Sans MT"/>
              </w:rPr>
            </w:pPr>
            <w:r w:rsidRPr="008E73ED">
              <w:rPr>
                <w:rFonts w:ascii="Gill Sans MT" w:hAnsi="Gill Sans MT"/>
              </w:rPr>
              <w:t>S5</w:t>
            </w:r>
          </w:p>
        </w:tc>
        <w:tc>
          <w:tcPr>
            <w:tcW w:w="1260" w:type="pct"/>
          </w:tcPr>
          <w:p w14:paraId="5F0E63D8" w14:textId="326D66EC" w:rsidR="002474D5" w:rsidRPr="008E73ED" w:rsidRDefault="002474D5" w:rsidP="008E73ED">
            <w:pPr>
              <w:spacing w:line="240" w:lineRule="auto"/>
              <w:rPr>
                <w:rFonts w:ascii="Gill Sans MT" w:hAnsi="Gill Sans MT"/>
              </w:rPr>
            </w:pPr>
            <w:r w:rsidRPr="008E73ED">
              <w:rPr>
                <w:rFonts w:ascii="Gill Sans MT" w:hAnsi="Gill Sans MT"/>
              </w:rPr>
              <w:t>Onset medium</w:t>
            </w:r>
          </w:p>
        </w:tc>
        <w:tc>
          <w:tcPr>
            <w:tcW w:w="2374" w:type="pct"/>
          </w:tcPr>
          <w:p w14:paraId="4EFC5E16" w14:textId="77777777" w:rsidR="002474D5" w:rsidRPr="008E73ED" w:rsidRDefault="002474D5" w:rsidP="008E73ED">
            <w:pPr>
              <w:spacing w:line="240" w:lineRule="auto"/>
              <w:rPr>
                <w:rFonts w:ascii="Gill Sans MT" w:hAnsi="Gill Sans MT"/>
              </w:rPr>
            </w:pPr>
          </w:p>
        </w:tc>
      </w:tr>
      <w:tr w:rsidR="002474D5" w:rsidRPr="008E73ED" w14:paraId="75D3EE02" w14:textId="77777777" w:rsidTr="002474D5">
        <w:trPr>
          <w:jc w:val="center"/>
        </w:trPr>
        <w:tc>
          <w:tcPr>
            <w:tcW w:w="1366" w:type="pct"/>
          </w:tcPr>
          <w:p w14:paraId="5965AA8C" w14:textId="73CBD7E1" w:rsidR="002474D5" w:rsidRPr="008E73ED" w:rsidRDefault="002474D5" w:rsidP="008E73ED">
            <w:pPr>
              <w:spacing w:line="240" w:lineRule="auto"/>
              <w:rPr>
                <w:rFonts w:ascii="Gill Sans MT" w:hAnsi="Gill Sans MT"/>
              </w:rPr>
            </w:pPr>
            <w:r w:rsidRPr="008E73ED">
              <w:rPr>
                <w:rFonts w:ascii="Gill Sans MT" w:hAnsi="Gill Sans MT"/>
              </w:rPr>
              <w:t>S6</w:t>
            </w:r>
          </w:p>
        </w:tc>
        <w:tc>
          <w:tcPr>
            <w:tcW w:w="1260" w:type="pct"/>
          </w:tcPr>
          <w:p w14:paraId="35EABD3F" w14:textId="4C079180" w:rsidR="002474D5" w:rsidRPr="008E73ED" w:rsidRDefault="002474D5" w:rsidP="008E73ED">
            <w:pPr>
              <w:spacing w:line="240" w:lineRule="auto"/>
              <w:rPr>
                <w:rFonts w:ascii="Gill Sans MT" w:hAnsi="Gill Sans MT"/>
              </w:rPr>
            </w:pPr>
            <w:r w:rsidRPr="008E73ED">
              <w:rPr>
                <w:rFonts w:ascii="Gill Sans MT" w:hAnsi="Gill Sans MT"/>
              </w:rPr>
              <w:t>Onset medium supp</w:t>
            </w:r>
          </w:p>
        </w:tc>
        <w:tc>
          <w:tcPr>
            <w:tcW w:w="2374" w:type="pct"/>
          </w:tcPr>
          <w:p w14:paraId="6432397A" w14:textId="76E2F71E" w:rsidR="002474D5" w:rsidRPr="008E73ED" w:rsidRDefault="002474D5" w:rsidP="008E73ED">
            <w:pPr>
              <w:spacing w:line="240" w:lineRule="auto"/>
              <w:rPr>
                <w:rFonts w:ascii="Gill Sans MT" w:hAnsi="Gill Sans MT"/>
              </w:rPr>
            </w:pPr>
            <w:r w:rsidRPr="008E73ED">
              <w:rPr>
                <w:rFonts w:ascii="Gill Sans MT" w:hAnsi="Gill Sans MT"/>
              </w:rPr>
              <w:t xml:space="preserve">Supplementary irrigation for planting medium varieties at monsoon onset </w:t>
            </w:r>
          </w:p>
        </w:tc>
      </w:tr>
    </w:tbl>
    <w:p w14:paraId="7F78FDC7" w14:textId="77777777" w:rsidR="008672C4" w:rsidRDefault="008672C4" w:rsidP="008A20D8">
      <w:pPr>
        <w:pStyle w:val="Heading2"/>
      </w:pPr>
    </w:p>
    <w:p w14:paraId="582431B9" w14:textId="0BD1821B" w:rsidR="00066CE6" w:rsidRPr="008E73ED" w:rsidRDefault="0076486E" w:rsidP="008A20D8">
      <w:pPr>
        <w:pStyle w:val="Heading2"/>
      </w:pPr>
      <w:r w:rsidRPr="008E73ED">
        <w:t>2.</w:t>
      </w:r>
      <w:r w:rsidR="00D42692">
        <w:t>2.</w:t>
      </w:r>
      <w:r w:rsidRPr="008E73ED">
        <w:t xml:space="preserve"> </w:t>
      </w:r>
      <w:r w:rsidR="00FD17C2" w:rsidRPr="008E73ED">
        <w:t>Computational spatial ex</w:t>
      </w:r>
      <w:r w:rsidR="003A2ECA">
        <w:t>-</w:t>
      </w:r>
      <w:r w:rsidR="00FD17C2" w:rsidRPr="008E73ED">
        <w:t xml:space="preserve">ante economic </w:t>
      </w:r>
      <w:r w:rsidR="003D59F3" w:rsidRPr="008E73ED">
        <w:t>model</w:t>
      </w:r>
      <w:r w:rsidR="00FD17C2" w:rsidRPr="008E73ED">
        <w:t xml:space="preserve"> under risk aversion</w:t>
      </w:r>
    </w:p>
    <w:p w14:paraId="26A76174" w14:textId="4E2C402F" w:rsidR="00DF06AE" w:rsidRPr="008E73ED" w:rsidRDefault="008304F2" w:rsidP="003C1BE9">
      <w:pPr>
        <w:pStyle w:val="Heading3"/>
      </w:pPr>
      <w:r>
        <w:t>2.2.</w:t>
      </w:r>
      <w:r w:rsidR="00D76ACE">
        <w:t>1</w:t>
      </w:r>
      <w:r>
        <w:t xml:space="preserve">. </w:t>
      </w:r>
      <w:r w:rsidR="00DF06AE" w:rsidRPr="008E73ED">
        <w:t>Yield risk</w:t>
      </w:r>
      <w:r w:rsidR="00A21A95">
        <w:t xml:space="preserve"> </w:t>
      </w:r>
    </w:p>
    <w:p w14:paraId="3C86718D" w14:textId="4E2BDF21" w:rsidR="00671FE7" w:rsidRPr="003D2757" w:rsidRDefault="0020186E" w:rsidP="005247E2">
      <w:pPr>
        <w:jc w:val="both"/>
        <w:rPr>
          <w:rFonts w:ascii="Gill Sans MT" w:hAnsi="Gill Sans MT" w:cs="Times New Roman"/>
        </w:rPr>
      </w:pPr>
      <w:r w:rsidRPr="008E73ED">
        <w:rPr>
          <w:rFonts w:ascii="Gill Sans MT" w:hAnsi="Gill Sans MT" w:cs="Times New Roman"/>
        </w:rPr>
        <w:t>We c</w:t>
      </w:r>
      <w:r w:rsidR="00285F22" w:rsidRPr="008E73ED">
        <w:rPr>
          <w:rFonts w:ascii="Gill Sans MT" w:hAnsi="Gill Sans MT" w:cs="Times New Roman"/>
        </w:rPr>
        <w:t>ompute spatially explicit willingness to pay</w:t>
      </w:r>
      <w:r w:rsidR="00F66409" w:rsidRPr="008E73ED">
        <w:rPr>
          <w:rFonts w:ascii="Gill Sans MT" w:hAnsi="Gill Sans MT" w:cs="Times New Roman"/>
        </w:rPr>
        <w:t xml:space="preserve"> bounds</w:t>
      </w:r>
      <w:r w:rsidR="00285F22" w:rsidRPr="008E73ED">
        <w:rPr>
          <w:rFonts w:ascii="Gill Sans MT" w:hAnsi="Gill Sans MT" w:cs="Times New Roman"/>
        </w:rPr>
        <w:t xml:space="preserve"> in </w:t>
      </w:r>
      <w:r w:rsidR="00517D62" w:rsidRPr="008E73ED">
        <w:rPr>
          <w:rFonts w:ascii="Gill Sans MT" w:hAnsi="Gill Sans MT" w:cs="Times New Roman"/>
        </w:rPr>
        <w:t xml:space="preserve">rice and </w:t>
      </w:r>
      <w:r w:rsidR="00285F22" w:rsidRPr="008E73ED">
        <w:rPr>
          <w:rFonts w:ascii="Gill Sans MT" w:hAnsi="Gill Sans MT" w:cs="Times New Roman"/>
        </w:rPr>
        <w:t xml:space="preserve">wheat yield equivalents for a risk averse farmer to </w:t>
      </w:r>
      <w:proofErr w:type="gramStart"/>
      <w:r w:rsidR="00285F22" w:rsidRPr="008E73ED">
        <w:rPr>
          <w:rFonts w:ascii="Gill Sans MT" w:hAnsi="Gill Sans MT" w:cs="Times New Roman"/>
        </w:rPr>
        <w:t>definitely adopt</w:t>
      </w:r>
      <w:proofErr w:type="gramEnd"/>
      <w:r w:rsidR="00285F22" w:rsidRPr="008E73ED">
        <w:rPr>
          <w:rFonts w:ascii="Gill Sans MT" w:hAnsi="Gill Sans MT" w:cs="Times New Roman"/>
        </w:rPr>
        <w:t xml:space="preserve"> or not adopt the interventions using second order stochastic dominance</w:t>
      </w:r>
      <w:r w:rsidR="00285F22" w:rsidRPr="003D2757">
        <w:rPr>
          <w:rFonts w:ascii="Gill Sans MT" w:hAnsi="Gill Sans MT" w:cs="Times New Roman"/>
        </w:rPr>
        <w:t xml:space="preserve">. </w:t>
      </w:r>
      <w:r w:rsidR="002A56EC" w:rsidRPr="003D2757">
        <w:rPr>
          <w:rFonts w:ascii="Gill Sans MT" w:hAnsi="Gill Sans MT" w:cs="Times New Roman"/>
        </w:rPr>
        <w:t xml:space="preserve"> </w:t>
      </w:r>
      <w:r w:rsidR="00AC3B9C" w:rsidRPr="003D2757">
        <w:rPr>
          <w:rFonts w:ascii="Gill Sans MT" w:hAnsi="Gill Sans MT" w:cs="Times New Roman"/>
        </w:rPr>
        <w:t>Theoretically</w:t>
      </w:r>
      <w:r w:rsidR="003F2486" w:rsidRPr="003D2757">
        <w:rPr>
          <w:rFonts w:ascii="Gill Sans MT" w:hAnsi="Gill Sans MT" w:cs="Times New Roman"/>
        </w:rPr>
        <w:t xml:space="preserve">, second order stochastic dominance is related to the Arrow-Pratt measure </w:t>
      </w:r>
      <w:r w:rsidR="000142FE" w:rsidRPr="003D2757">
        <w:rPr>
          <w:rFonts w:ascii="Gill Sans MT" w:hAnsi="Gill Sans MT" w:cs="Times New Roman"/>
        </w:rPr>
        <w:t>risk aversion</w:t>
      </w:r>
      <w:r w:rsidR="00A74925" w:rsidRPr="003D2757">
        <w:rPr>
          <w:rFonts w:ascii="Gill Sans MT" w:hAnsi="Gill Sans MT" w:cs="Times New Roman"/>
        </w:rPr>
        <w:t xml:space="preserve"> (Levy</w:t>
      </w:r>
      <w:r w:rsidR="005B1C1D" w:rsidRPr="003D2757">
        <w:rPr>
          <w:rFonts w:ascii="Gill Sans MT" w:hAnsi="Gill Sans MT" w:cs="Times New Roman"/>
        </w:rPr>
        <w:t xml:space="preserve"> 2016)</w:t>
      </w:r>
      <w:r w:rsidR="000142FE" w:rsidRPr="003D2757">
        <w:rPr>
          <w:rFonts w:ascii="Gill Sans MT" w:hAnsi="Gill Sans MT" w:cs="Times New Roman"/>
        </w:rPr>
        <w:t xml:space="preserve">. </w:t>
      </w:r>
      <w:r w:rsidR="00671FE7" w:rsidRPr="003D2757">
        <w:rPr>
          <w:rFonts w:ascii="Gill Sans MT" w:hAnsi="Gill Sans MT" w:cs="Times New Roman"/>
        </w:rPr>
        <w:t xml:space="preserve">Meyer (1977) </w:t>
      </w:r>
      <w:r w:rsidR="00ED6D34" w:rsidRPr="003D2757">
        <w:rPr>
          <w:rFonts w:ascii="Gill Sans MT" w:hAnsi="Gill Sans MT" w:cs="Times New Roman"/>
        </w:rPr>
        <w:t xml:space="preserve">proved a theorem that </w:t>
      </w:r>
      <w:r w:rsidR="00CB4F6F" w:rsidRPr="003D2757">
        <w:rPr>
          <w:rFonts w:ascii="Gill Sans MT" w:hAnsi="Gill Sans MT" w:cs="Times New Roman"/>
        </w:rPr>
        <w:t xml:space="preserve">cumulative distribution function </w:t>
      </w:r>
      <m:oMath>
        <m:r>
          <w:rPr>
            <w:rFonts w:ascii="Cambria Math" w:hAnsi="Cambria Math" w:cs="Times New Roman"/>
          </w:rPr>
          <m:t>F(x)</m:t>
        </m:r>
      </m:oMath>
      <w:r w:rsidR="00CB4F6F" w:rsidRPr="003D2757">
        <w:rPr>
          <w:rFonts w:ascii="Gill Sans MT" w:eastAsiaTheme="minorEastAsia" w:hAnsi="Gill Sans MT" w:cs="Times New Roman"/>
        </w:rPr>
        <w:t xml:space="preserve"> stochastically dominat</w:t>
      </w:r>
      <w:r w:rsidR="00400F5C" w:rsidRPr="003D2757">
        <w:rPr>
          <w:rFonts w:ascii="Gill Sans MT" w:eastAsiaTheme="minorEastAsia" w:hAnsi="Gill Sans MT" w:cs="Times New Roman"/>
        </w:rPr>
        <w:t>ing</w:t>
      </w:r>
      <w:r w:rsidR="00CB4F6F" w:rsidRPr="003D2757">
        <w:rPr>
          <w:rFonts w:ascii="Gill Sans MT" w:eastAsiaTheme="minorEastAsia" w:hAnsi="Gill Sans MT" w:cs="Times New Roman"/>
        </w:rPr>
        <w:t xml:space="preserve"> </w:t>
      </w:r>
      <m:oMath>
        <m:r>
          <w:rPr>
            <w:rFonts w:ascii="Cambria Math" w:eastAsiaTheme="minorEastAsia" w:hAnsi="Cambria Math" w:cs="Times New Roman"/>
          </w:rPr>
          <m:t>G(x)</m:t>
        </m:r>
      </m:oMath>
      <w:r w:rsidR="009F2BFE" w:rsidRPr="003D2757">
        <w:rPr>
          <w:rFonts w:ascii="Gill Sans MT" w:eastAsiaTheme="minorEastAsia" w:hAnsi="Gill Sans MT" w:cs="Times New Roman"/>
        </w:rPr>
        <w:t xml:space="preserve"> in the second order</w:t>
      </w:r>
      <w:r w:rsidR="0039022C" w:rsidRPr="003D2757">
        <w:rPr>
          <w:rFonts w:ascii="Gill Sans MT" w:eastAsiaTheme="minorEastAsia" w:hAnsi="Gill Sans MT" w:cs="Times New Roman"/>
        </w:rPr>
        <w:t xml:space="preserve"> with respect to utility function </w:t>
      </w:r>
      <m:oMath>
        <m:r>
          <w:rPr>
            <w:rFonts w:ascii="Cambria Math" w:eastAsiaTheme="minorEastAsia" w:hAnsi="Cambria Math" w:cs="Times New Roman"/>
          </w:rPr>
          <m:t>k(x)</m:t>
        </m:r>
      </m:oMath>
      <w:r w:rsidR="009F2BFE" w:rsidRPr="003D2757">
        <w:rPr>
          <w:rFonts w:ascii="Gill Sans MT" w:eastAsiaTheme="minorEastAsia" w:hAnsi="Gill Sans MT" w:cs="Times New Roman"/>
        </w:rPr>
        <w:t xml:space="preserve"> </w:t>
      </w:r>
      <w:r w:rsidR="00C6686B" w:rsidRPr="003D2757">
        <w:rPr>
          <w:rFonts w:ascii="Gill Sans MT" w:eastAsiaTheme="minorEastAsia" w:hAnsi="Gill Sans MT" w:cs="Times New Roman"/>
        </w:rPr>
        <w:t xml:space="preserve">is equivalent to </w:t>
      </w:r>
      <m:oMath>
        <m:r>
          <w:rPr>
            <w:rFonts w:ascii="Cambria Math" w:eastAsiaTheme="minorEastAsia" w:hAnsi="Cambria Math" w:cs="Times New Roman"/>
          </w:rPr>
          <m:t>F</m:t>
        </m:r>
        <m:d>
          <m:dPr>
            <m:ctrlPr>
              <w:ins w:id="50" w:author="Maxwell Mkondiwa" w:date="2023-03-01T14:59:00Z">
                <w:rPr>
                  <w:rFonts w:ascii="Cambria Math" w:eastAsiaTheme="minorEastAsia" w:hAnsi="Cambria Math" w:cs="Times New Roman"/>
                  <w:i/>
                </w:rPr>
              </w:ins>
            </m:ctrlPr>
          </m:dPr>
          <m:e>
            <m:r>
              <w:rPr>
                <w:rFonts w:ascii="Cambria Math" w:eastAsiaTheme="minorEastAsia" w:hAnsi="Cambria Math" w:cs="Times New Roman"/>
              </w:rPr>
              <m:t>x</m:t>
            </m:r>
          </m:e>
        </m:d>
      </m:oMath>
      <w:r w:rsidR="00C6686B" w:rsidRPr="003D2757">
        <w:rPr>
          <w:rFonts w:ascii="Gill Sans MT" w:eastAsiaTheme="minorEastAsia" w:hAnsi="Gill Sans MT" w:cs="Times New Roman"/>
        </w:rPr>
        <w:t xml:space="preserve"> </w:t>
      </w:r>
      <w:r w:rsidR="00ED2874" w:rsidRPr="003D2757">
        <w:rPr>
          <w:rFonts w:ascii="Gill Sans MT" w:eastAsiaTheme="minorEastAsia" w:hAnsi="Gill Sans MT" w:cs="Times New Roman"/>
        </w:rPr>
        <w:t xml:space="preserve">being preferred or indifferent to </w:t>
      </w:r>
      <m:oMath>
        <m:r>
          <w:rPr>
            <w:rFonts w:ascii="Cambria Math" w:eastAsiaTheme="minorEastAsia" w:hAnsi="Cambria Math" w:cs="Times New Roman"/>
          </w:rPr>
          <m:t>G(x)</m:t>
        </m:r>
      </m:oMath>
      <w:r w:rsidR="00ED2874" w:rsidRPr="003D2757">
        <w:rPr>
          <w:rFonts w:ascii="Gill Sans MT" w:eastAsiaTheme="minorEastAsia" w:hAnsi="Gill Sans MT" w:cs="Times New Roman"/>
        </w:rPr>
        <w:t xml:space="preserve"> by all agents </w:t>
      </w:r>
      <w:r w:rsidR="004F3243" w:rsidRPr="003D2757">
        <w:rPr>
          <w:rFonts w:ascii="Gill Sans MT" w:eastAsiaTheme="minorEastAsia" w:hAnsi="Gill Sans MT" w:cs="Times New Roman"/>
        </w:rPr>
        <w:t xml:space="preserve">who are risk averse than an agent with utility function </w:t>
      </w:r>
      <m:oMath>
        <m:r>
          <w:rPr>
            <w:rFonts w:ascii="Cambria Math" w:eastAsiaTheme="minorEastAsia" w:hAnsi="Cambria Math" w:cs="Times New Roman"/>
          </w:rPr>
          <m:t>k(x)</m:t>
        </m:r>
      </m:oMath>
      <w:r w:rsidR="004F3243" w:rsidRPr="003D2757">
        <w:rPr>
          <w:rFonts w:ascii="Gill Sans MT" w:eastAsiaTheme="minorEastAsia" w:hAnsi="Gill Sans MT" w:cs="Times New Roman"/>
        </w:rPr>
        <w:t xml:space="preserve">. </w:t>
      </w:r>
    </w:p>
    <w:p w14:paraId="7FF9C842" w14:textId="328A8710" w:rsidR="004711F3" w:rsidRPr="008E73ED" w:rsidRDefault="000142FE" w:rsidP="005247E2">
      <w:pPr>
        <w:jc w:val="both"/>
        <w:rPr>
          <w:rFonts w:ascii="Gill Sans MT" w:eastAsiaTheme="minorEastAsia" w:hAnsi="Gill Sans MT" w:cs="Times New Roman"/>
        </w:rPr>
      </w:pPr>
      <w:r w:rsidRPr="003D2757">
        <w:rPr>
          <w:rFonts w:ascii="Gill Sans MT" w:hAnsi="Gill Sans MT" w:cs="Times New Roman"/>
        </w:rPr>
        <w:t>This implies that any risk</w:t>
      </w:r>
      <w:r w:rsidR="00AC3B9C" w:rsidRPr="003D2757">
        <w:rPr>
          <w:rFonts w:ascii="Gill Sans MT" w:hAnsi="Gill Sans MT" w:cs="Times New Roman"/>
        </w:rPr>
        <w:t xml:space="preserve"> </w:t>
      </w:r>
      <w:r w:rsidR="00A74925" w:rsidRPr="003D2757">
        <w:rPr>
          <w:rFonts w:ascii="Gill Sans MT" w:hAnsi="Gill Sans MT" w:cs="Times New Roman"/>
        </w:rPr>
        <w:t xml:space="preserve">averse farmer is likely </w:t>
      </w:r>
      <w:r w:rsidR="00937177" w:rsidRPr="003D2757">
        <w:rPr>
          <w:rFonts w:ascii="Gill Sans MT" w:hAnsi="Gill Sans MT" w:cs="Times New Roman"/>
        </w:rPr>
        <w:t xml:space="preserve">to adopt </w:t>
      </w:r>
      <w:r w:rsidR="00A74925" w:rsidRPr="003D2757">
        <w:rPr>
          <w:rFonts w:ascii="Gill Sans MT" w:hAnsi="Gill Sans MT" w:cs="Times New Roman"/>
        </w:rPr>
        <w:t xml:space="preserve">if the yield advantage is such that the technology second order stochastically dominates another technology. </w:t>
      </w:r>
      <w:r w:rsidR="004F23D7" w:rsidRPr="003D2757">
        <w:rPr>
          <w:rFonts w:ascii="Gill Sans MT" w:hAnsi="Gill Sans MT" w:cs="Times New Roman"/>
        </w:rPr>
        <w:t>We use a hypothetical experiment to demonstrate the approach</w:t>
      </w:r>
      <w:r w:rsidR="00226FF5" w:rsidRPr="003D2757">
        <w:rPr>
          <w:rFonts w:ascii="Gill Sans MT" w:hAnsi="Gill Sans MT" w:cs="Times New Roman"/>
        </w:rPr>
        <w:t xml:space="preserve"> (Figure </w:t>
      </w:r>
      <w:r w:rsidR="00A1331B" w:rsidRPr="003D2757">
        <w:rPr>
          <w:rFonts w:ascii="Gill Sans MT" w:hAnsi="Gill Sans MT" w:cs="Times New Roman"/>
        </w:rPr>
        <w:t>1</w:t>
      </w:r>
      <w:r w:rsidR="00226FF5" w:rsidRPr="003D2757">
        <w:rPr>
          <w:rFonts w:ascii="Gill Sans MT" w:hAnsi="Gill Sans MT" w:cs="Times New Roman"/>
        </w:rPr>
        <w:t>)</w:t>
      </w:r>
      <w:r w:rsidR="004F23D7" w:rsidRPr="003D2757">
        <w:rPr>
          <w:rFonts w:ascii="Gill Sans MT" w:hAnsi="Gill Sans MT" w:cs="Times New Roman"/>
        </w:rPr>
        <w:t>.</w:t>
      </w:r>
      <w:r w:rsidR="00DD5F70" w:rsidRPr="003D2757">
        <w:rPr>
          <w:rFonts w:ascii="Gill Sans MT" w:hAnsi="Gill Sans MT" w:cs="Times New Roman"/>
        </w:rPr>
        <w:t xml:space="preserve"> Based on mean comparison</w:t>
      </w:r>
      <w:r w:rsidR="00226FF5" w:rsidRPr="003D2757">
        <w:rPr>
          <w:rFonts w:ascii="Gill Sans MT" w:hAnsi="Gill Sans MT" w:cs="Times New Roman"/>
        </w:rPr>
        <w:t>s</w:t>
      </w:r>
      <w:r w:rsidR="00DD5F70" w:rsidRPr="003D2757">
        <w:rPr>
          <w:rFonts w:ascii="Gill Sans MT" w:hAnsi="Gill Sans MT" w:cs="Times New Roman"/>
        </w:rPr>
        <w:t xml:space="preserve">, </w:t>
      </w:r>
      <m:oMath>
        <m:r>
          <w:rPr>
            <w:rFonts w:ascii="Cambria Math" w:hAnsi="Cambria Math" w:cs="Times New Roman"/>
          </w:rPr>
          <m:t>G</m:t>
        </m:r>
      </m:oMath>
      <w:r w:rsidR="00B30992" w:rsidRPr="003D2757">
        <w:rPr>
          <w:rFonts w:ascii="Gill Sans MT" w:hAnsi="Gill Sans MT" w:cs="Times New Roman"/>
        </w:rPr>
        <w:t xml:space="preserve"> is </w:t>
      </w:r>
      <w:r w:rsidR="00226FF5" w:rsidRPr="003D2757">
        <w:rPr>
          <w:rFonts w:ascii="Gill Sans MT" w:hAnsi="Gill Sans MT" w:cs="Times New Roman"/>
        </w:rPr>
        <w:t xml:space="preserve">clearly </w:t>
      </w:r>
      <w:r w:rsidR="00B30992" w:rsidRPr="003D2757">
        <w:rPr>
          <w:rFonts w:ascii="Gill Sans MT" w:hAnsi="Gill Sans MT" w:cs="Times New Roman"/>
        </w:rPr>
        <w:t xml:space="preserve">better than </w:t>
      </w:r>
      <m:oMath>
        <m:r>
          <w:rPr>
            <w:rFonts w:ascii="Cambria Math" w:hAnsi="Cambria Math" w:cs="Times New Roman"/>
          </w:rPr>
          <m:t>F</m:t>
        </m:r>
      </m:oMath>
      <w:r w:rsidR="00357770" w:rsidRPr="003D2757">
        <w:rPr>
          <w:rFonts w:ascii="Gill Sans MT" w:hAnsi="Gill Sans MT" w:cs="Times New Roman"/>
        </w:rPr>
        <w:t xml:space="preserve"> and </w:t>
      </w:r>
      <m:oMath>
        <m:r>
          <w:rPr>
            <w:rFonts w:ascii="Cambria Math" w:hAnsi="Cambria Math" w:cs="Times New Roman"/>
          </w:rPr>
          <m:t>Q</m:t>
        </m:r>
      </m:oMath>
      <w:r w:rsidR="00357770" w:rsidRPr="003D2757">
        <w:rPr>
          <w:rFonts w:ascii="Gill Sans MT" w:hAnsi="Gill Sans MT" w:cs="Times New Roman"/>
        </w:rPr>
        <w:t xml:space="preserve">. </w:t>
      </w:r>
      <w:r w:rsidR="00752252" w:rsidRPr="003D2757">
        <w:rPr>
          <w:rFonts w:ascii="Gill Sans MT" w:hAnsi="Gill Sans MT" w:cs="Times New Roman"/>
        </w:rPr>
        <w:t>If we think in terms of distributional differences using first order stochastic dominance (</w:t>
      </w:r>
      <w:r w:rsidR="00A1331B" w:rsidRPr="003D2757">
        <w:rPr>
          <w:rFonts w:ascii="Gill Sans MT" w:hAnsi="Gill Sans MT" w:cs="Times New Roman"/>
        </w:rPr>
        <w:t>L</w:t>
      </w:r>
      <w:r w:rsidR="00A97DD9" w:rsidRPr="003D2757">
        <w:rPr>
          <w:rFonts w:ascii="Gill Sans MT" w:hAnsi="Gill Sans MT" w:cs="Times New Roman"/>
        </w:rPr>
        <w:t>evy 2016</w:t>
      </w:r>
      <w:r w:rsidR="00752252" w:rsidRPr="003D2757">
        <w:rPr>
          <w:rFonts w:ascii="Gill Sans MT" w:hAnsi="Gill Sans MT" w:cs="Times New Roman"/>
        </w:rPr>
        <w:t xml:space="preserve">), </w:t>
      </w:r>
      <m:oMath>
        <m:r>
          <w:rPr>
            <w:rFonts w:ascii="Cambria Math" w:hAnsi="Cambria Math" w:cs="Times New Roman"/>
          </w:rPr>
          <m:t>G</m:t>
        </m:r>
      </m:oMath>
      <w:r w:rsidR="00E162A2" w:rsidRPr="003D2757">
        <w:rPr>
          <w:rFonts w:ascii="Gill Sans MT" w:hAnsi="Gill Sans MT" w:cs="Times New Roman"/>
        </w:rPr>
        <w:t xml:space="preserve"> is clearly better than </w:t>
      </w:r>
      <m:oMath>
        <m:r>
          <w:rPr>
            <w:rFonts w:ascii="Cambria Math" w:hAnsi="Cambria Math" w:cs="Times New Roman"/>
          </w:rPr>
          <m:t>Q</m:t>
        </m:r>
      </m:oMath>
      <w:r w:rsidR="00E162A2" w:rsidRPr="003D2757">
        <w:rPr>
          <w:rFonts w:ascii="Gill Sans MT" w:hAnsi="Gill Sans MT" w:cs="Times New Roman"/>
        </w:rPr>
        <w:t xml:space="preserve"> </w:t>
      </w:r>
      <w:r w:rsidR="00EC515F" w:rsidRPr="003D2757">
        <w:rPr>
          <w:rFonts w:ascii="Gill Sans MT" w:hAnsi="Gill Sans MT" w:cs="Times New Roman"/>
        </w:rPr>
        <w:t xml:space="preserve">because the </w:t>
      </w:r>
      <w:r w:rsidR="00E162A2" w:rsidRPr="003D2757">
        <w:rPr>
          <w:rFonts w:ascii="Gill Sans MT" w:hAnsi="Gill Sans MT" w:cs="Times New Roman"/>
        </w:rPr>
        <w:t xml:space="preserve">cumulative </w:t>
      </w:r>
      <w:r w:rsidR="003561F2" w:rsidRPr="003D2757">
        <w:rPr>
          <w:rFonts w:ascii="Gill Sans MT" w:hAnsi="Gill Sans MT" w:cs="Times New Roman"/>
        </w:rPr>
        <w:t>distribution</w:t>
      </w:r>
      <w:r w:rsidR="00E162A2" w:rsidRPr="003D2757">
        <w:rPr>
          <w:rFonts w:ascii="Gill Sans MT" w:hAnsi="Gill Sans MT" w:cs="Times New Roman"/>
        </w:rPr>
        <w:t xml:space="preserve"> curve </w:t>
      </w:r>
      <w:r w:rsidR="003561F2" w:rsidRPr="003D2757">
        <w:rPr>
          <w:rFonts w:ascii="Gill Sans MT" w:hAnsi="Gill Sans MT" w:cs="Times New Roman"/>
        </w:rPr>
        <w:t xml:space="preserve">of </w:t>
      </w:r>
      <m:oMath>
        <m:r>
          <w:rPr>
            <w:rFonts w:ascii="Cambria Math" w:hAnsi="Cambria Math" w:cs="Times New Roman"/>
          </w:rPr>
          <m:t>G</m:t>
        </m:r>
      </m:oMath>
      <w:r w:rsidR="003561F2" w:rsidRPr="003D2757">
        <w:rPr>
          <w:rFonts w:ascii="Gill Sans MT" w:hAnsi="Gill Sans MT" w:cs="Times New Roman"/>
        </w:rPr>
        <w:t xml:space="preserve"> </w:t>
      </w:r>
      <w:r w:rsidR="00E162A2" w:rsidRPr="003D2757">
        <w:rPr>
          <w:rFonts w:ascii="Gill Sans MT" w:hAnsi="Gill Sans MT" w:cs="Times New Roman"/>
        </w:rPr>
        <w:t>is wholly to the right</w:t>
      </w:r>
      <w:r w:rsidR="003561F2" w:rsidRPr="003D2757">
        <w:rPr>
          <w:rFonts w:ascii="Gill Sans MT" w:hAnsi="Gill Sans MT" w:cs="Times New Roman"/>
        </w:rPr>
        <w:t xml:space="preserve"> </w:t>
      </w:r>
      <w:r w:rsidR="00E16690" w:rsidRPr="003D2757">
        <w:rPr>
          <w:rFonts w:ascii="Gill Sans MT" w:hAnsi="Gill Sans MT" w:cs="Times New Roman"/>
        </w:rPr>
        <w:t xml:space="preserve">of </w:t>
      </w:r>
      <m:oMath>
        <m:r>
          <w:rPr>
            <w:rFonts w:ascii="Cambria Math" w:hAnsi="Cambria Math" w:cs="Times New Roman"/>
          </w:rPr>
          <m:t>Q</m:t>
        </m:r>
      </m:oMath>
      <w:r w:rsidR="003561F2" w:rsidRPr="003D2757">
        <w:rPr>
          <w:rFonts w:ascii="Gill Sans MT" w:hAnsi="Gill Sans MT" w:cs="Times New Roman"/>
        </w:rPr>
        <w:t xml:space="preserve">. </w:t>
      </w:r>
      <w:r w:rsidR="009774E4" w:rsidRPr="003D2757">
        <w:rPr>
          <w:rFonts w:ascii="Gill Sans MT" w:hAnsi="Gill Sans MT" w:cs="Times New Roman"/>
        </w:rPr>
        <w:t xml:space="preserve">Consider next </w:t>
      </w:r>
      <w:r w:rsidR="00580D32" w:rsidRPr="003D2757">
        <w:rPr>
          <w:rFonts w:ascii="Gill Sans MT" w:hAnsi="Gill Sans MT" w:cs="Times New Roman"/>
        </w:rPr>
        <w:t xml:space="preserve">the case of </w:t>
      </w:r>
      <m:oMath>
        <m:r>
          <w:rPr>
            <w:rFonts w:ascii="Cambria Math" w:hAnsi="Cambria Math" w:cs="Times New Roman"/>
          </w:rPr>
          <m:t>G</m:t>
        </m:r>
      </m:oMath>
      <w:r w:rsidR="00580D32" w:rsidRPr="003D2757">
        <w:rPr>
          <w:rFonts w:ascii="Gill Sans MT" w:eastAsiaTheme="minorEastAsia" w:hAnsi="Gill Sans MT" w:cs="Times New Roman"/>
        </w:rPr>
        <w:t xml:space="preserve"> and </w:t>
      </w:r>
      <m:oMath>
        <m:r>
          <w:rPr>
            <w:rFonts w:ascii="Cambria Math" w:eastAsiaTheme="minorEastAsia" w:hAnsi="Cambria Math" w:cs="Times New Roman"/>
          </w:rPr>
          <m:t>F</m:t>
        </m:r>
      </m:oMath>
      <w:r w:rsidR="00466459" w:rsidRPr="003D2757">
        <w:rPr>
          <w:rFonts w:ascii="Gill Sans MT" w:eastAsiaTheme="minorEastAsia" w:hAnsi="Gill Sans MT" w:cs="Times New Roman"/>
        </w:rPr>
        <w:t xml:space="preserve"> which have crossing cumulative distribution functions. </w:t>
      </w:r>
      <w:r w:rsidR="009774E4" w:rsidRPr="003D2757">
        <w:rPr>
          <w:rFonts w:ascii="Gill Sans MT" w:eastAsiaTheme="minorEastAsia" w:hAnsi="Gill Sans MT" w:cs="Times New Roman"/>
        </w:rPr>
        <w:t>For that comparison</w:t>
      </w:r>
      <w:r w:rsidR="009774E4" w:rsidRPr="008E73ED">
        <w:rPr>
          <w:rFonts w:ascii="Gill Sans MT" w:eastAsiaTheme="minorEastAsia" w:hAnsi="Gill Sans MT" w:cs="Times New Roman"/>
        </w:rPr>
        <w:t xml:space="preserve">, second order stochastic dominance is needed to compare the area below and above the intersections. Visually, it can be deduced that </w:t>
      </w:r>
      <m:oMath>
        <m:r>
          <w:rPr>
            <w:rFonts w:ascii="Cambria Math" w:eastAsiaTheme="minorEastAsia" w:hAnsi="Cambria Math" w:cs="Times New Roman"/>
          </w:rPr>
          <m:t>G</m:t>
        </m:r>
      </m:oMath>
      <w:r w:rsidR="009774E4" w:rsidRPr="008E73ED">
        <w:rPr>
          <w:rFonts w:ascii="Gill Sans MT" w:eastAsiaTheme="minorEastAsia" w:hAnsi="Gill Sans MT" w:cs="Times New Roman"/>
        </w:rPr>
        <w:t xml:space="preserve"> second order stochastically dominates </w:t>
      </w:r>
      <m:oMath>
        <m:r>
          <w:rPr>
            <w:rFonts w:ascii="Cambria Math" w:eastAsiaTheme="minorEastAsia" w:hAnsi="Cambria Math" w:cs="Times New Roman"/>
          </w:rPr>
          <m:t>F</m:t>
        </m:r>
      </m:oMath>
      <w:r w:rsidR="009774E4" w:rsidRPr="008E73ED">
        <w:rPr>
          <w:rFonts w:ascii="Gill Sans MT" w:eastAsiaTheme="minorEastAsia" w:hAnsi="Gill Sans MT" w:cs="Times New Roman"/>
        </w:rPr>
        <w:t>.</w:t>
      </w:r>
      <w:r w:rsidR="00F17E42" w:rsidRPr="008E73ED">
        <w:rPr>
          <w:rFonts w:ascii="Gill Sans MT" w:hAnsi="Gill Sans MT" w:cs="Times New Roman"/>
        </w:rPr>
        <w:t xml:space="preserve"> </w:t>
      </w:r>
      <w:r w:rsidR="005745FD" w:rsidRPr="008E73ED">
        <w:rPr>
          <w:rFonts w:ascii="Gill Sans MT" w:hAnsi="Gill Sans MT" w:cs="Times New Roman"/>
        </w:rPr>
        <w:t xml:space="preserve">Consider the case of </w:t>
      </w:r>
      <m:oMath>
        <m:r>
          <w:rPr>
            <w:rFonts w:ascii="Cambria Math" w:hAnsi="Cambria Math" w:cs="Times New Roman"/>
          </w:rPr>
          <m:t>F</m:t>
        </m:r>
      </m:oMath>
      <w:r w:rsidR="005745FD" w:rsidRPr="008E73ED">
        <w:rPr>
          <w:rFonts w:ascii="Gill Sans MT" w:eastAsiaTheme="minorEastAsia" w:hAnsi="Gill Sans MT" w:cs="Times New Roman"/>
        </w:rPr>
        <w:t xml:space="preserve"> and </w:t>
      </w:r>
      <m:oMath>
        <m:r>
          <w:rPr>
            <w:rFonts w:ascii="Cambria Math" w:eastAsiaTheme="minorEastAsia" w:hAnsi="Cambria Math" w:cs="Times New Roman"/>
          </w:rPr>
          <m:t>Q</m:t>
        </m:r>
      </m:oMath>
      <w:r w:rsidR="00747192" w:rsidRPr="008E73ED">
        <w:rPr>
          <w:rFonts w:ascii="Gill Sans MT" w:eastAsiaTheme="minorEastAsia" w:hAnsi="Gill Sans MT" w:cs="Times New Roman"/>
        </w:rPr>
        <w:t xml:space="preserve">, </w:t>
      </w:r>
      <w:r w:rsidR="008D3D7A" w:rsidRPr="008E73ED">
        <w:rPr>
          <w:rFonts w:ascii="Gill Sans MT" w:eastAsiaTheme="minorEastAsia" w:hAnsi="Gill Sans MT" w:cs="Times New Roman"/>
        </w:rPr>
        <w:t xml:space="preserve">even though </w:t>
      </w:r>
      <w:r w:rsidR="00A35394" w:rsidRPr="008E73ED">
        <w:rPr>
          <w:rFonts w:ascii="Gill Sans MT" w:eastAsiaTheme="minorEastAsia" w:hAnsi="Gill Sans MT" w:cs="Times New Roman"/>
        </w:rPr>
        <w:t xml:space="preserve">these have the same mean, one would </w:t>
      </w:r>
      <w:r w:rsidR="003115A9" w:rsidRPr="008E73ED">
        <w:rPr>
          <w:rFonts w:ascii="Gill Sans MT" w:eastAsiaTheme="minorEastAsia" w:hAnsi="Gill Sans MT" w:cs="Times New Roman"/>
        </w:rPr>
        <w:t xml:space="preserve">want to choose which technology is better. </w:t>
      </w:r>
      <w:r w:rsidR="00687A68" w:rsidRPr="008E73ED">
        <w:rPr>
          <w:rFonts w:ascii="Gill Sans MT" w:eastAsiaTheme="minorEastAsia" w:hAnsi="Gill Sans MT" w:cs="Times New Roman"/>
        </w:rPr>
        <w:t xml:space="preserve">It is difficult to visually </w:t>
      </w:r>
      <w:r w:rsidR="00153757" w:rsidRPr="008E73ED">
        <w:rPr>
          <w:rFonts w:ascii="Gill Sans MT" w:eastAsiaTheme="minorEastAsia" w:hAnsi="Gill Sans MT" w:cs="Times New Roman"/>
        </w:rPr>
        <w:t xml:space="preserve">assess the second order stochastic dominance ordering for these technologies. </w:t>
      </w:r>
      <w:r w:rsidR="004C69E2" w:rsidRPr="008E73ED">
        <w:rPr>
          <w:rFonts w:ascii="Gill Sans MT" w:eastAsiaTheme="minorEastAsia" w:hAnsi="Gill Sans MT" w:cs="Times New Roman"/>
        </w:rPr>
        <w:t xml:space="preserve">Using </w:t>
      </w:r>
      <w:r w:rsidR="00C27EA1" w:rsidRPr="008E73ED">
        <w:rPr>
          <w:rFonts w:ascii="Gill Sans MT" w:eastAsiaTheme="minorEastAsia" w:hAnsi="Gill Sans MT" w:cs="Times New Roman"/>
        </w:rPr>
        <w:t xml:space="preserve">our approach, it is indeed unclear whether </w:t>
      </w:r>
      <w:r w:rsidR="00E94C3B" w:rsidRPr="008E73ED">
        <w:rPr>
          <w:rFonts w:ascii="Gill Sans MT" w:eastAsiaTheme="minorEastAsia" w:hAnsi="Gill Sans MT" w:cs="Times New Roman"/>
        </w:rPr>
        <w:t>F stochastically dominates Q.</w:t>
      </w:r>
    </w:p>
    <w:p w14:paraId="3259A12E" w14:textId="3B9EEDBB" w:rsidR="004F23D7" w:rsidRPr="008E73ED" w:rsidRDefault="006F0F68" w:rsidP="00130192">
      <w:pPr>
        <w:rPr>
          <w:rFonts w:ascii="Gill Sans MT" w:hAnsi="Gill Sans MT" w:cs="Times New Roman"/>
        </w:rPr>
      </w:pPr>
      <w:r w:rsidRPr="008E73ED">
        <w:rPr>
          <w:rFonts w:ascii="Gill Sans MT" w:hAnsi="Gill Sans MT" w:cs="Times New Roman"/>
          <w:noProof/>
        </w:rPr>
        <w:lastRenderedPageBreak/>
        <w:drawing>
          <wp:inline distT="0" distB="0" distL="0" distR="0" wp14:anchorId="5B12E391" wp14:editId="4A96E385">
            <wp:extent cx="5619404" cy="3921458"/>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0334" cy="3991891"/>
                    </a:xfrm>
                    <a:prstGeom prst="rect">
                      <a:avLst/>
                    </a:prstGeom>
                  </pic:spPr>
                </pic:pic>
              </a:graphicData>
            </a:graphic>
          </wp:inline>
        </w:drawing>
      </w:r>
    </w:p>
    <w:p w14:paraId="3100D5F1" w14:textId="0F31B230" w:rsidR="004F23D7" w:rsidRPr="008E73ED" w:rsidRDefault="004F23D7" w:rsidP="00130192">
      <w:pPr>
        <w:rPr>
          <w:rFonts w:ascii="Gill Sans MT" w:hAnsi="Gill Sans MT" w:cs="Times New Roman"/>
        </w:rPr>
      </w:pPr>
      <w:r w:rsidRPr="008E73ED">
        <w:rPr>
          <w:rFonts w:ascii="Gill Sans MT" w:hAnsi="Gill Sans MT" w:cs="Times New Roman"/>
        </w:rPr>
        <w:t>Figure</w:t>
      </w:r>
      <w:r w:rsidR="003F509D">
        <w:rPr>
          <w:rFonts w:ascii="Gill Sans MT" w:hAnsi="Gill Sans MT" w:cs="Times New Roman"/>
        </w:rPr>
        <w:t xml:space="preserve"> 1</w:t>
      </w:r>
      <w:r w:rsidRPr="008E73ED">
        <w:rPr>
          <w:rFonts w:ascii="Gill Sans MT" w:hAnsi="Gill Sans MT" w:cs="Times New Roman"/>
        </w:rPr>
        <w:t xml:space="preserve">: Hypothetical </w:t>
      </w:r>
      <w:r w:rsidR="00AE5801">
        <w:rPr>
          <w:rFonts w:ascii="Gill Sans MT" w:hAnsi="Gill Sans MT" w:cs="Times New Roman"/>
        </w:rPr>
        <w:t xml:space="preserve">stochastic dominance </w:t>
      </w:r>
      <w:r w:rsidR="00133580">
        <w:rPr>
          <w:rFonts w:ascii="Gill Sans MT" w:hAnsi="Gill Sans MT" w:cs="Times New Roman"/>
        </w:rPr>
        <w:t xml:space="preserve">assessment </w:t>
      </w:r>
    </w:p>
    <w:p w14:paraId="751F25BA" w14:textId="0D26664E" w:rsidR="004711F3" w:rsidRDefault="00675827" w:rsidP="00881E34">
      <w:pPr>
        <w:spacing w:line="276" w:lineRule="auto"/>
        <w:rPr>
          <w:rFonts w:ascii="Gill Sans MT" w:hAnsi="Gill Sans MT" w:cs="Times New Roman"/>
          <w:sz w:val="20"/>
          <w:szCs w:val="20"/>
        </w:rPr>
      </w:pPr>
      <w:r w:rsidRPr="008E73ED">
        <w:rPr>
          <w:rFonts w:ascii="Gill Sans MT" w:hAnsi="Gill Sans MT" w:cs="Times New Roman"/>
          <w:b/>
          <w:bCs/>
          <w:i/>
          <w:iCs/>
          <w:sz w:val="20"/>
          <w:szCs w:val="20"/>
        </w:rPr>
        <w:t>Note:</w:t>
      </w:r>
      <w:r w:rsidRPr="008E73ED">
        <w:rPr>
          <w:rFonts w:ascii="Gill Sans MT" w:hAnsi="Gill Sans MT" w:cs="Times New Roman"/>
          <w:sz w:val="20"/>
          <w:szCs w:val="20"/>
        </w:rPr>
        <w:t xml:space="preserve"> </w:t>
      </w:r>
      <w:r w:rsidR="00750A78" w:rsidRPr="008E73ED">
        <w:rPr>
          <w:rFonts w:ascii="Gill Sans MT" w:hAnsi="Gill Sans MT" w:cs="Times New Roman"/>
          <w:sz w:val="20"/>
          <w:szCs w:val="20"/>
        </w:rPr>
        <w:t>We us</w:t>
      </w:r>
      <w:r w:rsidR="00D57479" w:rsidRPr="008E73ED">
        <w:rPr>
          <w:rFonts w:ascii="Gill Sans MT" w:hAnsi="Gill Sans MT" w:cs="Times New Roman"/>
          <w:sz w:val="20"/>
          <w:szCs w:val="20"/>
        </w:rPr>
        <w:t>e a</w:t>
      </w:r>
      <w:r w:rsidR="00750A78" w:rsidRPr="008E73ED">
        <w:rPr>
          <w:rFonts w:ascii="Gill Sans MT" w:hAnsi="Gill Sans MT" w:cs="Times New Roman"/>
          <w:sz w:val="20"/>
          <w:szCs w:val="20"/>
        </w:rPr>
        <w:t xml:space="preserve"> truncated normal distribution with</w:t>
      </w:r>
      <w:r w:rsidR="00452D5F" w:rsidRPr="008E73ED">
        <w:rPr>
          <w:rFonts w:ascii="Gill Sans MT" w:hAnsi="Gill Sans MT" w:cs="Times New Roman"/>
          <w:sz w:val="20"/>
          <w:szCs w:val="20"/>
        </w:rPr>
        <w:t xml:space="preserve"> four </w:t>
      </w:r>
      <w:r w:rsidR="003859C4" w:rsidRPr="008E73ED">
        <w:rPr>
          <w:rFonts w:ascii="Gill Sans MT" w:hAnsi="Gill Sans MT" w:cs="Times New Roman"/>
          <w:sz w:val="20"/>
          <w:szCs w:val="20"/>
        </w:rPr>
        <w:t>parameters</w:t>
      </w:r>
      <w:r w:rsidR="00D57479" w:rsidRPr="008E73ED">
        <w:rPr>
          <w:rFonts w:ascii="Gill Sans MT" w:hAnsi="Gill Sans MT" w:cs="Times New Roman"/>
          <w:sz w:val="20"/>
          <w:szCs w:val="20"/>
        </w:rPr>
        <w:t>: minimum (a), maximum (b), mean</w:t>
      </w:r>
      <w:r w:rsidR="00E169D3" w:rsidRPr="008E73ED">
        <w:rPr>
          <w:rFonts w:ascii="Gill Sans MT" w:hAnsi="Gill Sans MT" w:cs="Times New Roman"/>
          <w:sz w:val="20"/>
          <w:szCs w:val="20"/>
        </w:rPr>
        <w:t xml:space="preserve">, and </w:t>
      </w:r>
      <w:r w:rsidR="00E169D3" w:rsidRPr="003D2757">
        <w:rPr>
          <w:rFonts w:ascii="Gill Sans MT" w:hAnsi="Gill Sans MT" w:cs="Times New Roman"/>
          <w:sz w:val="20"/>
          <w:szCs w:val="20"/>
        </w:rPr>
        <w:t xml:space="preserve">standard deviation (sd). The parameters used for each of the scenarios are as follows: </w:t>
      </w:r>
      <w:r w:rsidR="006D2BBF" w:rsidRPr="003D2757">
        <w:rPr>
          <w:rFonts w:ascii="Gill Sans MT" w:hAnsi="Gill Sans MT" w:cs="Times New Roman"/>
          <w:sz w:val="20"/>
          <w:szCs w:val="20"/>
        </w:rPr>
        <w:t xml:space="preserve"> </w:t>
      </w:r>
      <w:r w:rsidR="00750A78" w:rsidRPr="003D2757">
        <w:rPr>
          <w:rFonts w:ascii="Gill Sans MT" w:hAnsi="Gill Sans MT" w:cs="Times New Roman"/>
          <w:sz w:val="20"/>
          <w:szCs w:val="20"/>
        </w:rPr>
        <w:t>G= rtruncnorm (n=</w:t>
      </w:r>
      <w:proofErr w:type="gramStart"/>
      <w:r w:rsidR="00750A78" w:rsidRPr="003D2757">
        <w:rPr>
          <w:rFonts w:ascii="Gill Sans MT" w:hAnsi="Gill Sans MT" w:cs="Times New Roman"/>
          <w:sz w:val="20"/>
          <w:szCs w:val="20"/>
        </w:rPr>
        <w:t>1000,a</w:t>
      </w:r>
      <w:proofErr w:type="gramEnd"/>
      <w:r w:rsidR="00750A78" w:rsidRPr="003D2757">
        <w:rPr>
          <w:rFonts w:ascii="Gill Sans MT" w:hAnsi="Gill Sans MT" w:cs="Times New Roman"/>
          <w:sz w:val="20"/>
          <w:szCs w:val="20"/>
        </w:rPr>
        <w:t>=4,b=8, mean=6,sd=0.8), Q=rtruncnorm (n=1000,a=4,b=8, mean=5,sd=1), F=rtruncnorm (n=1000,a=3,b=9, mean=5,sd=2).</w:t>
      </w:r>
      <w:r w:rsidR="00750A78" w:rsidRPr="008E73ED">
        <w:rPr>
          <w:rFonts w:ascii="Gill Sans MT" w:hAnsi="Gill Sans MT" w:cs="Times New Roman"/>
          <w:sz w:val="20"/>
          <w:szCs w:val="20"/>
        </w:rPr>
        <w:t xml:space="preserve"> </w:t>
      </w:r>
    </w:p>
    <w:p w14:paraId="152F64C7" w14:textId="1525A3D2" w:rsidR="00AE5801" w:rsidRPr="005B4870" w:rsidDel="00A311BC" w:rsidRDefault="00AE5801">
      <w:pPr>
        <w:jc w:val="both"/>
        <w:rPr>
          <w:del w:id="51" w:author="MKONDIWA, Maxwell (CIMMYT-India)" w:date="2023-07-30T09:22:00Z"/>
          <w:rFonts w:ascii="Gill Sans MT" w:eastAsiaTheme="minorEastAsia" w:hAnsi="Gill Sans MT" w:cs="Times New Roman"/>
          <w:rPrChange w:id="52" w:author="MKONDIWA, Maxwell (CIMMYT-India)" w:date="2023-08-13T09:26:00Z">
            <w:rPr>
              <w:del w:id="53" w:author="MKONDIWA, Maxwell (CIMMYT-India)" w:date="2023-07-30T09:22:00Z"/>
              <w:rFonts w:ascii="Gill Sans MT" w:hAnsi="Gill Sans MT" w:cs="Times New Roman"/>
              <w:sz w:val="20"/>
              <w:szCs w:val="20"/>
            </w:rPr>
          </w:rPrChange>
        </w:rPr>
        <w:pPrChange w:id="54" w:author="MKONDIWA, Maxwell (CIMMYT-India)" w:date="2023-08-13T09:26:00Z">
          <w:pPr>
            <w:spacing w:line="276" w:lineRule="auto"/>
          </w:pPr>
        </w:pPrChange>
      </w:pPr>
    </w:p>
    <w:p w14:paraId="31BB0512" w14:textId="5E6D29FB" w:rsidR="005068A1" w:rsidRPr="005B4870" w:rsidDel="00A311BC" w:rsidRDefault="005068A1">
      <w:pPr>
        <w:jc w:val="both"/>
        <w:rPr>
          <w:del w:id="55" w:author="MKONDIWA, Maxwell (CIMMYT-India)" w:date="2023-07-30T09:22:00Z"/>
          <w:rFonts w:ascii="Gill Sans MT" w:eastAsiaTheme="minorEastAsia" w:hAnsi="Gill Sans MT" w:cs="Times New Roman"/>
          <w:rPrChange w:id="56" w:author="MKONDIWA, Maxwell (CIMMYT-India)" w:date="2023-08-13T09:26:00Z">
            <w:rPr>
              <w:del w:id="57" w:author="MKONDIWA, Maxwell (CIMMYT-India)" w:date="2023-07-30T09:22:00Z"/>
              <w:rFonts w:ascii="Gill Sans MT" w:hAnsi="Gill Sans MT" w:cs="Times New Roman"/>
              <w:sz w:val="20"/>
              <w:szCs w:val="20"/>
            </w:rPr>
          </w:rPrChange>
        </w:rPr>
        <w:pPrChange w:id="58" w:author="MKONDIWA, Maxwell (CIMMYT-India)" w:date="2023-08-13T09:26:00Z">
          <w:pPr>
            <w:spacing w:line="259" w:lineRule="auto"/>
          </w:pPr>
        </w:pPrChange>
      </w:pPr>
      <w:del w:id="59" w:author="MKONDIWA, Maxwell (CIMMYT-India)" w:date="2023-07-30T09:22:00Z">
        <w:r w:rsidRPr="005B4870" w:rsidDel="00A311BC">
          <w:rPr>
            <w:rFonts w:ascii="Gill Sans MT" w:eastAsiaTheme="minorEastAsia" w:hAnsi="Gill Sans MT" w:cs="Times New Roman"/>
            <w:rPrChange w:id="60" w:author="MKONDIWA, Maxwell (CIMMYT-India)" w:date="2023-08-13T09:26:00Z">
              <w:rPr>
                <w:rFonts w:ascii="Gill Sans MT" w:hAnsi="Gill Sans MT" w:cs="Times New Roman"/>
                <w:sz w:val="20"/>
                <w:szCs w:val="20"/>
              </w:rPr>
            </w:rPrChange>
          </w:rPr>
          <w:br w:type="page"/>
        </w:r>
      </w:del>
    </w:p>
    <w:p w14:paraId="5698B4C5" w14:textId="414FD8C1" w:rsidR="005631BE" w:rsidRPr="008E73ED" w:rsidRDefault="0098246E" w:rsidP="005B4870">
      <w:pPr>
        <w:jc w:val="both"/>
        <w:rPr>
          <w:rFonts w:ascii="Gill Sans MT" w:eastAsiaTheme="minorEastAsia" w:hAnsi="Gill Sans MT" w:cs="Times New Roman"/>
        </w:rPr>
      </w:pPr>
      <w:r w:rsidRPr="008E73ED">
        <w:rPr>
          <w:rFonts w:ascii="Gill Sans MT" w:eastAsiaTheme="minorEastAsia" w:hAnsi="Gill Sans MT" w:cs="Times New Roman"/>
        </w:rPr>
        <w:t xml:space="preserve">Beyond establishing second order stochastic dominance, it is important to understand how much yield advantage is needed for one technology to second order dominate another. For this, we use an approximation to compute the lower and upper bounds for one technology to </w:t>
      </w:r>
      <w:r w:rsidR="00A97DD9" w:rsidRPr="008E73ED">
        <w:rPr>
          <w:rFonts w:ascii="Gill Sans MT" w:eastAsiaTheme="minorEastAsia" w:hAnsi="Gill Sans MT" w:cs="Times New Roman"/>
        </w:rPr>
        <w:t xml:space="preserve">second order </w:t>
      </w:r>
      <w:r w:rsidRPr="008E73ED">
        <w:rPr>
          <w:rFonts w:ascii="Gill Sans MT" w:eastAsiaTheme="minorEastAsia" w:hAnsi="Gill Sans MT" w:cs="Times New Roman"/>
        </w:rPr>
        <w:t xml:space="preserve">stochastically dominate another. </w:t>
      </w:r>
    </w:p>
    <w:p w14:paraId="247D306D" w14:textId="5CF20634" w:rsidR="00130192" w:rsidRPr="000D6D14" w:rsidRDefault="00130192" w:rsidP="0098246E">
      <w:pPr>
        <w:jc w:val="both"/>
        <w:rPr>
          <w:rFonts w:ascii="Gill Sans MT" w:eastAsiaTheme="minorEastAsia" w:hAnsi="Gill Sans MT" w:cs="Times New Roman"/>
        </w:rPr>
      </w:pPr>
      <w:r w:rsidRPr="000D6D14">
        <w:rPr>
          <w:rFonts w:ascii="Gill Sans MT" w:eastAsiaTheme="minorEastAsia" w:hAnsi="Gill Sans MT" w:cs="Times New Roman"/>
        </w:rPr>
        <w:t xml:space="preserve">According to Hurley et al (2018), the lower WTP bound that makes any risk-averse farmer prefer </w:t>
      </w:r>
      <w:r w:rsidR="00ED233D" w:rsidRPr="000D6D14">
        <w:rPr>
          <w:rFonts w:ascii="Gill Sans MT" w:eastAsiaTheme="minorEastAsia" w:hAnsi="Gill Sans MT" w:cs="Times New Roman"/>
        </w:rPr>
        <w:t xml:space="preserve">new </w:t>
      </w:r>
      <w:r w:rsidRPr="000D6D14">
        <w:rPr>
          <w:rFonts w:ascii="Gill Sans MT" w:eastAsiaTheme="minorEastAsia" w:hAnsi="Gill Sans MT" w:cs="Times New Roman"/>
        </w:rPr>
        <w:t>technology</w:t>
      </w:r>
      <w:r w:rsidR="004C35C0" w:rsidRPr="000D6D14">
        <w:rPr>
          <w:rFonts w:ascii="Gill Sans MT" w:eastAsiaTheme="minorEastAsia" w:hAnsi="Gill Sans MT" w:cs="Times New Roman"/>
        </w:rPr>
        <w:t xml:space="preserve"> (in this case scenarios other than the baseline)</w:t>
      </w:r>
      <w:r w:rsidRPr="000D6D14">
        <w:rPr>
          <w:rFonts w:ascii="Gill Sans MT" w:eastAsiaTheme="minorEastAsia" w:hAnsi="Gill Sans MT" w:cs="Times New Roman"/>
        </w:rPr>
        <w:t xml:space="preserve"> can</w:t>
      </w:r>
      <w:r w:rsidR="00B3217B" w:rsidRPr="000D6D14">
        <w:rPr>
          <w:rFonts w:ascii="Gill Sans MT" w:eastAsiaTheme="minorEastAsia" w:hAnsi="Gill Sans MT" w:cs="Times New Roman"/>
        </w:rPr>
        <w:t xml:space="preserve"> be</w:t>
      </w:r>
      <w:r w:rsidRPr="000D6D14">
        <w:rPr>
          <w:rFonts w:ascii="Gill Sans MT" w:eastAsiaTheme="minorEastAsia" w:hAnsi="Gill Sans MT" w:cs="Times New Roman"/>
        </w:rPr>
        <w:t xml:space="preserve"> derived using </w:t>
      </w:r>
      <w:r w:rsidR="00010276" w:rsidRPr="000D6D14">
        <w:rPr>
          <w:rFonts w:ascii="Gill Sans MT" w:eastAsiaTheme="minorEastAsia" w:hAnsi="Gill Sans MT" w:cs="Times New Roman"/>
        </w:rPr>
        <w:t>second order stochastic dominance</w:t>
      </w:r>
      <w:r w:rsidRPr="000D6D14">
        <w:rPr>
          <w:rFonts w:ascii="Gill Sans MT" w:eastAsiaTheme="minorEastAsia" w:hAnsi="Gill Sans MT" w:cs="Times New Roman"/>
        </w:rPr>
        <w:t xml:space="preserve"> as follows:</w:t>
      </w:r>
    </w:p>
    <w:p w14:paraId="71B78FD9" w14:textId="4450BB77" w:rsidR="00130192" w:rsidRPr="00BD07EE"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6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r>
            <m:rPr>
              <m:sty m:val="p"/>
            </m:rPr>
            <w:rPr>
              <w:rFonts w:ascii="Cambria Math" w:eastAsiaTheme="minorEastAsia" w:hAnsi="Cambria Math" w:cs="Times New Roman"/>
            </w:rPr>
            <m:t>=</m:t>
          </m:r>
          <m:func>
            <m:funcPr>
              <m:ctrlPr>
                <w:ins w:id="62" w:author="Maxwell Mkondiwa" w:date="2023-03-01T14:59:00Z">
                  <w:rPr>
                    <w:rFonts w:ascii="Cambria Math" w:eastAsiaTheme="minorEastAsia" w:hAnsi="Cambria Math" w:cs="Times New Roman"/>
                  </w:rPr>
                </w:ins>
              </m:ctrlPr>
            </m:funcPr>
            <m:fName>
              <m:limLow>
                <m:limLowPr>
                  <m:ctrlPr>
                    <w:ins w:id="63"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max</m:t>
                  </m:r>
                </m:e>
                <m:lim>
                  <m:r>
                    <w:rPr>
                      <w:rFonts w:ascii="Cambria Math" w:eastAsiaTheme="minorEastAsia" w:hAnsi="Cambria Math" w:cs="Times New Roman"/>
                    </w:rPr>
                    <m:t>w</m:t>
                  </m:r>
                </m:lim>
              </m:limLow>
            </m:fName>
            <m:e>
              <m:d>
                <m:dPr>
                  <m:begChr m:val="{"/>
                  <m:endChr m:val="}"/>
                  <m:ctrlPr>
                    <w:ins w:id="64"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65" w:author="Maxwell Mkondiwa" w:date="2023-03-01T14:59:00Z">
                          <w:rPr>
                            <w:rFonts w:ascii="Cambria Math" w:eastAsiaTheme="minorEastAsia" w:hAnsi="Cambria Math" w:cs="Times New Roman"/>
                          </w:rPr>
                        </w:ins>
                      </m:ctrlPr>
                    </m:naryPr>
                    <m:sub>
                      <m:sSup>
                        <m:sSupPr>
                          <m:ctrlPr>
                            <w:ins w:id="6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6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68"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69" w:author="Maxwell Mkondiwa" w:date="2023-03-01T14:59:00Z">
                          <w:rPr>
                            <w:rFonts w:ascii="Cambria Math" w:eastAsiaTheme="minorEastAsia" w:hAnsi="Cambria Math" w:cs="Times New Roman"/>
                          </w:rPr>
                        </w:ins>
                      </m:ctrlPr>
                    </m:naryPr>
                    <m:sub>
                      <m:sSup>
                        <m:sSupPr>
                          <m:ctrlPr>
                            <w:ins w:id="70"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7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72"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73"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74" w:author="Maxwell Mkondiwa" w:date="2023-03-01T14:59:00Z">
                              <w:rPr>
                                <w:rFonts w:ascii="Cambria Math" w:eastAsiaTheme="minorEastAsia" w:hAnsi="Cambria Math" w:cs="Times New Roman"/>
                              </w:rPr>
                            </w:ins>
                          </m:ctrlPr>
                        </m:dPr>
                        <m:e>
                          <m:sSup>
                            <m:sSupPr>
                              <m:ctrlPr>
                                <w:ins w:id="75"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7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A167843" w14:textId="79A89D87" w:rsidR="00130192" w:rsidRPr="000D6D14" w:rsidRDefault="00BD07EE" w:rsidP="000D6D14">
      <w:pPr>
        <w:jc w:val="both"/>
        <w:rPr>
          <w:rFonts w:ascii="Gill Sans MT" w:eastAsiaTheme="minorEastAsia" w:hAnsi="Gill Sans MT" w:cs="Times New Roman"/>
        </w:rPr>
      </w:pPr>
      <w:r>
        <w:rPr>
          <w:rFonts w:ascii="Gill Sans MT" w:eastAsiaTheme="minorEastAsia" w:hAnsi="Gill Sans MT" w:cs="Times New Roman"/>
        </w:rPr>
        <w:t>Where</w:t>
      </w:r>
      <w:r w:rsidR="00BE7944">
        <w:rPr>
          <w:rFonts w:ascii="Gill Sans MT" w:eastAsiaTheme="minorEastAsia" w:hAnsi="Gill Sans MT" w:cs="Times New Roman"/>
        </w:rPr>
        <w:t xml:space="preserve"> </w:t>
      </w:r>
      <m:oMath>
        <m:r>
          <w:rPr>
            <w:rFonts w:ascii="Cambria Math" w:eastAsiaTheme="minorEastAsia" w:hAnsi="Cambria Math" w:cs="Times New Roman"/>
          </w:rPr>
          <m:t>WT</m:t>
        </m:r>
        <m:sSup>
          <m:sSupPr>
            <m:ctrlPr>
              <w:ins w:id="7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oMath>
      <w:r w:rsidR="00BE7944" w:rsidRPr="000D6D14">
        <w:rPr>
          <w:rFonts w:ascii="Gill Sans MT" w:eastAsiaTheme="minorEastAsia" w:hAnsi="Gill Sans MT" w:cs="Times New Roman"/>
        </w:rPr>
        <w:t xml:space="preserve"> is the lower bound for the willingness to pay</w:t>
      </w:r>
      <w:r w:rsidR="009667E0">
        <w:rPr>
          <w:rFonts w:ascii="Gill Sans MT" w:eastAsiaTheme="minorEastAsia" w:hAnsi="Gill Sans MT" w:cs="Times New Roman"/>
        </w:rPr>
        <w:t xml:space="preserve"> (the</w:t>
      </w:r>
      <w:r w:rsidR="00E12738">
        <w:rPr>
          <w:rFonts w:ascii="Gill Sans MT" w:eastAsiaTheme="minorEastAsia" w:hAnsi="Gill Sans MT" w:cs="Times New Roman"/>
        </w:rPr>
        <w:t xml:space="preserve"> maximum</w:t>
      </w:r>
      <w:r w:rsidR="009667E0">
        <w:rPr>
          <w:rFonts w:ascii="Gill Sans MT" w:eastAsiaTheme="minorEastAsia" w:hAnsi="Gill Sans MT" w:cs="Times New Roman"/>
        </w:rPr>
        <w:t xml:space="preserve"> </w:t>
      </w:r>
      <m:oMath>
        <m:r>
          <w:rPr>
            <w:rFonts w:ascii="Cambria Math" w:eastAsiaTheme="minorEastAsia" w:hAnsi="Cambria Math" w:cs="Times New Roman"/>
          </w:rPr>
          <m:t>w</m:t>
        </m:r>
      </m:oMath>
      <w:r w:rsidR="009667E0">
        <w:rPr>
          <w:rFonts w:ascii="Gill Sans MT" w:eastAsiaTheme="minorEastAsia" w:hAnsi="Gill Sans MT" w:cs="Times New Roman"/>
        </w:rPr>
        <w:t xml:space="preserve"> that when subtracted from </w:t>
      </w:r>
      <w:r w:rsidR="00A50748">
        <w:rPr>
          <w:rFonts w:ascii="Gill Sans MT" w:eastAsiaTheme="minorEastAsia" w:hAnsi="Gill Sans MT" w:cs="Times New Roman"/>
        </w:rPr>
        <w:t>the</w:t>
      </w:r>
      <w:r w:rsidR="00024EEF">
        <w:rPr>
          <w:rFonts w:ascii="Gill Sans MT" w:eastAsiaTheme="minorEastAsia" w:hAnsi="Gill Sans MT" w:cs="Times New Roman"/>
        </w:rPr>
        <w:t xml:space="preserve"> baseline</w:t>
      </w:r>
      <w:r w:rsidR="00A50748">
        <w:rPr>
          <w:rFonts w:ascii="Gill Sans MT" w:eastAsiaTheme="minorEastAsia" w:hAnsi="Gill Sans MT" w:cs="Times New Roman"/>
        </w:rPr>
        <w:t xml:space="preserve"> </w:t>
      </w:r>
      <w:r w:rsidR="00C91D7C">
        <w:rPr>
          <w:rFonts w:ascii="Gill Sans MT" w:eastAsiaTheme="minorEastAsia" w:hAnsi="Gill Sans MT" w:cs="Times New Roman"/>
        </w:rPr>
        <w:t xml:space="preserve">yield distribution </w:t>
      </w:r>
      <w:r w:rsidR="00957AEF">
        <w:rPr>
          <w:rFonts w:ascii="Gill Sans MT" w:eastAsiaTheme="minorEastAsia" w:hAnsi="Gill Sans MT" w:cs="Times New Roman"/>
        </w:rPr>
        <w:t>will still leave the farmer indifferent or prefer the new planting d</w:t>
      </w:r>
      <w:r w:rsidR="005925C8">
        <w:rPr>
          <w:rFonts w:ascii="Gill Sans MT" w:eastAsiaTheme="minorEastAsia" w:hAnsi="Gill Sans MT" w:cs="Times New Roman"/>
        </w:rPr>
        <w:t>ate strategy</w:t>
      </w:r>
      <w:r w:rsidR="00B27F8B">
        <w:rPr>
          <w:rFonts w:ascii="Gill Sans MT" w:eastAsiaTheme="minorEastAsia" w:hAnsi="Gill Sans MT" w:cs="Times New Roman"/>
        </w:rPr>
        <w:t xml:space="preserve"> </w:t>
      </w:r>
      <w:r w:rsidR="00A50748">
        <w:rPr>
          <w:rFonts w:ascii="Gill Sans MT" w:eastAsiaTheme="minorEastAsia" w:hAnsi="Gill Sans MT" w:cs="Times New Roman"/>
        </w:rPr>
        <w:t>),</w:t>
      </w:r>
      <w:r>
        <w:rPr>
          <w:rFonts w:ascii="Gill Sans MT" w:eastAsiaTheme="minorEastAsia" w:hAnsi="Gill Sans MT" w:cs="Times New Roman"/>
        </w:rPr>
        <w:t xml:space="preserve"> </w:t>
      </w:r>
      <m:oMath>
        <m:r>
          <w:rPr>
            <w:rFonts w:ascii="Cambria Math" w:hAnsi="Cambria Math"/>
          </w:rPr>
          <m:t>y</m:t>
        </m:r>
      </m:oMath>
      <w:r>
        <w:rPr>
          <w:rFonts w:ascii="Gill Sans MT" w:eastAsiaTheme="minorEastAsia" w:hAnsi="Gill Sans MT"/>
        </w:rPr>
        <w:t xml:space="preserve"> is the b</w:t>
      </w:r>
      <w:r w:rsidRPr="00D42018">
        <w:rPr>
          <w:rFonts w:ascii="Gill Sans MT" w:eastAsiaTheme="minorEastAsia" w:hAnsi="Gill Sans MT"/>
        </w:rPr>
        <w:t>ounded random yield w</w:t>
      </w:r>
      <w:r w:rsidR="003A2D05">
        <w:rPr>
          <w:rFonts w:ascii="Gill Sans MT" w:eastAsiaTheme="minorEastAsia" w:hAnsi="Gill Sans MT"/>
        </w:rPr>
        <w:t>ith</w:t>
      </w:r>
      <w:r w:rsidRPr="00D42018">
        <w:rPr>
          <w:rFonts w:ascii="Gill Sans MT" w:eastAsiaTheme="minorEastAsia" w:hAnsi="Gill Sans MT"/>
        </w:rPr>
        <w:t xml:space="preserve"> </w:t>
      </w:r>
      <m:oMath>
        <m:sSup>
          <m:sSupPr>
            <m:ctrlPr>
              <w:ins w:id="78"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79"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Pr="00D42018">
        <w:rPr>
          <w:rFonts w:ascii="Gill Sans MT" w:eastAsiaTheme="minorEastAsia" w:hAnsi="Gill Sans MT"/>
        </w:rPr>
        <w:t>,</w:t>
      </w:r>
      <w:r w:rsidR="00302666">
        <w:rPr>
          <w:rFonts w:ascii="Gill Sans MT" w:eastAsiaTheme="minorEastAsia" w:hAnsi="Gill Sans MT"/>
        </w:rPr>
        <w:t xml:space="preserve"> </w:t>
      </w:r>
      <m:oMath>
        <m:sSup>
          <m:sSupPr>
            <m:ctrlPr>
              <w:ins w:id="80"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302666">
        <w:rPr>
          <w:rFonts w:ascii="Gill Sans MT" w:eastAsiaTheme="minorEastAsia" w:hAnsi="Gill Sans MT"/>
        </w:rPr>
        <w:t xml:space="preserve"> is the c</w:t>
      </w:r>
      <w:r w:rsidRPr="00D42018">
        <w:rPr>
          <w:rFonts w:ascii="Gill Sans MT" w:eastAsiaTheme="minorEastAsia" w:hAnsi="Gill Sans MT"/>
        </w:rPr>
        <w:t xml:space="preserve">umulative distribution </w:t>
      </w:r>
      <w:r w:rsidRPr="00D42018">
        <w:rPr>
          <w:rFonts w:ascii="Gill Sans MT" w:eastAsiaTheme="minorEastAsia" w:hAnsi="Gill Sans MT"/>
        </w:rPr>
        <w:lastRenderedPageBreak/>
        <w:t xml:space="preserve">function for </w:t>
      </w:r>
      <w:r w:rsidR="00AE7FAA">
        <w:rPr>
          <w:rFonts w:ascii="Gill Sans MT" w:eastAsiaTheme="minorEastAsia" w:hAnsi="Gill Sans MT"/>
        </w:rPr>
        <w:t>new</w:t>
      </w:r>
      <w:r w:rsidRPr="00D42018">
        <w:rPr>
          <w:rFonts w:ascii="Gill Sans MT" w:eastAsiaTheme="minorEastAsia" w:hAnsi="Gill Sans MT"/>
        </w:rPr>
        <w:t xml:space="preserve"> </w:t>
      </w:r>
      <w:r w:rsidR="00302666">
        <w:rPr>
          <w:rFonts w:ascii="Gill Sans MT" w:eastAsiaTheme="minorEastAsia" w:hAnsi="Gill Sans MT"/>
        </w:rPr>
        <w:t>planting</w:t>
      </w:r>
      <w:r w:rsidR="00A9073B">
        <w:rPr>
          <w:rFonts w:ascii="Gill Sans MT" w:eastAsiaTheme="minorEastAsia" w:hAnsi="Gill Sans MT"/>
        </w:rPr>
        <w:t xml:space="preserve"> strategy, </w:t>
      </w:r>
      <m:oMath>
        <m:sSup>
          <m:sSupPr>
            <m:ctrlPr>
              <w:ins w:id="81"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oMath>
      <w:r w:rsidR="00A9073B">
        <w:rPr>
          <w:rFonts w:ascii="Gill Sans MT" w:eastAsiaTheme="minorEastAsia" w:hAnsi="Gill Sans MT"/>
        </w:rPr>
        <w:t xml:space="preserve"> is the c</w:t>
      </w:r>
      <w:r w:rsidRPr="00D42018">
        <w:rPr>
          <w:rFonts w:ascii="Gill Sans MT" w:eastAsiaTheme="minorEastAsia" w:hAnsi="Gill Sans MT"/>
        </w:rPr>
        <w:t>umulative distribution function</w:t>
      </w:r>
      <w:r w:rsidR="00A9073B">
        <w:rPr>
          <w:rFonts w:ascii="Gill Sans MT" w:eastAsiaTheme="minorEastAsia" w:hAnsi="Gill Sans MT"/>
        </w:rPr>
        <w:t xml:space="preserve"> </w:t>
      </w:r>
      <w:r w:rsidRPr="00D42018">
        <w:rPr>
          <w:rFonts w:ascii="Gill Sans MT" w:eastAsiaTheme="minorEastAsia" w:hAnsi="Gill Sans MT"/>
        </w:rPr>
        <w:t xml:space="preserve">for </w:t>
      </w:r>
      <w:r w:rsidR="00AE7FAA">
        <w:rPr>
          <w:rFonts w:ascii="Gill Sans MT" w:eastAsiaTheme="minorEastAsia" w:hAnsi="Gill Sans MT"/>
        </w:rPr>
        <w:t xml:space="preserve">baseline </w:t>
      </w:r>
      <w:r w:rsidR="00A9073B">
        <w:rPr>
          <w:rFonts w:ascii="Gill Sans MT" w:eastAsiaTheme="minorEastAsia" w:hAnsi="Gill Sans MT"/>
        </w:rPr>
        <w:t>planting strategy.</w:t>
      </w:r>
      <w:r w:rsidR="00C425E8">
        <w:rPr>
          <w:rFonts w:ascii="Gill Sans MT" w:eastAsiaTheme="minorEastAsia" w:hAnsi="Gill Sans MT"/>
        </w:rPr>
        <w:t xml:space="preserve"> </w:t>
      </w:r>
      <w:r w:rsidR="00130192" w:rsidRPr="000D6D14">
        <w:rPr>
          <w:rFonts w:ascii="Gill Sans MT" w:eastAsiaTheme="minorEastAsia" w:hAnsi="Gill Sans MT" w:cs="Times New Roman"/>
        </w:rPr>
        <w:t>Similarly, for the upper bound</w:t>
      </w:r>
      <w:r w:rsidR="00436B45">
        <w:rPr>
          <w:rFonts w:ascii="Gill Sans MT" w:eastAsiaTheme="minorEastAsia" w:hAnsi="Gill Sans MT" w:cs="Times New Roman"/>
        </w:rPr>
        <w:t xml:space="preserve"> willingnes</w:t>
      </w:r>
      <w:r w:rsidR="00380E31">
        <w:rPr>
          <w:rFonts w:ascii="Gill Sans MT" w:eastAsiaTheme="minorEastAsia" w:hAnsi="Gill Sans MT" w:cs="Times New Roman"/>
        </w:rPr>
        <w:t>s to pay (</w:t>
      </w:r>
      <m:oMath>
        <m:r>
          <w:rPr>
            <w:rFonts w:ascii="Cambria Math" w:eastAsiaTheme="minorEastAsia" w:hAnsi="Cambria Math" w:cs="Times New Roman"/>
          </w:rPr>
          <m:t>WT</m:t>
        </m:r>
        <m:sSup>
          <m:sSupPr>
            <m:ctrlPr>
              <w:ins w:id="82" w:author="Maxwell Mkondiwa" w:date="2023-03-01T14:59:00Z">
                <w:rPr>
                  <w:rFonts w:ascii="Cambria Math" w:eastAsiaTheme="minorEastAsia" w:hAnsi="Cambria Math" w:cs="Times New Roman"/>
                  <w:i/>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oMath>
      <w:r w:rsidR="00380E31">
        <w:rPr>
          <w:rFonts w:ascii="Gill Sans MT" w:eastAsiaTheme="minorEastAsia" w:hAnsi="Gill Sans MT" w:cs="Times New Roman"/>
        </w:rPr>
        <w:t>)</w:t>
      </w:r>
      <w:r w:rsidR="00130192" w:rsidRPr="000D6D14">
        <w:rPr>
          <w:rFonts w:ascii="Gill Sans MT" w:eastAsiaTheme="minorEastAsia" w:hAnsi="Gill Sans MT" w:cs="Times New Roman"/>
        </w:rPr>
        <w:t>,</w:t>
      </w:r>
    </w:p>
    <w:p w14:paraId="3B1062B4" w14:textId="77777777" w:rsidR="00130192" w:rsidRPr="000D6D14"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83"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r>
            <m:rPr>
              <m:sty m:val="p"/>
            </m:rPr>
            <w:rPr>
              <w:rFonts w:ascii="Cambria Math" w:eastAsiaTheme="minorEastAsia" w:hAnsi="Cambria Math" w:cs="Times New Roman"/>
            </w:rPr>
            <m:t>=</m:t>
          </m:r>
          <m:func>
            <m:funcPr>
              <m:ctrlPr>
                <w:ins w:id="84" w:author="Maxwell Mkondiwa" w:date="2023-03-01T14:59:00Z">
                  <w:rPr>
                    <w:rFonts w:ascii="Cambria Math" w:eastAsiaTheme="minorEastAsia" w:hAnsi="Cambria Math" w:cs="Times New Roman"/>
                  </w:rPr>
                </w:ins>
              </m:ctrlPr>
            </m:funcPr>
            <m:fName>
              <m:limLow>
                <m:limLowPr>
                  <m:ctrlPr>
                    <w:ins w:id="85"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min</m:t>
                  </m:r>
                </m:e>
                <m:lim>
                  <m:r>
                    <w:rPr>
                      <w:rFonts w:ascii="Cambria Math" w:eastAsiaTheme="minorEastAsia" w:hAnsi="Cambria Math" w:cs="Times New Roman"/>
                    </w:rPr>
                    <m:t>w</m:t>
                  </m:r>
                </m:lim>
              </m:limLow>
            </m:fName>
            <m:e>
              <m:d>
                <m:dPr>
                  <m:begChr m:val="{"/>
                  <m:endChr m:val="}"/>
                  <m:ctrlPr>
                    <w:ins w:id="86"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87" w:author="Maxwell Mkondiwa" w:date="2023-03-01T14:59:00Z">
                          <w:rPr>
                            <w:rFonts w:ascii="Cambria Math" w:eastAsiaTheme="minorEastAsia" w:hAnsi="Cambria Math" w:cs="Times New Roman"/>
                          </w:rPr>
                        </w:ins>
                      </m:ctrlPr>
                    </m:naryPr>
                    <m:sub>
                      <m:sSup>
                        <m:sSupPr>
                          <m:ctrlPr>
                            <w:ins w:id="88"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89"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90"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91" w:author="Maxwell Mkondiwa" w:date="2023-03-01T14:59:00Z">
                          <w:rPr>
                            <w:rFonts w:ascii="Cambria Math" w:eastAsiaTheme="minorEastAsia" w:hAnsi="Cambria Math" w:cs="Times New Roman"/>
                          </w:rPr>
                        </w:ins>
                      </m:ctrlPr>
                    </m:naryPr>
                    <m:sub>
                      <m:sSup>
                        <m:sSupPr>
                          <m:ctrlPr>
                            <w:ins w:id="92"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93"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94"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95"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96" w:author="Maxwell Mkondiwa" w:date="2023-03-01T14:59:00Z">
                              <w:rPr>
                                <w:rFonts w:ascii="Cambria Math" w:eastAsiaTheme="minorEastAsia" w:hAnsi="Cambria Math" w:cs="Times New Roman"/>
                              </w:rPr>
                            </w:ins>
                          </m:ctrlPr>
                        </m:dPr>
                        <m:e>
                          <m:sSup>
                            <m:sSupPr>
                              <m:ctrlPr>
                                <w:ins w:id="9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98"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BEE4702" w14:textId="05F989AE" w:rsidR="0001138E" w:rsidRPr="000D6D14" w:rsidRDefault="00130192" w:rsidP="000D6D14">
      <w:pPr>
        <w:jc w:val="both"/>
        <w:rPr>
          <w:rFonts w:ascii="Gill Sans MT" w:eastAsiaTheme="minorEastAsia" w:hAnsi="Gill Sans MT" w:cs="Times New Roman"/>
        </w:rPr>
      </w:pPr>
      <w:r w:rsidRPr="000D6D14">
        <w:rPr>
          <w:rFonts w:ascii="Gill Sans MT" w:eastAsiaTheme="minorEastAsia" w:hAnsi="Gill Sans MT" w:cs="Times New Roman"/>
        </w:rPr>
        <w:t xml:space="preserve">If both lower bound and upper bound </w:t>
      </w:r>
      <w:r w:rsidR="00EE0FBC" w:rsidRPr="000D6D14">
        <w:rPr>
          <w:rFonts w:ascii="Gill Sans MT" w:eastAsiaTheme="minorEastAsia" w:hAnsi="Gill Sans MT" w:cs="Times New Roman"/>
        </w:rPr>
        <w:t xml:space="preserve">are </w:t>
      </w:r>
      <w:r w:rsidRPr="000D6D14">
        <w:rPr>
          <w:rFonts w:ascii="Gill Sans MT" w:eastAsiaTheme="minorEastAsia" w:hAnsi="Gill Sans MT" w:cs="Times New Roman"/>
        </w:rPr>
        <w:t xml:space="preserve">positive, then any risk averse farmer will prefer </w:t>
      </w:r>
      <m:oMath>
        <m:r>
          <w:rPr>
            <w:rFonts w:ascii="Cambria Math" w:eastAsiaTheme="minorEastAsia" w:hAnsi="Cambria Math" w:cs="Times New Roman"/>
          </w:rPr>
          <m:t>g</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r</m:t>
        </m:r>
      </m:oMath>
      <w:r w:rsidRPr="000D6D14">
        <w:rPr>
          <w:rFonts w:ascii="Gill Sans MT" w:eastAsiaTheme="minorEastAsia" w:hAnsi="Gill Sans MT" w:cs="Times New Roman"/>
        </w:rPr>
        <w:t xml:space="preserve">. Conversely, if both lower bound and upper bound are negative, then any risk averse </w:t>
      </w:r>
      <w:r w:rsidR="006A71DA" w:rsidRPr="000D6D14">
        <w:rPr>
          <w:rFonts w:ascii="Gill Sans MT" w:eastAsiaTheme="minorEastAsia" w:hAnsi="Gill Sans MT" w:cs="Times New Roman"/>
        </w:rPr>
        <w:t>farmer</w:t>
      </w:r>
      <w:r w:rsidRPr="000D6D14">
        <w:rPr>
          <w:rFonts w:ascii="Gill Sans MT" w:eastAsiaTheme="minorEastAsia" w:hAnsi="Gill Sans MT" w:cs="Times New Roman"/>
        </w:rPr>
        <w:t xml:space="preserve"> will prefer </w:t>
      </w:r>
      <m:oMath>
        <m:r>
          <w:rPr>
            <w:rFonts w:ascii="Cambria Math" w:eastAsiaTheme="minorEastAsia" w:hAnsi="Cambria Math" w:cs="Times New Roman"/>
          </w:rPr>
          <m:t>r</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g</m:t>
        </m:r>
      </m:oMath>
      <w:r w:rsidR="00DA1B8D">
        <w:rPr>
          <w:rFonts w:ascii="Gill Sans MT" w:eastAsiaTheme="minorEastAsia" w:hAnsi="Gill Sans MT" w:cs="Times New Roman"/>
        </w:rPr>
        <w:t xml:space="preserve"> (Hurley et al 2018). </w:t>
      </w:r>
      <w:r w:rsidR="008208FF" w:rsidRPr="000D6D14">
        <w:rPr>
          <w:rFonts w:ascii="Gill Sans MT" w:eastAsiaTheme="minorEastAsia" w:hAnsi="Gill Sans MT" w:cs="Times New Roman"/>
        </w:rPr>
        <w:t xml:space="preserve">We use Octave for the computational analysis.  </w:t>
      </w:r>
      <w:r w:rsidR="00EC0816" w:rsidRPr="000D6D14">
        <w:rPr>
          <w:rFonts w:ascii="Gill Sans MT" w:eastAsiaTheme="minorEastAsia" w:hAnsi="Gill Sans MT" w:cs="Times New Roman"/>
        </w:rPr>
        <w:t xml:space="preserve">Proceeding with the hypothetical distributions, </w:t>
      </w:r>
      <w:r w:rsidR="00E4384F" w:rsidRPr="000D6D14">
        <w:rPr>
          <w:rFonts w:ascii="Gill Sans MT" w:eastAsiaTheme="minorEastAsia" w:hAnsi="Gill Sans MT" w:cs="Times New Roman"/>
        </w:rPr>
        <w:t xml:space="preserve">we show in table 2 results from </w:t>
      </w:r>
      <w:r w:rsidR="00774A5E" w:rsidRPr="000D6D14">
        <w:rPr>
          <w:rFonts w:ascii="Gill Sans MT" w:eastAsiaTheme="minorEastAsia" w:hAnsi="Gill Sans MT" w:cs="Times New Roman"/>
        </w:rPr>
        <w:t>using our approach to compute</w:t>
      </w:r>
      <w:r w:rsidR="000D6D14" w:rsidRPr="000D6D14">
        <w:rPr>
          <w:rFonts w:ascii="Gill Sans MT" w:eastAsiaTheme="minorEastAsia" w:hAnsi="Gill Sans MT" w:cs="Times New Roman"/>
        </w:rPr>
        <w:t xml:space="preserve"> upper and lower</w:t>
      </w:r>
      <w:r w:rsidR="00774A5E" w:rsidRPr="000D6D14">
        <w:rPr>
          <w:rFonts w:ascii="Gill Sans MT" w:eastAsiaTheme="minorEastAsia" w:hAnsi="Gill Sans MT" w:cs="Times New Roman"/>
        </w:rPr>
        <w:t xml:space="preserve"> willingness to pay bounds</w:t>
      </w:r>
      <w:r w:rsidR="000D6D14" w:rsidRPr="000D6D14">
        <w:rPr>
          <w:rFonts w:ascii="Gill Sans MT" w:eastAsiaTheme="minorEastAsia" w:hAnsi="Gill Sans MT" w:cs="Times New Roman"/>
        </w:rPr>
        <w:t xml:space="preserve">. </w:t>
      </w:r>
      <w:r w:rsidR="0038262B">
        <w:rPr>
          <w:rFonts w:ascii="Gill Sans MT" w:eastAsiaTheme="minorEastAsia" w:hAnsi="Gill Sans MT" w:cs="Times New Roman"/>
        </w:rPr>
        <w:t xml:space="preserve">The WTP bounds are positive for the comparison between </w:t>
      </w:r>
      <w:r w:rsidR="00AB7958">
        <w:rPr>
          <w:rFonts w:ascii="Gill Sans MT" w:eastAsiaTheme="minorEastAsia" w:hAnsi="Gill Sans MT" w:cs="Times New Roman"/>
        </w:rPr>
        <w:t xml:space="preserve">Q and G as well as F and G. </w:t>
      </w:r>
    </w:p>
    <w:p w14:paraId="2002904B" w14:textId="77777777" w:rsidR="00EC0816" w:rsidRDefault="00EC0816" w:rsidP="00EC0816">
      <w:pPr>
        <w:spacing w:line="276" w:lineRule="auto"/>
        <w:rPr>
          <w:rFonts w:ascii="Gill Sans MT" w:hAnsi="Gill Sans MT" w:cs="Times New Roman"/>
          <w:sz w:val="20"/>
          <w:szCs w:val="20"/>
        </w:rPr>
      </w:pPr>
      <w:r>
        <w:rPr>
          <w:rFonts w:ascii="Gill Sans MT" w:hAnsi="Gill Sans MT" w:cs="Times New Roman"/>
          <w:sz w:val="20"/>
          <w:szCs w:val="20"/>
        </w:rPr>
        <w:t xml:space="preserve">Table 2: Hypothetical distributions and willingness to pay </w:t>
      </w:r>
      <w:proofErr w:type="gramStart"/>
      <w:r>
        <w:rPr>
          <w:rFonts w:ascii="Gill Sans MT" w:hAnsi="Gill Sans MT" w:cs="Times New Roman"/>
          <w:sz w:val="20"/>
          <w:szCs w:val="20"/>
        </w:rPr>
        <w:t>bounds</w:t>
      </w:r>
      <w:proofErr w:type="gramEnd"/>
    </w:p>
    <w:tbl>
      <w:tblPr>
        <w:tblStyle w:val="PlainTable1"/>
        <w:tblW w:w="5000" w:type="pct"/>
        <w:tblLook w:val="0620" w:firstRow="1" w:lastRow="0" w:firstColumn="0" w:lastColumn="0" w:noHBand="1" w:noVBand="1"/>
      </w:tblPr>
      <w:tblGrid>
        <w:gridCol w:w="5629"/>
        <w:gridCol w:w="1129"/>
        <w:gridCol w:w="1129"/>
        <w:gridCol w:w="1129"/>
      </w:tblGrid>
      <w:tr w:rsidR="00EC0816" w:rsidRPr="00AB7958"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AB7958" w:rsidRDefault="00EC0816" w:rsidP="00742559">
            <w:pPr>
              <w:spacing w:line="240" w:lineRule="auto"/>
              <w:rPr>
                <w:rFonts w:ascii="Gill Sans MT" w:hAnsi="Gill Sans MT" w:cs="Times New Roman"/>
                <w:b w:val="0"/>
                <w:bCs w:val="0"/>
                <w:sz w:val="20"/>
                <w:szCs w:val="20"/>
              </w:rPr>
            </w:pPr>
            <w:r w:rsidRPr="00AB7958">
              <w:rPr>
                <w:rFonts w:ascii="Gill Sans MT" w:hAnsi="Gill Sans MT" w:cs="Times New Roman"/>
                <w:b w:val="0"/>
                <w:bCs w:val="0"/>
                <w:sz w:val="20"/>
                <w:szCs w:val="20"/>
              </w:rPr>
              <w:t xml:space="preserve">Panel (a): Truncated normal distribution parameters for the hypothetical distributions </w:t>
            </w:r>
          </w:p>
        </w:tc>
      </w:tr>
      <w:tr w:rsidR="00EC0816" w:rsidRPr="00AB7958" w14:paraId="61B8B528" w14:textId="77777777" w:rsidTr="00742559">
        <w:trPr>
          <w:trHeight w:val="261"/>
        </w:trPr>
        <w:tc>
          <w:tcPr>
            <w:tcW w:w="3122" w:type="pct"/>
            <w:hideMark/>
          </w:tcPr>
          <w:p w14:paraId="012CD03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Truncated normal parameters </w:t>
            </w:r>
          </w:p>
        </w:tc>
        <w:tc>
          <w:tcPr>
            <w:tcW w:w="626" w:type="pct"/>
            <w:hideMark/>
          </w:tcPr>
          <w:p w14:paraId="2F3CE543"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w:t>
            </w:r>
          </w:p>
        </w:tc>
        <w:tc>
          <w:tcPr>
            <w:tcW w:w="626" w:type="pct"/>
            <w:hideMark/>
          </w:tcPr>
          <w:p w14:paraId="4E340AE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w:t>
            </w:r>
          </w:p>
        </w:tc>
        <w:tc>
          <w:tcPr>
            <w:tcW w:w="626" w:type="pct"/>
            <w:hideMark/>
          </w:tcPr>
          <w:p w14:paraId="3D93949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F </w:t>
            </w:r>
          </w:p>
        </w:tc>
      </w:tr>
      <w:tr w:rsidR="00EC0816" w:rsidRPr="00AB7958" w14:paraId="117FEAE1" w14:textId="77777777" w:rsidTr="00742559">
        <w:trPr>
          <w:trHeight w:val="421"/>
        </w:trPr>
        <w:tc>
          <w:tcPr>
            <w:tcW w:w="3122" w:type="pct"/>
            <w:hideMark/>
          </w:tcPr>
          <w:p w14:paraId="060A97E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w:t>
            </w:r>
          </w:p>
        </w:tc>
        <w:tc>
          <w:tcPr>
            <w:tcW w:w="626" w:type="pct"/>
            <w:hideMark/>
          </w:tcPr>
          <w:p w14:paraId="5F7125C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12C2D5A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578B2E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r>
      <w:tr w:rsidR="00EC0816" w:rsidRPr="00AB7958" w14:paraId="52CB1072" w14:textId="77777777" w:rsidTr="00742559">
        <w:trPr>
          <w:trHeight w:val="271"/>
        </w:trPr>
        <w:tc>
          <w:tcPr>
            <w:tcW w:w="3122" w:type="pct"/>
            <w:hideMark/>
          </w:tcPr>
          <w:p w14:paraId="73627B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Min=a</w:t>
            </w:r>
          </w:p>
        </w:tc>
        <w:tc>
          <w:tcPr>
            <w:tcW w:w="626" w:type="pct"/>
            <w:hideMark/>
          </w:tcPr>
          <w:p w14:paraId="24352F7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276990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17E54D1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3</w:t>
            </w:r>
          </w:p>
        </w:tc>
      </w:tr>
      <w:tr w:rsidR="00EC0816" w:rsidRPr="00AB7958" w14:paraId="6B1FBE28" w14:textId="77777777" w:rsidTr="00742559">
        <w:trPr>
          <w:trHeight w:val="133"/>
        </w:trPr>
        <w:tc>
          <w:tcPr>
            <w:tcW w:w="3122" w:type="pct"/>
            <w:hideMark/>
          </w:tcPr>
          <w:p w14:paraId="5342BBE1"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Max=b</w:t>
            </w:r>
          </w:p>
        </w:tc>
        <w:tc>
          <w:tcPr>
            <w:tcW w:w="626" w:type="pct"/>
            <w:hideMark/>
          </w:tcPr>
          <w:p w14:paraId="422E981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108E16D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360EA6BF"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9</w:t>
            </w:r>
          </w:p>
        </w:tc>
      </w:tr>
      <w:tr w:rsidR="00EC0816" w:rsidRPr="00AB7958" w14:paraId="4E78AE39" w14:textId="77777777" w:rsidTr="00742559">
        <w:trPr>
          <w:trHeight w:val="165"/>
        </w:trPr>
        <w:tc>
          <w:tcPr>
            <w:tcW w:w="3122" w:type="pct"/>
            <w:hideMark/>
          </w:tcPr>
          <w:p w14:paraId="3BCEFD6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Mean</w:t>
            </w:r>
          </w:p>
        </w:tc>
        <w:tc>
          <w:tcPr>
            <w:tcW w:w="626" w:type="pct"/>
            <w:hideMark/>
          </w:tcPr>
          <w:p w14:paraId="0EDBBE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6</w:t>
            </w:r>
          </w:p>
        </w:tc>
        <w:tc>
          <w:tcPr>
            <w:tcW w:w="626" w:type="pct"/>
            <w:hideMark/>
          </w:tcPr>
          <w:p w14:paraId="1F30671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c>
          <w:tcPr>
            <w:tcW w:w="626" w:type="pct"/>
            <w:hideMark/>
          </w:tcPr>
          <w:p w14:paraId="1EEEE94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r>
      <w:tr w:rsidR="00EC0816" w:rsidRPr="00AB7958" w14:paraId="484FE3AE" w14:textId="77777777" w:rsidTr="00742559">
        <w:trPr>
          <w:trHeight w:val="339"/>
        </w:trPr>
        <w:tc>
          <w:tcPr>
            <w:tcW w:w="3122" w:type="pct"/>
            <w:hideMark/>
          </w:tcPr>
          <w:p w14:paraId="06C0A19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SD</w:t>
            </w:r>
          </w:p>
        </w:tc>
        <w:tc>
          <w:tcPr>
            <w:tcW w:w="626" w:type="pct"/>
            <w:hideMark/>
          </w:tcPr>
          <w:p w14:paraId="2703F26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0.8</w:t>
            </w:r>
          </w:p>
        </w:tc>
        <w:tc>
          <w:tcPr>
            <w:tcW w:w="626" w:type="pct"/>
            <w:hideMark/>
          </w:tcPr>
          <w:p w14:paraId="5D76228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w:t>
            </w:r>
          </w:p>
        </w:tc>
        <w:tc>
          <w:tcPr>
            <w:tcW w:w="626" w:type="pct"/>
            <w:hideMark/>
          </w:tcPr>
          <w:p w14:paraId="181713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2</w:t>
            </w:r>
          </w:p>
        </w:tc>
      </w:tr>
      <w:tr w:rsidR="00EC0816" w:rsidRPr="00AB7958" w14:paraId="5E8E6E6F" w14:textId="77777777" w:rsidTr="00742559">
        <w:trPr>
          <w:trHeight w:val="339"/>
        </w:trPr>
        <w:tc>
          <w:tcPr>
            <w:tcW w:w="5000" w:type="pct"/>
            <w:gridSpan w:val="4"/>
          </w:tcPr>
          <w:p w14:paraId="3BDE69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Panel (b): Willingness to pay bounds from computational second order stochastic assessment</w:t>
            </w:r>
          </w:p>
        </w:tc>
      </w:tr>
      <w:tr w:rsidR="00EC0816" w:rsidRPr="00AB7958" w14:paraId="1345688E" w14:textId="77777777" w:rsidTr="00742559">
        <w:trPr>
          <w:trHeight w:val="339"/>
        </w:trPr>
        <w:tc>
          <w:tcPr>
            <w:tcW w:w="3122" w:type="pct"/>
          </w:tcPr>
          <w:p w14:paraId="192F8DA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 </w:t>
            </w:r>
          </w:p>
        </w:tc>
        <w:tc>
          <w:tcPr>
            <w:tcW w:w="626" w:type="pct"/>
          </w:tcPr>
          <w:p w14:paraId="505A7777" w14:textId="77777777" w:rsidR="00EC0816" w:rsidRPr="00AB7958" w:rsidRDefault="00EC0816" w:rsidP="00742559">
            <w:pPr>
              <w:pStyle w:val="NormalWeb"/>
              <w:spacing w:before="0" w:beforeAutospacing="0" w:after="0" w:afterAutospacing="0"/>
              <w:rPr>
                <w:rFonts w:ascii="Gill Sans MT" w:eastAsiaTheme="minorHAnsi" w:hAnsi="Gill Sans MT"/>
                <w:sz w:val="20"/>
                <w:szCs w:val="20"/>
                <w:lang w:eastAsia="en-US"/>
              </w:rPr>
            </w:pPr>
            <w:r w:rsidRPr="00AB7958">
              <w:rPr>
                <w:rFonts w:ascii="Gill Sans MT" w:eastAsiaTheme="minorHAnsi" w:hAnsi="Gill Sans MT"/>
                <w:sz w:val="20"/>
                <w:szCs w:val="20"/>
                <w:lang w:eastAsia="en-US"/>
              </w:rPr>
              <w:t xml:space="preserve">Q(base) </w:t>
            </w:r>
          </w:p>
          <w:p w14:paraId="39A5FF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vs G</w:t>
            </w:r>
          </w:p>
        </w:tc>
        <w:tc>
          <w:tcPr>
            <w:tcW w:w="626" w:type="pct"/>
          </w:tcPr>
          <w:p w14:paraId="305040D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 vs F</w:t>
            </w:r>
          </w:p>
        </w:tc>
        <w:tc>
          <w:tcPr>
            <w:tcW w:w="626" w:type="pct"/>
          </w:tcPr>
          <w:p w14:paraId="11D4296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F vs G</w:t>
            </w:r>
          </w:p>
        </w:tc>
      </w:tr>
      <w:tr w:rsidR="00EC0816" w:rsidRPr="00AB7958" w14:paraId="3C09550F" w14:textId="77777777" w:rsidTr="00742559">
        <w:trPr>
          <w:trHeight w:val="339"/>
        </w:trPr>
        <w:tc>
          <w:tcPr>
            <w:tcW w:w="3122" w:type="pct"/>
          </w:tcPr>
          <w:p w14:paraId="68C8C70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lower bound (t/ha)</w:t>
            </w:r>
          </w:p>
        </w:tc>
        <w:tc>
          <w:tcPr>
            <w:tcW w:w="626" w:type="pct"/>
          </w:tcPr>
          <w:p w14:paraId="798867A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0.036</w:t>
            </w:r>
          </w:p>
        </w:tc>
        <w:tc>
          <w:tcPr>
            <w:tcW w:w="626" w:type="pct"/>
          </w:tcPr>
          <w:p w14:paraId="00FC70A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w:t>
            </w:r>
          </w:p>
        </w:tc>
        <w:tc>
          <w:tcPr>
            <w:tcW w:w="626" w:type="pct"/>
          </w:tcPr>
          <w:p w14:paraId="6F7A25C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0.499</w:t>
            </w:r>
          </w:p>
        </w:tc>
      </w:tr>
      <w:tr w:rsidR="00EC0816" w:rsidRPr="00AB7958" w14:paraId="291377D2" w14:textId="77777777" w:rsidTr="00742559">
        <w:trPr>
          <w:trHeight w:val="339"/>
        </w:trPr>
        <w:tc>
          <w:tcPr>
            <w:tcW w:w="3122" w:type="pct"/>
          </w:tcPr>
          <w:p w14:paraId="4D11042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upper bound (t/ha)</w:t>
            </w:r>
          </w:p>
        </w:tc>
        <w:tc>
          <w:tcPr>
            <w:tcW w:w="626" w:type="pct"/>
          </w:tcPr>
          <w:p w14:paraId="20DA297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0.763</w:t>
            </w:r>
          </w:p>
        </w:tc>
        <w:tc>
          <w:tcPr>
            <w:tcW w:w="626" w:type="pct"/>
          </w:tcPr>
          <w:p w14:paraId="6C764C8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0.218</w:t>
            </w:r>
          </w:p>
        </w:tc>
        <w:tc>
          <w:tcPr>
            <w:tcW w:w="626" w:type="pct"/>
          </w:tcPr>
          <w:p w14:paraId="116349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1.384</w:t>
            </w:r>
          </w:p>
        </w:tc>
      </w:tr>
      <w:tr w:rsidR="00EC0816" w:rsidRPr="00AB7958" w14:paraId="42513353" w14:textId="77777777" w:rsidTr="00742559">
        <w:trPr>
          <w:trHeight w:val="339"/>
        </w:trPr>
        <w:tc>
          <w:tcPr>
            <w:tcW w:w="3122" w:type="pct"/>
          </w:tcPr>
          <w:p w14:paraId="6AE8832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Interpretation </w:t>
            </w:r>
          </w:p>
        </w:tc>
        <w:tc>
          <w:tcPr>
            <w:tcW w:w="626" w:type="pct"/>
          </w:tcPr>
          <w:p w14:paraId="74FCADD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F/SOSD Q </w:t>
            </w:r>
          </w:p>
        </w:tc>
        <w:tc>
          <w:tcPr>
            <w:tcW w:w="626" w:type="pct"/>
          </w:tcPr>
          <w:p w14:paraId="1CA6B56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Not clear</w:t>
            </w:r>
          </w:p>
        </w:tc>
        <w:tc>
          <w:tcPr>
            <w:tcW w:w="626" w:type="pct"/>
          </w:tcPr>
          <w:p w14:paraId="4289FA3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 SOSD Q</w:t>
            </w:r>
          </w:p>
        </w:tc>
      </w:tr>
    </w:tbl>
    <w:p w14:paraId="2A40E017" w14:textId="1486AC7B" w:rsidR="009E6B02" w:rsidRDefault="009E6B02" w:rsidP="00C60093">
      <w:pPr>
        <w:jc w:val="both"/>
        <w:rPr>
          <w:rFonts w:ascii="Gill Sans MT" w:hAnsi="Gill Sans MT"/>
        </w:rPr>
      </w:pPr>
      <w:r>
        <w:rPr>
          <w:rFonts w:ascii="Gill Sans MT" w:hAnsi="Gill Sans MT"/>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Pr>
          <w:rFonts w:ascii="Gill Sans MT" w:hAnsi="Gill Sans MT"/>
        </w:rPr>
        <w:t>to</w:t>
      </w:r>
      <w:r>
        <w:rPr>
          <w:rFonts w:ascii="Gill Sans MT" w:hAnsi="Gill Sans MT"/>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6C6513" w:rsidRDefault="00D76ACE" w:rsidP="003C1BE9">
      <w:pPr>
        <w:pStyle w:val="Heading3"/>
        <w:rPr>
          <w:rFonts w:eastAsiaTheme="minorEastAsia"/>
        </w:rPr>
      </w:pPr>
      <w:r>
        <w:rPr>
          <w:rFonts w:eastAsiaTheme="minorEastAsia"/>
        </w:rPr>
        <w:t xml:space="preserve">2.2.3. </w:t>
      </w:r>
      <w:r w:rsidR="00636258" w:rsidRPr="006C6513">
        <w:rPr>
          <w:rFonts w:eastAsiaTheme="minorEastAsia"/>
        </w:rPr>
        <w:t xml:space="preserve">System economic benefits under risk </w:t>
      </w:r>
    </w:p>
    <w:p w14:paraId="7C4ADF23" w14:textId="31B3FD01" w:rsidR="00CA6336" w:rsidRDefault="00850571" w:rsidP="00CA6336">
      <w:pPr>
        <w:rPr>
          <w:rFonts w:ascii="Gill Sans MT" w:hAnsi="Gill Sans MT"/>
        </w:rPr>
      </w:pPr>
      <w:r w:rsidRPr="00C8439B">
        <w:rPr>
          <w:rFonts w:ascii="Gill Sans MT" w:hAnsi="Gill Sans MT"/>
          <w:rPrChange w:id="99" w:author="MKONDIWA, Maxwell (CIMMYT-India)" w:date="2023-07-30T09:24:00Z">
            <w:rPr/>
          </w:rPrChange>
        </w:rPr>
        <w:t xml:space="preserve">For </w:t>
      </w:r>
      <w:r w:rsidR="00957D62" w:rsidRPr="00C8439B">
        <w:rPr>
          <w:rFonts w:ascii="Gill Sans MT" w:hAnsi="Gill Sans MT"/>
          <w:rPrChange w:id="100" w:author="MKONDIWA, Maxwell (CIMMYT-India)" w:date="2023-07-30T09:24:00Z">
            <w:rPr/>
          </w:rPrChange>
        </w:rPr>
        <w:t xml:space="preserve">cropping system assessment, we focus on the revenues </w:t>
      </w:r>
      <w:ins w:id="101" w:author="MKONDIWA, Maxwell (CIMMYT-India)" w:date="2023-08-13T09:44:00Z">
        <w:r w:rsidR="00F60881">
          <w:rPr>
            <w:rFonts w:ascii="Gill Sans MT" w:hAnsi="Gill Sans MT"/>
          </w:rPr>
          <w:t xml:space="preserve">and partial profits (revenue-cost of irrigation) </w:t>
        </w:r>
      </w:ins>
      <w:r w:rsidR="00957D62" w:rsidRPr="00C8439B">
        <w:rPr>
          <w:rFonts w:ascii="Gill Sans MT" w:hAnsi="Gill Sans MT"/>
          <w:rPrChange w:id="102" w:author="MKONDIWA, Maxwell (CIMMYT-India)" w:date="2023-07-30T09:24:00Z">
            <w:rPr/>
          </w:rPrChange>
        </w:rPr>
        <w:t xml:space="preserve">derived from both rice and wheat. </w:t>
      </w:r>
      <w:r w:rsidR="003C0C4D" w:rsidRPr="00C8439B">
        <w:rPr>
          <w:rFonts w:ascii="Gill Sans MT" w:hAnsi="Gill Sans MT"/>
          <w:rPrChange w:id="103" w:author="MKONDIWA, Maxwell (CIMMYT-India)" w:date="2023-07-30T09:24:00Z">
            <w:rPr/>
          </w:rPrChange>
        </w:rPr>
        <w:t xml:space="preserve">Willingness to pay is therefore in monetary terms rather that quantity </w:t>
      </w:r>
      <w:r w:rsidR="00B239F7" w:rsidRPr="00C8439B">
        <w:rPr>
          <w:rFonts w:ascii="Gill Sans MT" w:hAnsi="Gill Sans MT"/>
          <w:rPrChange w:id="104" w:author="MKONDIWA, Maxwell (CIMMYT-India)" w:date="2023-07-30T09:24:00Z">
            <w:rPr/>
          </w:rPrChange>
        </w:rPr>
        <w:t>terms. We use the same approach as stated above to determine if</w:t>
      </w:r>
      <w:r w:rsidR="00C6170A" w:rsidRPr="00C8439B">
        <w:rPr>
          <w:rFonts w:ascii="Gill Sans MT" w:hAnsi="Gill Sans MT"/>
          <w:rPrChange w:id="105" w:author="MKONDIWA, Maxwell (CIMMYT-India)" w:date="2023-07-30T09:24:00Z">
            <w:rPr/>
          </w:rPrChange>
        </w:rPr>
        <w:t xml:space="preserve"> it is beneficial for a risk averse farmer to adopt the planting date strategy. </w:t>
      </w:r>
      <w:r w:rsidR="00CA6336">
        <w:rPr>
          <w:rFonts w:ascii="Gill Sans MT" w:hAnsi="Gill Sans MT"/>
        </w:rPr>
        <w:t xml:space="preserve">When the revenue WTP is compared to </w:t>
      </w:r>
      <w:r w:rsidR="00CA6336">
        <w:rPr>
          <w:rFonts w:ascii="Gill Sans MT" w:hAnsi="Gill Sans MT"/>
        </w:rPr>
        <w:lastRenderedPageBreak/>
        <w:t xml:space="preserve">cost of production differences between the baseline and the proposed strategy, we get the profit potential </w:t>
      </w:r>
      <w:r w:rsidR="001C063C">
        <w:rPr>
          <w:rFonts w:ascii="Gill Sans MT" w:hAnsi="Gill Sans MT"/>
        </w:rPr>
        <w:t>for the</w:t>
      </w:r>
      <w:r w:rsidR="00CA6336">
        <w:rPr>
          <w:rFonts w:ascii="Gill Sans MT" w:hAnsi="Gill Sans MT"/>
        </w:rPr>
        <w:t xml:space="preserve"> farmers in each pixel. </w:t>
      </w:r>
    </w:p>
    <w:p w14:paraId="6A3867D0" w14:textId="53B3A59B" w:rsidR="00FD17C2" w:rsidRPr="008E73ED" w:rsidRDefault="00872803" w:rsidP="0099369D">
      <w:pPr>
        <w:pStyle w:val="Heading1"/>
      </w:pPr>
      <w:r w:rsidRPr="008E73ED">
        <w:t xml:space="preserve">3. </w:t>
      </w:r>
      <w:r w:rsidR="00FD17C2" w:rsidRPr="008E73ED">
        <w:t xml:space="preserve">Results and discussion </w:t>
      </w:r>
    </w:p>
    <w:p w14:paraId="0DC69C40" w14:textId="2B7F5120" w:rsidR="009410DD" w:rsidRDefault="0024547E" w:rsidP="008A20D8">
      <w:pPr>
        <w:pStyle w:val="Heading2"/>
      </w:pPr>
      <w:r w:rsidRPr="004B0475">
        <w:t>3.</w:t>
      </w:r>
      <w:r w:rsidR="00A85838">
        <w:t>1</w:t>
      </w:r>
      <w:r w:rsidRPr="004B0475">
        <w:t xml:space="preserve">. </w:t>
      </w:r>
      <w:r w:rsidR="00C819CD" w:rsidRPr="004B0475">
        <w:t xml:space="preserve">Yield benefits over baseline </w:t>
      </w:r>
      <w:r w:rsidR="00CA6B83" w:rsidRPr="004B0475">
        <w:t>for risk averse farmer</w:t>
      </w:r>
      <w:r w:rsidR="00C819CD" w:rsidRPr="004B0475">
        <w:t xml:space="preserve"> </w:t>
      </w:r>
    </w:p>
    <w:p w14:paraId="51632D2D" w14:textId="7E41125C" w:rsidR="00127A64" w:rsidRPr="00127A64" w:rsidRDefault="00384D4A" w:rsidP="009639B7">
      <w:pPr>
        <w:pStyle w:val="Heading3"/>
      </w:pPr>
      <w:r>
        <w:t xml:space="preserve">3.1.1. </w:t>
      </w:r>
      <w:r w:rsidR="00127A64" w:rsidRPr="00127A64">
        <w:t>Rice</w:t>
      </w:r>
    </w:p>
    <w:p w14:paraId="1261C21C" w14:textId="412E5965" w:rsidR="009D3E85" w:rsidRDefault="00A3342E" w:rsidP="00C7422E">
      <w:pPr>
        <w:jc w:val="both"/>
        <w:rPr>
          <w:rFonts w:ascii="Gill Sans MT" w:hAnsi="Gill Sans MT"/>
        </w:rPr>
      </w:pPr>
      <w:r w:rsidRPr="0089482E">
        <w:rPr>
          <w:rFonts w:ascii="Gill Sans MT" w:hAnsi="Gill Sans MT"/>
        </w:rPr>
        <w:t xml:space="preserve">Table </w:t>
      </w:r>
      <w:r w:rsidR="00CF209B">
        <w:rPr>
          <w:rFonts w:ascii="Gill Sans MT" w:hAnsi="Gill Sans MT"/>
        </w:rPr>
        <w:t>3</w:t>
      </w:r>
      <w:r w:rsidRPr="0089482E">
        <w:rPr>
          <w:rFonts w:ascii="Gill Sans MT" w:hAnsi="Gill Sans MT"/>
        </w:rPr>
        <w:t xml:space="preserve"> shows the descriptive statistics </w:t>
      </w:r>
      <w:r w:rsidR="00480369" w:rsidRPr="0089482E">
        <w:rPr>
          <w:rFonts w:ascii="Gill Sans MT" w:hAnsi="Gill Sans MT"/>
        </w:rPr>
        <w:t>on the willingness to pay bounds</w:t>
      </w:r>
      <w:r w:rsidR="00605F00">
        <w:rPr>
          <w:rFonts w:ascii="Gill Sans MT" w:hAnsi="Gill Sans MT"/>
        </w:rPr>
        <w:t xml:space="preserve"> (ton/ha) in rice yield equivalent</w:t>
      </w:r>
      <w:r w:rsidR="009D3E85">
        <w:rPr>
          <w:rFonts w:ascii="Gill Sans MT" w:hAnsi="Gill Sans MT"/>
        </w:rPr>
        <w:t xml:space="preserve"> for the planting date scenarios in comparison to the </w:t>
      </w:r>
      <w:r w:rsidR="005455AF">
        <w:rPr>
          <w:rFonts w:ascii="Gill Sans MT" w:hAnsi="Gill Sans MT"/>
        </w:rPr>
        <w:t xml:space="preserve">fixed date with long duration </w:t>
      </w:r>
      <w:r w:rsidR="00F16F2B">
        <w:rPr>
          <w:rFonts w:ascii="Gill Sans MT" w:hAnsi="Gill Sans MT"/>
        </w:rPr>
        <w:t xml:space="preserve">variety </w:t>
      </w:r>
      <w:r w:rsidR="005455AF">
        <w:rPr>
          <w:rFonts w:ascii="Gill Sans MT" w:hAnsi="Gill Sans MT"/>
        </w:rPr>
        <w:t>planting strategy</w:t>
      </w:r>
      <w:r w:rsidR="00A62347">
        <w:rPr>
          <w:rFonts w:ascii="Gill Sans MT" w:hAnsi="Gill Sans MT"/>
        </w:rPr>
        <w:t>. The WTP summary row</w:t>
      </w:r>
      <w:r w:rsidR="001C0642">
        <w:rPr>
          <w:rFonts w:ascii="Gill Sans MT" w:hAnsi="Gill Sans MT"/>
        </w:rPr>
        <w:t>s</w:t>
      </w:r>
      <w:r w:rsidR="00A62347">
        <w:rPr>
          <w:rFonts w:ascii="Gill Sans MT" w:hAnsi="Gill Sans MT"/>
        </w:rPr>
        <w:t xml:space="preserve"> show the percentage of farmers who are more likely to </w:t>
      </w:r>
      <w:r w:rsidR="005971E6">
        <w:rPr>
          <w:rFonts w:ascii="Gill Sans MT" w:hAnsi="Gill Sans MT"/>
        </w:rPr>
        <w:t xml:space="preserve">benefit, be worse off or be indifferent between the planting date strategies. </w:t>
      </w:r>
      <w:r w:rsidR="00A877EB">
        <w:rPr>
          <w:rFonts w:ascii="Gill Sans MT" w:hAnsi="Gill Sans MT"/>
        </w:rPr>
        <w:t>Only</w:t>
      </w:r>
      <w:commentRangeStart w:id="106"/>
      <w:r w:rsidR="005A00FA" w:rsidRPr="000C6E24">
        <w:rPr>
          <w:rFonts w:ascii="Gill Sans MT" w:hAnsi="Gill Sans MT"/>
          <w:highlight w:val="yellow"/>
        </w:rPr>
        <w:t xml:space="preserve"> </w:t>
      </w:r>
      <w:r w:rsidR="005743FD">
        <w:rPr>
          <w:rFonts w:ascii="Gill Sans MT" w:hAnsi="Gill Sans MT"/>
          <w:highlight w:val="yellow"/>
        </w:rPr>
        <w:t>3</w:t>
      </w:r>
      <w:r w:rsidR="00926FC4">
        <w:rPr>
          <w:rFonts w:ascii="Gill Sans MT" w:hAnsi="Gill Sans MT"/>
          <w:highlight w:val="yellow"/>
        </w:rPr>
        <w:t>1</w:t>
      </w:r>
      <w:r w:rsidR="005A00FA" w:rsidRPr="000C6E24">
        <w:rPr>
          <w:rFonts w:ascii="Gill Sans MT" w:hAnsi="Gill Sans MT"/>
          <w:highlight w:val="yellow"/>
        </w:rPr>
        <w:t xml:space="preserve">% of the farmers would </w:t>
      </w:r>
      <w:r w:rsidR="00790DD4" w:rsidRPr="000C6E24">
        <w:rPr>
          <w:rFonts w:ascii="Gill Sans MT" w:hAnsi="Gill Sans MT"/>
          <w:highlight w:val="yellow"/>
        </w:rPr>
        <w:t xml:space="preserve">find the onset </w:t>
      </w:r>
      <w:r w:rsidR="00A31F6E" w:rsidRPr="000C6E24">
        <w:rPr>
          <w:rFonts w:ascii="Gill Sans MT" w:hAnsi="Gill Sans MT"/>
          <w:highlight w:val="yellow"/>
        </w:rPr>
        <w:t xml:space="preserve">long as beneficial followed by </w:t>
      </w:r>
      <w:r w:rsidR="00E374C7">
        <w:rPr>
          <w:rFonts w:ascii="Gill Sans MT" w:hAnsi="Gill Sans MT"/>
          <w:highlight w:val="yellow"/>
        </w:rPr>
        <w:t>fixed medium</w:t>
      </w:r>
      <w:r w:rsidR="00113FC9" w:rsidRPr="000C6E24">
        <w:rPr>
          <w:rFonts w:ascii="Gill Sans MT" w:hAnsi="Gill Sans MT"/>
          <w:highlight w:val="yellow"/>
        </w:rPr>
        <w:t xml:space="preserve"> (</w:t>
      </w:r>
      <w:r w:rsidR="00495A6C">
        <w:rPr>
          <w:rFonts w:ascii="Gill Sans MT" w:hAnsi="Gill Sans MT"/>
          <w:highlight w:val="yellow"/>
        </w:rPr>
        <w:t>30</w:t>
      </w:r>
      <w:r w:rsidR="00113FC9" w:rsidRPr="000C6E24">
        <w:rPr>
          <w:rFonts w:ascii="Gill Sans MT" w:hAnsi="Gill Sans MT"/>
          <w:highlight w:val="yellow"/>
        </w:rPr>
        <w:t>%)</w:t>
      </w:r>
      <w:r w:rsidR="00495A6C">
        <w:rPr>
          <w:rFonts w:ascii="Gill Sans MT" w:hAnsi="Gill Sans MT"/>
          <w:highlight w:val="yellow"/>
        </w:rPr>
        <w:t xml:space="preserve">. </w:t>
      </w:r>
      <w:r w:rsidR="00FC1688" w:rsidRPr="000C6E24">
        <w:rPr>
          <w:rFonts w:ascii="Gill Sans MT" w:hAnsi="Gill Sans MT"/>
          <w:highlight w:val="yellow"/>
        </w:rPr>
        <w:t xml:space="preserve">For farmer practice, the average and median WTP </w:t>
      </w:r>
      <w:r w:rsidR="003B043D" w:rsidRPr="000C6E24">
        <w:rPr>
          <w:rFonts w:ascii="Gill Sans MT" w:hAnsi="Gill Sans MT"/>
          <w:highlight w:val="yellow"/>
        </w:rPr>
        <w:t xml:space="preserve">bounds (both lower and upper) are negative implying that </w:t>
      </w:r>
      <w:r w:rsidR="00CB71F2" w:rsidRPr="000C6E24">
        <w:rPr>
          <w:rFonts w:ascii="Gill Sans MT" w:hAnsi="Gill Sans MT"/>
          <w:highlight w:val="yellow"/>
        </w:rPr>
        <w:t>farmers will have to be pai</w:t>
      </w:r>
      <w:r w:rsidR="00274F3C">
        <w:rPr>
          <w:rFonts w:ascii="Gill Sans MT" w:hAnsi="Gill Sans MT"/>
          <w:highlight w:val="yellow"/>
        </w:rPr>
        <w:t xml:space="preserve">d </w:t>
      </w:r>
      <w:r w:rsidR="009A6AC2" w:rsidRPr="000C6E24">
        <w:rPr>
          <w:rFonts w:ascii="Gill Sans MT" w:hAnsi="Gill Sans MT"/>
          <w:highlight w:val="yellow"/>
        </w:rPr>
        <w:t xml:space="preserve">to be indifferent or prefer it as compared to fixed date with long duration </w:t>
      </w:r>
      <w:r w:rsidR="00C7422E" w:rsidRPr="000C6E24">
        <w:rPr>
          <w:rFonts w:ascii="Gill Sans MT" w:hAnsi="Gill Sans MT"/>
          <w:highlight w:val="yellow"/>
        </w:rPr>
        <w:t>variety planting strategy.</w:t>
      </w:r>
      <w:r w:rsidR="00C7422E">
        <w:rPr>
          <w:rFonts w:ascii="Gill Sans MT" w:hAnsi="Gill Sans MT"/>
        </w:rPr>
        <w:t xml:space="preserve"> </w:t>
      </w:r>
      <w:commentRangeEnd w:id="106"/>
      <w:r w:rsidR="000C6E24">
        <w:rPr>
          <w:rStyle w:val="CommentReference"/>
          <w:lang w:val="en-US"/>
        </w:rPr>
        <w:commentReference w:id="106"/>
      </w:r>
    </w:p>
    <w:p w14:paraId="08065476" w14:textId="1F262FE6" w:rsidR="000C3D6A" w:rsidRPr="0089482E" w:rsidRDefault="000C3D6A" w:rsidP="000C3D6A">
      <w:pPr>
        <w:rPr>
          <w:rFonts w:ascii="Gill Sans MT" w:hAnsi="Gill Sans MT"/>
        </w:rPr>
      </w:pPr>
      <w:r w:rsidRPr="005E2AA9">
        <w:rPr>
          <w:rFonts w:ascii="Gill Sans MT" w:hAnsi="Gill Sans MT"/>
          <w:highlight w:val="yellow"/>
        </w:rPr>
        <w:t xml:space="preserve">Table </w:t>
      </w:r>
      <w:r w:rsidR="00CF209B">
        <w:rPr>
          <w:rFonts w:ascii="Gill Sans MT" w:hAnsi="Gill Sans MT"/>
          <w:highlight w:val="yellow"/>
        </w:rPr>
        <w:t>3</w:t>
      </w:r>
      <w:r w:rsidRPr="005E2AA9">
        <w:rPr>
          <w:rFonts w:ascii="Gill Sans MT" w:hAnsi="Gill Sans MT"/>
          <w:highlight w:val="yellow"/>
        </w:rPr>
        <w:t xml:space="preserve">:  Rice WTP bounds with fixed long as </w:t>
      </w:r>
      <w:r w:rsidRPr="00471444">
        <w:rPr>
          <w:rFonts w:ascii="Gill Sans MT" w:hAnsi="Gill Sans MT"/>
          <w:highlight w:val="yellow"/>
        </w:rPr>
        <w:t>baseline</w:t>
      </w:r>
      <w:r w:rsidR="00471444" w:rsidRPr="00471444">
        <w:rPr>
          <w:rFonts w:ascii="Gill Sans MT" w:hAnsi="Gill Sans MT"/>
          <w:highlight w:val="yellow"/>
        </w:rPr>
        <w:t xml:space="preserve">, </w:t>
      </w:r>
      <w:proofErr w:type="gramStart"/>
      <w:r w:rsidR="00471444" w:rsidRPr="00471444">
        <w:rPr>
          <w:rFonts w:ascii="Gill Sans MT" w:hAnsi="Gill Sans MT"/>
          <w:highlight w:val="yellow"/>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A328C"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Bound</w:t>
            </w:r>
          </w:p>
        </w:tc>
        <w:tc>
          <w:tcPr>
            <w:tcW w:w="963" w:type="pct"/>
            <w:noWrap/>
            <w:hideMark/>
          </w:tcPr>
          <w:p w14:paraId="16DA9326"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Statistics</w:t>
            </w:r>
          </w:p>
        </w:tc>
        <w:tc>
          <w:tcPr>
            <w:tcW w:w="555" w:type="pct"/>
            <w:noWrap/>
            <w:hideMark/>
          </w:tcPr>
          <w:p w14:paraId="5A4BC69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S0-S1</w:t>
            </w:r>
          </w:p>
        </w:tc>
        <w:tc>
          <w:tcPr>
            <w:tcW w:w="555" w:type="pct"/>
            <w:noWrap/>
            <w:hideMark/>
          </w:tcPr>
          <w:p w14:paraId="280E41A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S2-S1</w:t>
            </w:r>
          </w:p>
        </w:tc>
        <w:tc>
          <w:tcPr>
            <w:tcW w:w="555" w:type="pct"/>
            <w:noWrap/>
            <w:hideMark/>
          </w:tcPr>
          <w:p w14:paraId="45F9A9B7"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S3-S1</w:t>
            </w:r>
          </w:p>
        </w:tc>
        <w:tc>
          <w:tcPr>
            <w:tcW w:w="555" w:type="pct"/>
            <w:noWrap/>
            <w:hideMark/>
          </w:tcPr>
          <w:p w14:paraId="15F0A99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S4-S1</w:t>
            </w:r>
          </w:p>
        </w:tc>
        <w:tc>
          <w:tcPr>
            <w:tcW w:w="555" w:type="pct"/>
            <w:noWrap/>
            <w:hideMark/>
          </w:tcPr>
          <w:p w14:paraId="4CA71D6F"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S5-S1</w:t>
            </w:r>
          </w:p>
        </w:tc>
        <w:tc>
          <w:tcPr>
            <w:tcW w:w="555" w:type="pct"/>
            <w:noWrap/>
            <w:hideMark/>
          </w:tcPr>
          <w:p w14:paraId="422116C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S6-S1</w:t>
            </w:r>
          </w:p>
        </w:tc>
      </w:tr>
      <w:tr w:rsidR="005676F8" w:rsidRPr="002A328C" w14:paraId="6727FB81" w14:textId="77777777" w:rsidTr="00DB11CB">
        <w:trPr>
          <w:trHeight w:val="288"/>
          <w:jc w:val="center"/>
        </w:trPr>
        <w:tc>
          <w:tcPr>
            <w:tcW w:w="707" w:type="pct"/>
            <w:vMerge w:val="restart"/>
          </w:tcPr>
          <w:p w14:paraId="098AD12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Upper bound</w:t>
            </w:r>
          </w:p>
        </w:tc>
        <w:tc>
          <w:tcPr>
            <w:tcW w:w="963" w:type="pct"/>
            <w:noWrap/>
            <w:hideMark/>
          </w:tcPr>
          <w:p w14:paraId="2D86C51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noWrap/>
            <w:vAlign w:val="bottom"/>
          </w:tcPr>
          <w:p w14:paraId="26431FB4" w14:textId="6F103FE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-1.03</w:t>
            </w:r>
          </w:p>
        </w:tc>
        <w:tc>
          <w:tcPr>
            <w:tcW w:w="555" w:type="pct"/>
            <w:noWrap/>
            <w:vAlign w:val="bottom"/>
          </w:tcPr>
          <w:p w14:paraId="7823FFE6" w14:textId="5D7043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noWrap/>
            <w:vAlign w:val="bottom"/>
          </w:tcPr>
          <w:p w14:paraId="181D0DA6" w14:textId="36E6FD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0.76</w:t>
            </w:r>
          </w:p>
        </w:tc>
        <w:tc>
          <w:tcPr>
            <w:tcW w:w="555" w:type="pct"/>
            <w:noWrap/>
            <w:vAlign w:val="bottom"/>
          </w:tcPr>
          <w:p w14:paraId="2DA14CC8" w14:textId="56A3568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0.41</w:t>
            </w:r>
          </w:p>
        </w:tc>
        <w:tc>
          <w:tcPr>
            <w:tcW w:w="555" w:type="pct"/>
            <w:noWrap/>
            <w:vAlign w:val="bottom"/>
          </w:tcPr>
          <w:p w14:paraId="200B6655" w14:textId="533B1D3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70617DE7" w14:textId="1DDD566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1.01</w:t>
            </w:r>
          </w:p>
        </w:tc>
      </w:tr>
      <w:tr w:rsidR="005676F8" w:rsidRPr="002A328C" w14:paraId="27646920" w14:textId="77777777" w:rsidTr="00DB11CB">
        <w:trPr>
          <w:trHeight w:val="288"/>
          <w:jc w:val="center"/>
        </w:trPr>
        <w:tc>
          <w:tcPr>
            <w:tcW w:w="707" w:type="pct"/>
            <w:vMerge/>
          </w:tcPr>
          <w:p w14:paraId="03E875F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802EA2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Std.Dev</w:t>
            </w:r>
          </w:p>
        </w:tc>
        <w:tc>
          <w:tcPr>
            <w:tcW w:w="555" w:type="pct"/>
            <w:noWrap/>
            <w:vAlign w:val="bottom"/>
          </w:tcPr>
          <w:p w14:paraId="72DE07C6" w14:textId="4F47509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1.36</w:t>
            </w:r>
          </w:p>
        </w:tc>
        <w:tc>
          <w:tcPr>
            <w:tcW w:w="555" w:type="pct"/>
            <w:noWrap/>
            <w:vAlign w:val="bottom"/>
          </w:tcPr>
          <w:p w14:paraId="4ADD31D0" w14:textId="7DEC18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1.75</w:t>
            </w:r>
          </w:p>
        </w:tc>
        <w:tc>
          <w:tcPr>
            <w:tcW w:w="555" w:type="pct"/>
            <w:noWrap/>
            <w:vAlign w:val="bottom"/>
          </w:tcPr>
          <w:p w14:paraId="22CCCE35" w14:textId="65818B0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2.50</w:t>
            </w:r>
          </w:p>
        </w:tc>
        <w:tc>
          <w:tcPr>
            <w:tcW w:w="555" w:type="pct"/>
            <w:noWrap/>
            <w:vAlign w:val="bottom"/>
          </w:tcPr>
          <w:p w14:paraId="260F9255" w14:textId="35BE87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3E6DA0DE" w14:textId="6959319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1.79</w:t>
            </w:r>
          </w:p>
        </w:tc>
        <w:tc>
          <w:tcPr>
            <w:tcW w:w="555" w:type="pct"/>
            <w:noWrap/>
            <w:vAlign w:val="bottom"/>
          </w:tcPr>
          <w:p w14:paraId="0EC14443" w14:textId="1DD07CE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1.76</w:t>
            </w:r>
          </w:p>
        </w:tc>
      </w:tr>
      <w:tr w:rsidR="005676F8" w:rsidRPr="002A328C" w14:paraId="1E78F910" w14:textId="77777777" w:rsidTr="00DB11CB">
        <w:trPr>
          <w:trHeight w:val="288"/>
          <w:jc w:val="center"/>
        </w:trPr>
        <w:tc>
          <w:tcPr>
            <w:tcW w:w="707" w:type="pct"/>
            <w:vMerge/>
          </w:tcPr>
          <w:p w14:paraId="5221BF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3C03BA7"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30BD652A" w14:textId="62542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6CDEBA85" w14:textId="5262F0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7A67E59" w14:textId="389E220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-5.58</w:t>
            </w:r>
          </w:p>
        </w:tc>
        <w:tc>
          <w:tcPr>
            <w:tcW w:w="555" w:type="pct"/>
            <w:noWrap/>
            <w:vAlign w:val="bottom"/>
          </w:tcPr>
          <w:p w14:paraId="0949E3E4" w14:textId="258CC5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72B86735" w14:textId="246E9C5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-4.23</w:t>
            </w:r>
          </w:p>
        </w:tc>
        <w:tc>
          <w:tcPr>
            <w:tcW w:w="555" w:type="pct"/>
            <w:noWrap/>
            <w:vAlign w:val="bottom"/>
          </w:tcPr>
          <w:p w14:paraId="275C641A" w14:textId="4271964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-4.38</w:t>
            </w:r>
          </w:p>
        </w:tc>
      </w:tr>
      <w:tr w:rsidR="005676F8" w:rsidRPr="002A328C" w14:paraId="781748BD" w14:textId="77777777" w:rsidTr="00DB11CB">
        <w:trPr>
          <w:trHeight w:val="288"/>
          <w:jc w:val="center"/>
        </w:trPr>
        <w:tc>
          <w:tcPr>
            <w:tcW w:w="707" w:type="pct"/>
            <w:vMerge/>
          </w:tcPr>
          <w:p w14:paraId="21F796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253D07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5470FD0F" w14:textId="1A9F94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-2.17</w:t>
            </w:r>
          </w:p>
        </w:tc>
        <w:tc>
          <w:tcPr>
            <w:tcW w:w="555" w:type="pct"/>
            <w:noWrap/>
            <w:vAlign w:val="bottom"/>
          </w:tcPr>
          <w:p w14:paraId="0DA8F926" w14:textId="770D5FD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-1.60</w:t>
            </w:r>
          </w:p>
        </w:tc>
        <w:tc>
          <w:tcPr>
            <w:tcW w:w="555" w:type="pct"/>
            <w:noWrap/>
            <w:vAlign w:val="bottom"/>
          </w:tcPr>
          <w:p w14:paraId="266AF256" w14:textId="5722202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-2.26</w:t>
            </w:r>
          </w:p>
        </w:tc>
        <w:tc>
          <w:tcPr>
            <w:tcW w:w="555" w:type="pct"/>
            <w:noWrap/>
            <w:vAlign w:val="bottom"/>
          </w:tcPr>
          <w:p w14:paraId="6FDF8450" w14:textId="5337833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-2.35</w:t>
            </w:r>
          </w:p>
        </w:tc>
        <w:tc>
          <w:tcPr>
            <w:tcW w:w="555" w:type="pct"/>
            <w:noWrap/>
            <w:vAlign w:val="bottom"/>
          </w:tcPr>
          <w:p w14:paraId="6CE3DE4E" w14:textId="13B14D5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-1.65</w:t>
            </w:r>
          </w:p>
        </w:tc>
        <w:tc>
          <w:tcPr>
            <w:tcW w:w="555" w:type="pct"/>
            <w:noWrap/>
            <w:vAlign w:val="bottom"/>
          </w:tcPr>
          <w:p w14:paraId="7CD4503E" w14:textId="13F0C83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503EF231" w14:textId="77777777" w:rsidTr="00DB11CB">
        <w:trPr>
          <w:trHeight w:val="288"/>
          <w:jc w:val="center"/>
        </w:trPr>
        <w:tc>
          <w:tcPr>
            <w:tcW w:w="707" w:type="pct"/>
            <w:vMerge/>
          </w:tcPr>
          <w:p w14:paraId="304E825B"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EEBB51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438F6A55" w14:textId="173DB6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-1.85</w:t>
            </w:r>
          </w:p>
        </w:tc>
        <w:tc>
          <w:tcPr>
            <w:tcW w:w="555" w:type="pct"/>
            <w:noWrap/>
            <w:vAlign w:val="bottom"/>
          </w:tcPr>
          <w:p w14:paraId="6FEF0815" w14:textId="357C1DE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4015F93A" w14:textId="759403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-0.58</w:t>
            </w:r>
          </w:p>
        </w:tc>
        <w:tc>
          <w:tcPr>
            <w:tcW w:w="555" w:type="pct"/>
            <w:noWrap/>
            <w:vAlign w:val="bottom"/>
          </w:tcPr>
          <w:p w14:paraId="2606F99E" w14:textId="4A47002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-0.88</w:t>
            </w:r>
          </w:p>
        </w:tc>
        <w:tc>
          <w:tcPr>
            <w:tcW w:w="555" w:type="pct"/>
            <w:noWrap/>
            <w:vAlign w:val="bottom"/>
          </w:tcPr>
          <w:p w14:paraId="74A2EA2D" w14:textId="20DD31E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0.66</w:t>
            </w:r>
          </w:p>
        </w:tc>
        <w:tc>
          <w:tcPr>
            <w:tcW w:w="555" w:type="pct"/>
            <w:noWrap/>
            <w:vAlign w:val="bottom"/>
          </w:tcPr>
          <w:p w14:paraId="28FEC100" w14:textId="60CF658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-0.47</w:t>
            </w:r>
          </w:p>
        </w:tc>
      </w:tr>
      <w:tr w:rsidR="005676F8" w:rsidRPr="002A328C" w14:paraId="3C7A83FF" w14:textId="77777777" w:rsidTr="00DB11CB">
        <w:trPr>
          <w:trHeight w:val="288"/>
          <w:jc w:val="center"/>
        </w:trPr>
        <w:tc>
          <w:tcPr>
            <w:tcW w:w="707" w:type="pct"/>
            <w:vMerge/>
          </w:tcPr>
          <w:p w14:paraId="19DE2FC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BDC71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52F9993A" w14:textId="0F7779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-1.33</w:t>
            </w:r>
          </w:p>
        </w:tc>
        <w:tc>
          <w:tcPr>
            <w:tcW w:w="555" w:type="pct"/>
            <w:noWrap/>
            <w:vAlign w:val="bottom"/>
          </w:tcPr>
          <w:p w14:paraId="4C782C7F" w14:textId="75798A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2.48</w:t>
            </w:r>
          </w:p>
        </w:tc>
        <w:tc>
          <w:tcPr>
            <w:tcW w:w="555" w:type="pct"/>
            <w:noWrap/>
            <w:vAlign w:val="bottom"/>
          </w:tcPr>
          <w:p w14:paraId="394FE997" w14:textId="52D2D7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0.04</w:t>
            </w:r>
          </w:p>
        </w:tc>
        <w:tc>
          <w:tcPr>
            <w:tcW w:w="555" w:type="pct"/>
            <w:noWrap/>
            <w:vAlign w:val="bottom"/>
          </w:tcPr>
          <w:p w14:paraId="49C11D72" w14:textId="7D9C4EE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noWrap/>
            <w:vAlign w:val="bottom"/>
          </w:tcPr>
          <w:p w14:paraId="10938538" w14:textId="708C623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1.77</w:t>
            </w:r>
          </w:p>
        </w:tc>
        <w:tc>
          <w:tcPr>
            <w:tcW w:w="555" w:type="pct"/>
            <w:noWrap/>
            <w:vAlign w:val="bottom"/>
          </w:tcPr>
          <w:p w14:paraId="066A70EA" w14:textId="549FBC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64240B80" w14:textId="77777777" w:rsidTr="00DB11CB">
        <w:trPr>
          <w:trHeight w:val="288"/>
          <w:jc w:val="center"/>
        </w:trPr>
        <w:tc>
          <w:tcPr>
            <w:tcW w:w="707" w:type="pct"/>
            <w:vMerge/>
          </w:tcPr>
          <w:p w14:paraId="43268FF3"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6D2D9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2C7B3BFF" w14:textId="0F20BD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-0.45</w:t>
            </w:r>
          </w:p>
        </w:tc>
        <w:tc>
          <w:tcPr>
            <w:tcW w:w="555" w:type="pct"/>
            <w:noWrap/>
            <w:vAlign w:val="bottom"/>
          </w:tcPr>
          <w:p w14:paraId="0EB97151" w14:textId="761951F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3.04</w:t>
            </w:r>
          </w:p>
        </w:tc>
        <w:tc>
          <w:tcPr>
            <w:tcW w:w="555" w:type="pct"/>
            <w:noWrap/>
            <w:vAlign w:val="bottom"/>
          </w:tcPr>
          <w:p w14:paraId="7B3CF56E" w14:textId="446957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3.18</w:t>
            </w:r>
          </w:p>
        </w:tc>
        <w:tc>
          <w:tcPr>
            <w:tcW w:w="555" w:type="pct"/>
            <w:noWrap/>
            <w:vAlign w:val="bottom"/>
          </w:tcPr>
          <w:p w14:paraId="6CA08853" w14:textId="185FF78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2.86</w:t>
            </w:r>
          </w:p>
        </w:tc>
        <w:tc>
          <w:tcPr>
            <w:tcW w:w="555" w:type="pct"/>
            <w:noWrap/>
            <w:vAlign w:val="bottom"/>
          </w:tcPr>
          <w:p w14:paraId="659AD2A8" w14:textId="34A8696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7F9076A1" w14:textId="3BE0B9C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2.20</w:t>
            </w:r>
          </w:p>
        </w:tc>
      </w:tr>
      <w:tr w:rsidR="005676F8" w:rsidRPr="002A328C" w14:paraId="535DFDEC" w14:textId="77777777" w:rsidTr="00DB11CB">
        <w:trPr>
          <w:trHeight w:val="288"/>
          <w:jc w:val="center"/>
        </w:trPr>
        <w:tc>
          <w:tcPr>
            <w:tcW w:w="707" w:type="pct"/>
            <w:vMerge/>
          </w:tcPr>
          <w:p w14:paraId="55DA280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2D3DADE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244E383" w14:textId="3744294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0.15</w:t>
            </w:r>
          </w:p>
        </w:tc>
        <w:tc>
          <w:tcPr>
            <w:tcW w:w="555" w:type="pct"/>
            <w:tcBorders>
              <w:bottom w:val="nil"/>
            </w:tcBorders>
            <w:noWrap/>
            <w:vAlign w:val="bottom"/>
          </w:tcPr>
          <w:p w14:paraId="17D8F0B5" w14:textId="4CF0CA7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3.52</w:t>
            </w:r>
          </w:p>
        </w:tc>
        <w:tc>
          <w:tcPr>
            <w:tcW w:w="555" w:type="pct"/>
            <w:tcBorders>
              <w:bottom w:val="nil"/>
            </w:tcBorders>
            <w:noWrap/>
            <w:vAlign w:val="bottom"/>
          </w:tcPr>
          <w:p w14:paraId="78971A9B" w14:textId="4C94BF4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4.11</w:t>
            </w:r>
          </w:p>
        </w:tc>
        <w:tc>
          <w:tcPr>
            <w:tcW w:w="555" w:type="pct"/>
            <w:tcBorders>
              <w:bottom w:val="nil"/>
            </w:tcBorders>
            <w:noWrap/>
            <w:vAlign w:val="bottom"/>
          </w:tcPr>
          <w:p w14:paraId="57E497C1" w14:textId="017AE4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3.68</w:t>
            </w:r>
          </w:p>
        </w:tc>
        <w:tc>
          <w:tcPr>
            <w:tcW w:w="555" w:type="pct"/>
            <w:tcBorders>
              <w:bottom w:val="nil"/>
            </w:tcBorders>
            <w:noWrap/>
            <w:vAlign w:val="bottom"/>
          </w:tcPr>
          <w:p w14:paraId="779EB33B" w14:textId="629DF1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3.06</w:t>
            </w:r>
          </w:p>
        </w:tc>
        <w:tc>
          <w:tcPr>
            <w:tcW w:w="555" w:type="pct"/>
            <w:tcBorders>
              <w:bottom w:val="nil"/>
            </w:tcBorders>
            <w:noWrap/>
            <w:vAlign w:val="bottom"/>
          </w:tcPr>
          <w:p w14:paraId="1E4EE2C2" w14:textId="6052086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2.93</w:t>
            </w:r>
          </w:p>
        </w:tc>
      </w:tr>
      <w:tr w:rsidR="005676F8" w:rsidRPr="002A328C" w14:paraId="1879E45A" w14:textId="77777777" w:rsidTr="00DB11CB">
        <w:trPr>
          <w:trHeight w:val="288"/>
          <w:jc w:val="center"/>
        </w:trPr>
        <w:tc>
          <w:tcPr>
            <w:tcW w:w="707" w:type="pct"/>
            <w:vMerge/>
            <w:tcBorders>
              <w:bottom w:val="single" w:sz="4" w:space="0" w:color="auto"/>
            </w:tcBorders>
          </w:tcPr>
          <w:p w14:paraId="57E3319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41F1FBB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B528C78" w14:textId="461884C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5.92</w:t>
            </w:r>
          </w:p>
        </w:tc>
        <w:tc>
          <w:tcPr>
            <w:tcW w:w="555" w:type="pct"/>
            <w:tcBorders>
              <w:top w:val="nil"/>
              <w:bottom w:val="single" w:sz="4" w:space="0" w:color="auto"/>
            </w:tcBorders>
            <w:noWrap/>
            <w:vAlign w:val="bottom"/>
          </w:tcPr>
          <w:p w14:paraId="28E3D480" w14:textId="35AA6C5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5.64</w:t>
            </w:r>
          </w:p>
        </w:tc>
        <w:tc>
          <w:tcPr>
            <w:tcW w:w="555" w:type="pct"/>
            <w:tcBorders>
              <w:top w:val="nil"/>
              <w:bottom w:val="single" w:sz="4" w:space="0" w:color="auto"/>
            </w:tcBorders>
            <w:noWrap/>
            <w:vAlign w:val="bottom"/>
          </w:tcPr>
          <w:p w14:paraId="475C048C" w14:textId="660BC36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5.73</w:t>
            </w:r>
          </w:p>
        </w:tc>
        <w:tc>
          <w:tcPr>
            <w:tcW w:w="555" w:type="pct"/>
            <w:tcBorders>
              <w:top w:val="nil"/>
              <w:bottom w:val="single" w:sz="4" w:space="0" w:color="auto"/>
            </w:tcBorders>
            <w:noWrap/>
            <w:vAlign w:val="bottom"/>
          </w:tcPr>
          <w:p w14:paraId="302744BA" w14:textId="6C538F1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tcBorders>
              <w:top w:val="nil"/>
              <w:bottom w:val="single" w:sz="4" w:space="0" w:color="auto"/>
            </w:tcBorders>
            <w:noWrap/>
            <w:vAlign w:val="bottom"/>
          </w:tcPr>
          <w:p w14:paraId="6D84738D" w14:textId="5CA6702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10.95</w:t>
            </w:r>
          </w:p>
        </w:tc>
        <w:tc>
          <w:tcPr>
            <w:tcW w:w="555" w:type="pct"/>
            <w:tcBorders>
              <w:top w:val="nil"/>
              <w:bottom w:val="single" w:sz="4" w:space="0" w:color="auto"/>
            </w:tcBorders>
            <w:noWrap/>
            <w:vAlign w:val="bottom"/>
          </w:tcPr>
          <w:p w14:paraId="0D51DC37" w14:textId="7829648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8.90</w:t>
            </w:r>
          </w:p>
        </w:tc>
      </w:tr>
      <w:tr w:rsidR="005676F8" w:rsidRPr="002A328C"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2A9BDCA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386DC98A" w14:textId="670374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-3.53</w:t>
            </w:r>
          </w:p>
        </w:tc>
        <w:tc>
          <w:tcPr>
            <w:tcW w:w="555" w:type="pct"/>
            <w:tcBorders>
              <w:top w:val="single" w:sz="4" w:space="0" w:color="auto"/>
            </w:tcBorders>
            <w:noWrap/>
            <w:vAlign w:val="bottom"/>
          </w:tcPr>
          <w:p w14:paraId="66D9942A" w14:textId="0A860AB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c>
          <w:tcPr>
            <w:tcW w:w="555" w:type="pct"/>
            <w:tcBorders>
              <w:top w:val="single" w:sz="4" w:space="0" w:color="auto"/>
            </w:tcBorders>
            <w:noWrap/>
            <w:vAlign w:val="bottom"/>
          </w:tcPr>
          <w:p w14:paraId="4415F1B7" w14:textId="53565C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-1.42</w:t>
            </w:r>
          </w:p>
        </w:tc>
        <w:tc>
          <w:tcPr>
            <w:tcW w:w="555" w:type="pct"/>
            <w:tcBorders>
              <w:top w:val="single" w:sz="4" w:space="0" w:color="auto"/>
            </w:tcBorders>
            <w:noWrap/>
            <w:vAlign w:val="bottom"/>
          </w:tcPr>
          <w:p w14:paraId="18E6C6E2" w14:textId="3328BAE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-2.02</w:t>
            </w:r>
          </w:p>
        </w:tc>
        <w:tc>
          <w:tcPr>
            <w:tcW w:w="555" w:type="pct"/>
            <w:tcBorders>
              <w:top w:val="single" w:sz="4" w:space="0" w:color="auto"/>
            </w:tcBorders>
            <w:noWrap/>
            <w:vAlign w:val="bottom"/>
          </w:tcPr>
          <w:p w14:paraId="686897ED" w14:textId="3C960B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-1.27</w:t>
            </w:r>
          </w:p>
        </w:tc>
        <w:tc>
          <w:tcPr>
            <w:tcW w:w="555" w:type="pct"/>
            <w:tcBorders>
              <w:top w:val="single" w:sz="4" w:space="0" w:color="auto"/>
            </w:tcBorders>
            <w:noWrap/>
            <w:vAlign w:val="bottom"/>
          </w:tcPr>
          <w:p w14:paraId="0F995869" w14:textId="634ABF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-1.49</w:t>
            </w:r>
          </w:p>
        </w:tc>
      </w:tr>
      <w:tr w:rsidR="005676F8" w:rsidRPr="002A328C" w14:paraId="0DD969EA" w14:textId="77777777" w:rsidTr="00DB11CB">
        <w:trPr>
          <w:trHeight w:val="288"/>
          <w:jc w:val="center"/>
        </w:trPr>
        <w:tc>
          <w:tcPr>
            <w:tcW w:w="707" w:type="pct"/>
            <w:vMerge/>
          </w:tcPr>
          <w:p w14:paraId="4AC12B64"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6FAA6D7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Std.Dev</w:t>
            </w:r>
          </w:p>
        </w:tc>
        <w:tc>
          <w:tcPr>
            <w:tcW w:w="555" w:type="pct"/>
            <w:noWrap/>
            <w:vAlign w:val="bottom"/>
          </w:tcPr>
          <w:p w14:paraId="7835B19C" w14:textId="45A8CCF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c>
          <w:tcPr>
            <w:tcW w:w="555" w:type="pct"/>
            <w:noWrap/>
            <w:vAlign w:val="bottom"/>
          </w:tcPr>
          <w:p w14:paraId="3EEBAFF9" w14:textId="77CB9C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1.73</w:t>
            </w:r>
          </w:p>
        </w:tc>
        <w:tc>
          <w:tcPr>
            <w:tcW w:w="555" w:type="pct"/>
            <w:noWrap/>
            <w:vAlign w:val="bottom"/>
          </w:tcPr>
          <w:p w14:paraId="72CAB87F" w14:textId="594B87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2.60</w:t>
            </w:r>
          </w:p>
        </w:tc>
        <w:tc>
          <w:tcPr>
            <w:tcW w:w="555" w:type="pct"/>
            <w:noWrap/>
            <w:vAlign w:val="bottom"/>
          </w:tcPr>
          <w:p w14:paraId="6614E68E" w14:textId="41A635D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4ADDD0B1" w14:textId="206D50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1.78</w:t>
            </w:r>
          </w:p>
        </w:tc>
        <w:tc>
          <w:tcPr>
            <w:tcW w:w="555" w:type="pct"/>
            <w:noWrap/>
            <w:vAlign w:val="bottom"/>
          </w:tcPr>
          <w:p w14:paraId="3A9C00D9" w14:textId="1CB34A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r>
      <w:tr w:rsidR="005676F8" w:rsidRPr="002A328C" w14:paraId="694660CD" w14:textId="77777777" w:rsidTr="00DB11CB">
        <w:trPr>
          <w:trHeight w:val="288"/>
          <w:jc w:val="center"/>
        </w:trPr>
        <w:tc>
          <w:tcPr>
            <w:tcW w:w="707" w:type="pct"/>
            <w:vMerge/>
          </w:tcPr>
          <w:p w14:paraId="68C0EAC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BFAE98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73DD735F" w14:textId="252DAAF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-7.83</w:t>
            </w:r>
          </w:p>
        </w:tc>
        <w:tc>
          <w:tcPr>
            <w:tcW w:w="555" w:type="pct"/>
            <w:noWrap/>
            <w:vAlign w:val="bottom"/>
          </w:tcPr>
          <w:p w14:paraId="119FFE79" w14:textId="6405C84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-4.69</w:t>
            </w:r>
          </w:p>
        </w:tc>
        <w:tc>
          <w:tcPr>
            <w:tcW w:w="555" w:type="pct"/>
            <w:noWrap/>
            <w:vAlign w:val="bottom"/>
          </w:tcPr>
          <w:p w14:paraId="41F21E48" w14:textId="4CE17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00807E16" w14:textId="00689F8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-6.16</w:t>
            </w:r>
          </w:p>
        </w:tc>
        <w:tc>
          <w:tcPr>
            <w:tcW w:w="555" w:type="pct"/>
            <w:noWrap/>
            <w:vAlign w:val="bottom"/>
          </w:tcPr>
          <w:p w14:paraId="5C71C1DF" w14:textId="48BD0C6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1327647A" w14:textId="1791D01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-7.20</w:t>
            </w:r>
          </w:p>
        </w:tc>
      </w:tr>
      <w:tr w:rsidR="005676F8" w:rsidRPr="002A328C" w14:paraId="537EBB34" w14:textId="77777777" w:rsidTr="00DB11CB">
        <w:trPr>
          <w:trHeight w:val="288"/>
          <w:jc w:val="center"/>
        </w:trPr>
        <w:tc>
          <w:tcPr>
            <w:tcW w:w="707" w:type="pct"/>
            <w:vMerge/>
          </w:tcPr>
          <w:p w14:paraId="4BFC996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496B53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14B3489E" w14:textId="4FE9EB0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-5.53</w:t>
            </w:r>
          </w:p>
        </w:tc>
        <w:tc>
          <w:tcPr>
            <w:tcW w:w="555" w:type="pct"/>
            <w:noWrap/>
            <w:vAlign w:val="bottom"/>
          </w:tcPr>
          <w:p w14:paraId="3CF58102" w14:textId="5BEB885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162F8A1" w14:textId="75D9A4E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-5.13</w:t>
            </w:r>
          </w:p>
        </w:tc>
        <w:tc>
          <w:tcPr>
            <w:tcW w:w="555" w:type="pct"/>
            <w:noWrap/>
            <w:vAlign w:val="bottom"/>
          </w:tcPr>
          <w:p w14:paraId="3CE8F63B" w14:textId="39972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-5.19</w:t>
            </w:r>
          </w:p>
        </w:tc>
        <w:tc>
          <w:tcPr>
            <w:tcW w:w="555" w:type="pct"/>
            <w:noWrap/>
            <w:vAlign w:val="bottom"/>
          </w:tcPr>
          <w:p w14:paraId="503B02AF" w14:textId="7689708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-2.75</w:t>
            </w:r>
          </w:p>
        </w:tc>
        <w:tc>
          <w:tcPr>
            <w:tcW w:w="555" w:type="pct"/>
            <w:noWrap/>
            <w:vAlign w:val="bottom"/>
          </w:tcPr>
          <w:p w14:paraId="02E2D7D5" w14:textId="11AE31F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-3.20</w:t>
            </w:r>
          </w:p>
        </w:tc>
      </w:tr>
      <w:tr w:rsidR="005676F8" w:rsidRPr="002A328C" w14:paraId="5E45BC6E" w14:textId="77777777" w:rsidTr="00DB11CB">
        <w:trPr>
          <w:trHeight w:val="288"/>
          <w:jc w:val="center"/>
        </w:trPr>
        <w:tc>
          <w:tcPr>
            <w:tcW w:w="707" w:type="pct"/>
            <w:vMerge/>
          </w:tcPr>
          <w:p w14:paraId="3FE095E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25E3B1D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2B2B10D3" w14:textId="62BF01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-4.62</w:t>
            </w:r>
          </w:p>
        </w:tc>
        <w:tc>
          <w:tcPr>
            <w:tcW w:w="555" w:type="pct"/>
            <w:noWrap/>
            <w:vAlign w:val="bottom"/>
          </w:tcPr>
          <w:p w14:paraId="2E314891" w14:textId="54AA987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-2.03</w:t>
            </w:r>
          </w:p>
        </w:tc>
        <w:tc>
          <w:tcPr>
            <w:tcW w:w="555" w:type="pct"/>
            <w:noWrap/>
            <w:vAlign w:val="bottom"/>
          </w:tcPr>
          <w:p w14:paraId="33B9BB51" w14:textId="2FA81A2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-3.76</w:t>
            </w:r>
          </w:p>
        </w:tc>
        <w:tc>
          <w:tcPr>
            <w:tcW w:w="555" w:type="pct"/>
            <w:noWrap/>
            <w:vAlign w:val="bottom"/>
          </w:tcPr>
          <w:p w14:paraId="7753E7B1" w14:textId="5F00D7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-4.41</w:t>
            </w:r>
          </w:p>
        </w:tc>
        <w:tc>
          <w:tcPr>
            <w:tcW w:w="555" w:type="pct"/>
            <w:noWrap/>
            <w:vAlign w:val="bottom"/>
          </w:tcPr>
          <w:p w14:paraId="68EC6643" w14:textId="3E45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-2.28</w:t>
            </w:r>
          </w:p>
        </w:tc>
        <w:tc>
          <w:tcPr>
            <w:tcW w:w="555" w:type="pct"/>
            <w:noWrap/>
            <w:vAlign w:val="bottom"/>
          </w:tcPr>
          <w:p w14:paraId="501C0702" w14:textId="061E793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-2.52</w:t>
            </w:r>
          </w:p>
        </w:tc>
      </w:tr>
      <w:tr w:rsidR="005676F8" w:rsidRPr="002A328C" w14:paraId="015A419E" w14:textId="77777777" w:rsidTr="00DB11CB">
        <w:trPr>
          <w:trHeight w:val="288"/>
          <w:jc w:val="center"/>
        </w:trPr>
        <w:tc>
          <w:tcPr>
            <w:tcW w:w="707" w:type="pct"/>
            <w:vMerge/>
          </w:tcPr>
          <w:p w14:paraId="345AA6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4B5FEDF"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24FF68D6" w14:textId="5A1DF40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-3.71</w:t>
            </w:r>
          </w:p>
        </w:tc>
        <w:tc>
          <w:tcPr>
            <w:tcW w:w="555" w:type="pct"/>
            <w:noWrap/>
            <w:vAlign w:val="bottom"/>
          </w:tcPr>
          <w:p w14:paraId="75659994" w14:textId="4A2856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-1.15</w:t>
            </w:r>
          </w:p>
        </w:tc>
        <w:tc>
          <w:tcPr>
            <w:tcW w:w="555" w:type="pct"/>
            <w:noWrap/>
            <w:vAlign w:val="bottom"/>
          </w:tcPr>
          <w:p w14:paraId="55C1B9AD" w14:textId="089922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-0.71</w:t>
            </w:r>
          </w:p>
        </w:tc>
        <w:tc>
          <w:tcPr>
            <w:tcW w:w="555" w:type="pct"/>
            <w:noWrap/>
            <w:vAlign w:val="bottom"/>
          </w:tcPr>
          <w:p w14:paraId="03FD05E2" w14:textId="75C7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-1.87</w:t>
            </w:r>
          </w:p>
        </w:tc>
        <w:tc>
          <w:tcPr>
            <w:tcW w:w="555" w:type="pct"/>
            <w:noWrap/>
            <w:vAlign w:val="bottom"/>
          </w:tcPr>
          <w:p w14:paraId="1CD74F06" w14:textId="7C5878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-1.51</w:t>
            </w:r>
          </w:p>
        </w:tc>
        <w:tc>
          <w:tcPr>
            <w:tcW w:w="555" w:type="pct"/>
            <w:noWrap/>
            <w:vAlign w:val="bottom"/>
          </w:tcPr>
          <w:p w14:paraId="0AFF5B32" w14:textId="692194C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-1.82</w:t>
            </w:r>
          </w:p>
        </w:tc>
      </w:tr>
      <w:tr w:rsidR="005676F8" w:rsidRPr="002A328C" w14:paraId="01A78ACB" w14:textId="77777777" w:rsidTr="00DB11CB">
        <w:trPr>
          <w:trHeight w:val="288"/>
          <w:jc w:val="center"/>
        </w:trPr>
        <w:tc>
          <w:tcPr>
            <w:tcW w:w="707" w:type="pct"/>
            <w:vMerge/>
          </w:tcPr>
          <w:p w14:paraId="7E94039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F59C23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017CBCFB" w14:textId="4855255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-2.32</w:t>
            </w:r>
          </w:p>
        </w:tc>
        <w:tc>
          <w:tcPr>
            <w:tcW w:w="555" w:type="pct"/>
            <w:noWrap/>
            <w:vAlign w:val="bottom"/>
          </w:tcPr>
          <w:p w14:paraId="296AAC79" w14:textId="0586DB1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0.35</w:t>
            </w:r>
          </w:p>
        </w:tc>
        <w:tc>
          <w:tcPr>
            <w:tcW w:w="555" w:type="pct"/>
            <w:noWrap/>
            <w:vAlign w:val="bottom"/>
          </w:tcPr>
          <w:p w14:paraId="7C6755C7" w14:textId="218FE2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2352A500" w14:textId="27F851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-0.14</w:t>
            </w:r>
          </w:p>
        </w:tc>
        <w:tc>
          <w:tcPr>
            <w:tcW w:w="555" w:type="pct"/>
            <w:noWrap/>
            <w:vAlign w:val="bottom"/>
          </w:tcPr>
          <w:p w14:paraId="3490A9DF" w14:textId="7C6AEE3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-0.34</w:t>
            </w:r>
          </w:p>
        </w:tc>
        <w:tc>
          <w:tcPr>
            <w:tcW w:w="555" w:type="pct"/>
            <w:noWrap/>
            <w:vAlign w:val="bottom"/>
          </w:tcPr>
          <w:p w14:paraId="2CD1A4AF" w14:textId="2D40E7D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-0.54</w:t>
            </w:r>
          </w:p>
        </w:tc>
      </w:tr>
      <w:tr w:rsidR="005676F8" w:rsidRPr="002A328C" w14:paraId="0A32FC16" w14:textId="77777777" w:rsidTr="00DB11CB">
        <w:trPr>
          <w:trHeight w:val="288"/>
          <w:jc w:val="center"/>
        </w:trPr>
        <w:tc>
          <w:tcPr>
            <w:tcW w:w="707" w:type="pct"/>
            <w:vMerge/>
          </w:tcPr>
          <w:p w14:paraId="138450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56143ED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61BCAEB7" w14:textId="2E0B816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-1.89</w:t>
            </w:r>
          </w:p>
        </w:tc>
        <w:tc>
          <w:tcPr>
            <w:tcW w:w="555" w:type="pct"/>
            <w:tcBorders>
              <w:bottom w:val="nil"/>
            </w:tcBorders>
            <w:noWrap/>
            <w:vAlign w:val="bottom"/>
          </w:tcPr>
          <w:p w14:paraId="1E877F65" w14:textId="0A70BCF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1.92</w:t>
            </w:r>
          </w:p>
        </w:tc>
        <w:tc>
          <w:tcPr>
            <w:tcW w:w="555" w:type="pct"/>
            <w:tcBorders>
              <w:bottom w:val="nil"/>
            </w:tcBorders>
            <w:noWrap/>
            <w:vAlign w:val="bottom"/>
          </w:tcPr>
          <w:p w14:paraId="4F2F0228" w14:textId="220D1F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tcBorders>
              <w:bottom w:val="nil"/>
            </w:tcBorders>
            <w:noWrap/>
            <w:vAlign w:val="bottom"/>
          </w:tcPr>
          <w:p w14:paraId="5972A8C6" w14:textId="6C8122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1.18</w:t>
            </w:r>
          </w:p>
        </w:tc>
        <w:tc>
          <w:tcPr>
            <w:tcW w:w="555" w:type="pct"/>
            <w:tcBorders>
              <w:bottom w:val="nil"/>
            </w:tcBorders>
            <w:noWrap/>
            <w:vAlign w:val="bottom"/>
          </w:tcPr>
          <w:p w14:paraId="1EC19184" w14:textId="312192A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1.16</w:t>
            </w:r>
          </w:p>
        </w:tc>
        <w:tc>
          <w:tcPr>
            <w:tcW w:w="555" w:type="pct"/>
            <w:tcBorders>
              <w:bottom w:val="nil"/>
            </w:tcBorders>
            <w:noWrap/>
            <w:vAlign w:val="bottom"/>
          </w:tcPr>
          <w:p w14:paraId="02F849C7" w14:textId="7003EBB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r>
      <w:tr w:rsidR="005676F8" w:rsidRPr="002A328C" w14:paraId="438B14B6" w14:textId="77777777" w:rsidTr="00DB11CB">
        <w:trPr>
          <w:trHeight w:val="288"/>
          <w:jc w:val="center"/>
        </w:trPr>
        <w:tc>
          <w:tcPr>
            <w:tcW w:w="707" w:type="pct"/>
            <w:vMerge/>
            <w:tcBorders>
              <w:bottom w:val="single" w:sz="4" w:space="0" w:color="auto"/>
            </w:tcBorders>
          </w:tcPr>
          <w:p w14:paraId="60FD92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AED76F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02FA0DFF" w14:textId="61764C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4.84</w:t>
            </w:r>
          </w:p>
        </w:tc>
        <w:tc>
          <w:tcPr>
            <w:tcW w:w="555" w:type="pct"/>
            <w:tcBorders>
              <w:top w:val="nil"/>
              <w:bottom w:val="single" w:sz="4" w:space="0" w:color="auto"/>
            </w:tcBorders>
            <w:noWrap/>
            <w:vAlign w:val="bottom"/>
          </w:tcPr>
          <w:p w14:paraId="4DF79387" w14:textId="126E45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5.05</w:t>
            </w:r>
          </w:p>
        </w:tc>
        <w:tc>
          <w:tcPr>
            <w:tcW w:w="555" w:type="pct"/>
            <w:tcBorders>
              <w:top w:val="nil"/>
              <w:bottom w:val="single" w:sz="4" w:space="0" w:color="auto"/>
            </w:tcBorders>
            <w:noWrap/>
            <w:vAlign w:val="bottom"/>
          </w:tcPr>
          <w:p w14:paraId="2DE37C1C" w14:textId="2B67232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4.79</w:t>
            </w:r>
          </w:p>
        </w:tc>
        <w:tc>
          <w:tcPr>
            <w:tcW w:w="555" w:type="pct"/>
            <w:tcBorders>
              <w:top w:val="nil"/>
              <w:bottom w:val="single" w:sz="4" w:space="0" w:color="auto"/>
            </w:tcBorders>
            <w:noWrap/>
            <w:vAlign w:val="bottom"/>
          </w:tcPr>
          <w:p w14:paraId="0B1D1564" w14:textId="2EBB5A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4.66</w:t>
            </w:r>
          </w:p>
        </w:tc>
        <w:tc>
          <w:tcPr>
            <w:tcW w:w="555" w:type="pct"/>
            <w:tcBorders>
              <w:top w:val="nil"/>
              <w:bottom w:val="single" w:sz="4" w:space="0" w:color="auto"/>
            </w:tcBorders>
            <w:noWrap/>
            <w:vAlign w:val="bottom"/>
          </w:tcPr>
          <w:p w14:paraId="75CA6149" w14:textId="648C564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8.50</w:t>
            </w:r>
          </w:p>
        </w:tc>
        <w:tc>
          <w:tcPr>
            <w:tcW w:w="555" w:type="pct"/>
            <w:tcBorders>
              <w:top w:val="nil"/>
              <w:bottom w:val="single" w:sz="4" w:space="0" w:color="auto"/>
            </w:tcBorders>
            <w:noWrap/>
            <w:vAlign w:val="bottom"/>
          </w:tcPr>
          <w:p w14:paraId="7003240E" w14:textId="76D6402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6.49</w:t>
            </w:r>
          </w:p>
        </w:tc>
      </w:tr>
      <w:tr w:rsidR="005676F8" w:rsidRPr="002A328C"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08BF1B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3C4956D" w14:textId="1467DCA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0.02</w:t>
            </w:r>
          </w:p>
        </w:tc>
        <w:tc>
          <w:tcPr>
            <w:tcW w:w="555" w:type="pct"/>
            <w:tcBorders>
              <w:top w:val="single" w:sz="4" w:space="0" w:color="auto"/>
            </w:tcBorders>
            <w:noWrap/>
            <w:vAlign w:val="bottom"/>
          </w:tcPr>
          <w:p w14:paraId="07A56D4A" w14:textId="6F88CD6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tcBorders>
              <w:top w:val="single" w:sz="4" w:space="0" w:color="auto"/>
            </w:tcBorders>
            <w:noWrap/>
            <w:vAlign w:val="bottom"/>
          </w:tcPr>
          <w:p w14:paraId="705E5891" w14:textId="6E3CE75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0.31</w:t>
            </w:r>
          </w:p>
        </w:tc>
        <w:tc>
          <w:tcPr>
            <w:tcW w:w="555" w:type="pct"/>
            <w:tcBorders>
              <w:top w:val="single" w:sz="4" w:space="0" w:color="auto"/>
            </w:tcBorders>
            <w:noWrap/>
            <w:vAlign w:val="bottom"/>
          </w:tcPr>
          <w:p w14:paraId="6E78A4B7" w14:textId="31840FC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2553EC01" w14:textId="325E4C6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1F91AF04" w14:textId="66A55EE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r>
      <w:tr w:rsidR="005676F8" w:rsidRPr="002A328C" w14:paraId="2D2FA607" w14:textId="77777777" w:rsidTr="00DB11CB">
        <w:trPr>
          <w:trHeight w:val="288"/>
          <w:jc w:val="center"/>
        </w:trPr>
        <w:tc>
          <w:tcPr>
            <w:tcW w:w="707" w:type="pct"/>
            <w:vMerge/>
          </w:tcPr>
          <w:p w14:paraId="5596E8F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97364E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Not clear</w:t>
            </w:r>
          </w:p>
        </w:tc>
        <w:tc>
          <w:tcPr>
            <w:tcW w:w="555" w:type="pct"/>
            <w:noWrap/>
            <w:vAlign w:val="bottom"/>
          </w:tcPr>
          <w:p w14:paraId="7AF3D034" w14:textId="7136EE8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0.11</w:t>
            </w:r>
          </w:p>
        </w:tc>
        <w:tc>
          <w:tcPr>
            <w:tcW w:w="555" w:type="pct"/>
            <w:noWrap/>
            <w:vAlign w:val="bottom"/>
          </w:tcPr>
          <w:p w14:paraId="7687619C" w14:textId="6369A1B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0.52</w:t>
            </w:r>
          </w:p>
        </w:tc>
        <w:tc>
          <w:tcPr>
            <w:tcW w:w="555" w:type="pct"/>
            <w:noWrap/>
            <w:vAlign w:val="bottom"/>
          </w:tcPr>
          <w:p w14:paraId="42B88E4A" w14:textId="666E8A5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3D378706" w14:textId="39BD9AF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0.19</w:t>
            </w:r>
          </w:p>
        </w:tc>
        <w:tc>
          <w:tcPr>
            <w:tcW w:w="555" w:type="pct"/>
            <w:noWrap/>
            <w:vAlign w:val="bottom"/>
          </w:tcPr>
          <w:p w14:paraId="1643B85D" w14:textId="39EF0F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0.59</w:t>
            </w:r>
          </w:p>
        </w:tc>
        <w:tc>
          <w:tcPr>
            <w:tcW w:w="555" w:type="pct"/>
            <w:noWrap/>
            <w:vAlign w:val="bottom"/>
          </w:tcPr>
          <w:p w14:paraId="3F0490B1" w14:textId="234036C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0.53</w:t>
            </w:r>
          </w:p>
        </w:tc>
      </w:tr>
      <w:tr w:rsidR="005676F8" w:rsidRPr="002A328C" w14:paraId="1F0624FB" w14:textId="77777777" w:rsidTr="00DB11CB">
        <w:trPr>
          <w:trHeight w:val="288"/>
          <w:jc w:val="center"/>
        </w:trPr>
        <w:tc>
          <w:tcPr>
            <w:tcW w:w="707" w:type="pct"/>
            <w:vMerge/>
          </w:tcPr>
          <w:p w14:paraId="1801183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D0A95E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worse (share)</w:t>
            </w:r>
          </w:p>
        </w:tc>
        <w:tc>
          <w:tcPr>
            <w:tcW w:w="555" w:type="pct"/>
            <w:noWrap/>
            <w:vAlign w:val="bottom"/>
          </w:tcPr>
          <w:p w14:paraId="1A2580EF" w14:textId="718136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0.87</w:t>
            </w:r>
          </w:p>
        </w:tc>
        <w:tc>
          <w:tcPr>
            <w:tcW w:w="555" w:type="pct"/>
            <w:noWrap/>
            <w:vAlign w:val="bottom"/>
          </w:tcPr>
          <w:p w14:paraId="2BD0055A" w14:textId="051C27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666A0DD5" w14:textId="242155A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0.49</w:t>
            </w:r>
          </w:p>
        </w:tc>
        <w:tc>
          <w:tcPr>
            <w:tcW w:w="555" w:type="pct"/>
            <w:noWrap/>
            <w:vAlign w:val="bottom"/>
          </w:tcPr>
          <w:p w14:paraId="0DA190CE" w14:textId="2DDF54A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0.60</w:t>
            </w:r>
          </w:p>
        </w:tc>
        <w:tc>
          <w:tcPr>
            <w:tcW w:w="555" w:type="pct"/>
            <w:noWrap/>
            <w:vAlign w:val="bottom"/>
          </w:tcPr>
          <w:p w14:paraId="0A3CDBF2" w14:textId="6BBEC5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5BCE93BA" w14:textId="10B772D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0.29</w:t>
            </w:r>
          </w:p>
        </w:tc>
      </w:tr>
      <w:tr w:rsidR="005676F8" w:rsidRPr="002A328C" w14:paraId="16FD38F3" w14:textId="77777777" w:rsidTr="00DB11CB">
        <w:trPr>
          <w:trHeight w:val="288"/>
          <w:jc w:val="center"/>
        </w:trPr>
        <w:tc>
          <w:tcPr>
            <w:tcW w:w="707" w:type="pct"/>
            <w:vMerge/>
          </w:tcPr>
          <w:p w14:paraId="49C585E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AFBFA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Number of cells</w:t>
            </w:r>
          </w:p>
        </w:tc>
        <w:tc>
          <w:tcPr>
            <w:tcW w:w="555" w:type="pct"/>
            <w:noWrap/>
            <w:vAlign w:val="bottom"/>
          </w:tcPr>
          <w:p w14:paraId="26580206" w14:textId="68BC5C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17411.00</w:t>
            </w:r>
          </w:p>
        </w:tc>
        <w:tc>
          <w:tcPr>
            <w:tcW w:w="555" w:type="pct"/>
            <w:noWrap/>
            <w:vAlign w:val="bottom"/>
          </w:tcPr>
          <w:p w14:paraId="195254EF" w14:textId="1D3634A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17412.00</w:t>
            </w:r>
          </w:p>
        </w:tc>
        <w:tc>
          <w:tcPr>
            <w:tcW w:w="555" w:type="pct"/>
            <w:noWrap/>
            <w:vAlign w:val="bottom"/>
          </w:tcPr>
          <w:p w14:paraId="06910382" w14:textId="438FD3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17420.00</w:t>
            </w:r>
          </w:p>
        </w:tc>
        <w:tc>
          <w:tcPr>
            <w:tcW w:w="555" w:type="pct"/>
            <w:noWrap/>
            <w:vAlign w:val="bottom"/>
          </w:tcPr>
          <w:p w14:paraId="04404BED" w14:textId="7FA9E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31AD7154" w14:textId="3509B1C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65E18020" w14:textId="4FF6DF0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r>
    </w:tbl>
    <w:p w14:paraId="6A2A5764" w14:textId="5EA01F99" w:rsidR="000C3D6A" w:rsidRDefault="00274F3C" w:rsidP="00C7422E">
      <w:pPr>
        <w:jc w:val="both"/>
        <w:rPr>
          <w:rFonts w:ascii="Gill Sans MT" w:hAnsi="Gill Sans MT"/>
        </w:rPr>
      </w:pPr>
      <w:r>
        <w:rPr>
          <w:rFonts w:ascii="Gill Sans MT" w:hAnsi="Gill Sans MT"/>
        </w:rPr>
        <w:t xml:space="preserve">Note: The number of cells </w:t>
      </w:r>
      <w:proofErr w:type="gramStart"/>
      <w:r w:rsidR="009F7E7D">
        <w:rPr>
          <w:rFonts w:ascii="Gill Sans MT" w:hAnsi="Gill Sans MT"/>
        </w:rPr>
        <w:t>are</w:t>
      </w:r>
      <w:proofErr w:type="gramEnd"/>
      <w:r w:rsidR="009F7E7D">
        <w:rPr>
          <w:rFonts w:ascii="Gill Sans MT" w:hAnsi="Gill Sans MT"/>
        </w:rPr>
        <w:t xml:space="preserve"> lower for S0-S1, S2-S1 and S3-S1 due to missing information in some of the pixels. </w:t>
      </w:r>
    </w:p>
    <w:p w14:paraId="028B1CDE" w14:textId="4445B824" w:rsidR="00014687" w:rsidRPr="0089482E" w:rsidRDefault="00014687" w:rsidP="00014687">
      <w:pPr>
        <w:rPr>
          <w:rFonts w:ascii="Gill Sans MT" w:hAnsi="Gill Sans MT"/>
        </w:rPr>
      </w:pPr>
    </w:p>
    <w:p w14:paraId="2781003B" w14:textId="4345C584" w:rsidR="00127A64" w:rsidRDefault="00127A64" w:rsidP="00C60093">
      <w:pPr>
        <w:jc w:val="both"/>
        <w:rPr>
          <w:rFonts w:ascii="Gill Sans MT" w:hAnsi="Gill Sans MT"/>
        </w:rPr>
      </w:pPr>
      <w:r w:rsidRPr="0089482E">
        <w:rPr>
          <w:rFonts w:ascii="Gill Sans MT" w:hAnsi="Gill Sans MT"/>
        </w:rPr>
        <w:t xml:space="preserve">Figure </w:t>
      </w:r>
      <w:r w:rsidR="003F509D" w:rsidRPr="0089482E">
        <w:rPr>
          <w:rFonts w:ascii="Gill Sans MT" w:hAnsi="Gill Sans MT"/>
        </w:rPr>
        <w:t>2</w:t>
      </w:r>
      <w:r w:rsidRPr="0089482E">
        <w:rPr>
          <w:rFonts w:ascii="Gill Sans MT" w:hAnsi="Gill Sans MT"/>
        </w:rPr>
        <w:t xml:space="preserve"> shows the spatial clustering of pixels for which the proposed planting strategy is clearly better, </w:t>
      </w:r>
      <w:proofErr w:type="gramStart"/>
      <w:r w:rsidRPr="0089482E">
        <w:rPr>
          <w:rFonts w:ascii="Gill Sans MT" w:hAnsi="Gill Sans MT"/>
        </w:rPr>
        <w:t>better</w:t>
      </w:r>
      <w:proofErr w:type="gramEnd"/>
      <w:r w:rsidRPr="0089482E">
        <w:rPr>
          <w:rFonts w:ascii="Gill Sans MT" w:hAnsi="Gill Sans MT"/>
        </w:rPr>
        <w:t xml:space="preserve"> or worse and clearly worse than the fixed calendar date state recommendation with long duration variety strategy. </w:t>
      </w:r>
      <w:commentRangeStart w:id="107"/>
      <w:r w:rsidRPr="0089482E">
        <w:rPr>
          <w:rFonts w:ascii="Gill Sans MT" w:hAnsi="Gill Sans MT"/>
        </w:rPr>
        <w:t xml:space="preserve">Among these, planting with monsoon onset with a long duration strategy seems to provide much advantage to much of the landscape. </w:t>
      </w:r>
      <w:commentRangeEnd w:id="107"/>
      <w:r w:rsidRPr="0089482E">
        <w:rPr>
          <w:rStyle w:val="CommentReference"/>
          <w:lang w:val="en-US"/>
        </w:rPr>
        <w:commentReference w:id="107"/>
      </w:r>
      <w:r w:rsidRPr="0089482E">
        <w:rPr>
          <w:rFonts w:ascii="Gill Sans MT" w:hAnsi="Gill Sans MT"/>
        </w:rPr>
        <w:t xml:space="preserve">There </w:t>
      </w:r>
      <w:proofErr w:type="gramStart"/>
      <w:r w:rsidRPr="0089482E">
        <w:rPr>
          <w:rFonts w:ascii="Gill Sans MT" w:hAnsi="Gill Sans MT"/>
        </w:rPr>
        <w:t>is</w:t>
      </w:r>
      <w:proofErr w:type="gramEnd"/>
      <w:r w:rsidRPr="0089482E">
        <w:rPr>
          <w:rFonts w:ascii="Gill Sans MT" w:hAnsi="Gill Sans MT"/>
        </w:rPr>
        <w:t xml:space="preserve"> however parts of the landscape for which a farmer can follow either strategy.</w:t>
      </w:r>
      <w:r>
        <w:rPr>
          <w:rFonts w:ascii="Gill Sans MT" w:hAnsi="Gill Sans MT"/>
        </w:rPr>
        <w:t xml:space="preserve"> </w:t>
      </w:r>
    </w:p>
    <w:p w14:paraId="1AF2A7C2" w14:textId="77777777" w:rsidR="00127A64" w:rsidRDefault="00127A64" w:rsidP="00127A64">
      <w:pPr>
        <w:rPr>
          <w:ins w:id="108" w:author="MKONDIWA, Maxwell (CIMMYT-India)" w:date="2023-08-12T22:59:00Z"/>
          <w:rFonts w:ascii="Gill Sans MT" w:hAnsi="Gill Sans MT"/>
        </w:rPr>
      </w:pPr>
      <w:r>
        <w:rPr>
          <w:rFonts w:ascii="Gill Sans MT" w:hAnsi="Gill Sans MT"/>
        </w:rPr>
        <w:t xml:space="preserve">In some pixels in the south-western part of Bihar, a risk averse farmer will benefit from following planting a medium duration variety with monsoon onset.  </w:t>
      </w:r>
    </w:p>
    <w:p w14:paraId="3242D3F6" w14:textId="77777777" w:rsidR="006E2FED" w:rsidRDefault="006E2FED" w:rsidP="00127A64">
      <w:pPr>
        <w:rPr>
          <w:ins w:id="109" w:author="MKONDIWA, Maxwell (CIMMYT-India)" w:date="2023-08-12T22:59:00Z"/>
          <w:rFonts w:ascii="Gill Sans MT" w:hAnsi="Gill Sans MT"/>
        </w:rPr>
      </w:pPr>
    </w:p>
    <w:p w14:paraId="41244630" w14:textId="77777777" w:rsidR="006E2FED" w:rsidRDefault="006E2FED" w:rsidP="00127A64">
      <w:pPr>
        <w:rPr>
          <w:ins w:id="110" w:author="MKONDIWA, Maxwell (CIMMYT-India)" w:date="2023-08-12T22:59:00Z"/>
          <w:rFonts w:ascii="Gill Sans MT" w:hAnsi="Gill Sans MT"/>
        </w:rPr>
      </w:pPr>
    </w:p>
    <w:p w14:paraId="6BB91184" w14:textId="77777777" w:rsidR="006E2FED" w:rsidRDefault="006E2FED" w:rsidP="00127A64">
      <w:pPr>
        <w:rPr>
          <w:ins w:id="111" w:author="MKONDIWA, Maxwell (CIMMYT-India)" w:date="2023-08-12T22:59:00Z"/>
          <w:rFonts w:ascii="Gill Sans MT" w:hAnsi="Gill Sans MT"/>
        </w:rPr>
      </w:pPr>
    </w:p>
    <w:p w14:paraId="6A1A8C86" w14:textId="61C29369" w:rsidR="00127A64" w:rsidDel="006E2FED" w:rsidRDefault="00127A64" w:rsidP="00127A64">
      <w:pPr>
        <w:rPr>
          <w:del w:id="112" w:author="MKONDIWA, Maxwell (CIMMYT-India)" w:date="2023-08-12T23:00:00Z"/>
          <w:rFonts w:ascii="Gill Sans MT" w:hAnsi="Gill Sans MT"/>
        </w:rPr>
      </w:pPr>
    </w:p>
    <w:p w14:paraId="24EA6572" w14:textId="50E9A6B3" w:rsidR="0048491E" w:rsidDel="006E2FED" w:rsidRDefault="00ED6DB8" w:rsidP="00127A64">
      <w:pPr>
        <w:rPr>
          <w:del w:id="113" w:author="MKONDIWA, Maxwell (CIMMYT-India)" w:date="2023-08-12T23:00:00Z"/>
          <w:rFonts w:ascii="Gill Sans MT" w:hAnsi="Gill Sans MT"/>
        </w:rPr>
      </w:pPr>
      <w:del w:id="114" w:author="MKONDIWA, Maxwell (CIMMYT-India)" w:date="2023-08-12T23:00:00Z">
        <w:r w:rsidDel="006E2FED">
          <w:rPr>
            <w:noProof/>
          </w:rPr>
          <mc:AlternateContent>
            <mc:Choice Requires="wpg">
              <w:drawing>
                <wp:anchor distT="0" distB="0" distL="114300" distR="114300" simplePos="0" relativeHeight="251658242" behindDoc="0" locked="0" layoutInCell="1" allowOverlap="1" wp14:anchorId="1115CDC2" wp14:editId="599B6A25">
                  <wp:simplePos x="0" y="0"/>
                  <wp:positionH relativeFrom="column">
                    <wp:posOffset>0</wp:posOffset>
                  </wp:positionH>
                  <wp:positionV relativeFrom="paragraph">
                    <wp:posOffset>0</wp:posOffset>
                  </wp:positionV>
                  <wp:extent cx="5580000" cy="4644000"/>
                  <wp:effectExtent l="0" t="0" r="1905" b="4445"/>
                  <wp:wrapTopAndBottom/>
                  <wp:docPr id="39" name="Group 39"/>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40" name="Group 40"/>
                          <wpg:cNvGrpSpPr/>
                          <wpg:grpSpPr>
                            <a:xfrm>
                              <a:off x="0" y="0"/>
                              <a:ext cx="11693867" cy="5884674"/>
                              <a:chOff x="0" y="0"/>
                              <a:chExt cx="11693867" cy="5884674"/>
                            </a:xfrm>
                          </wpg:grpSpPr>
                          <pic:pic xmlns:pic="http://schemas.openxmlformats.org/drawingml/2006/picture">
                            <pic:nvPicPr>
                              <pic:cNvPr id="41" name="Picture 41" descr="Chart, histo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42" name="Picture 42" descr="Chart, histo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43" name="Picture 43" descr="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44" name="Picture 44" descr="Chart, histo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45" name="Picture 45"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46" name="TextBox 27"/>
                            <wps:cNvSpPr txBox="1"/>
                            <wps:spPr>
                              <a:xfrm>
                                <a:off x="1" y="0"/>
                                <a:ext cx="533621" cy="636474"/>
                              </a:xfrm>
                              <a:prstGeom prst="rect">
                                <a:avLst/>
                              </a:prstGeom>
                              <a:noFill/>
                            </wps:spPr>
                            <wps:txbx>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47" name="TextBox 28"/>
                            <wps:cNvSpPr txBox="1"/>
                            <wps:spPr>
                              <a:xfrm>
                                <a:off x="3571468" y="0"/>
                                <a:ext cx="533621" cy="636474"/>
                              </a:xfrm>
                              <a:prstGeom prst="rect">
                                <a:avLst/>
                              </a:prstGeom>
                              <a:noFill/>
                            </wps:spPr>
                            <wps:txbx>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48" name="TextBox 29"/>
                            <wps:cNvSpPr txBox="1"/>
                            <wps:spPr>
                              <a:xfrm>
                                <a:off x="7548298" y="91294"/>
                                <a:ext cx="533621" cy="636474"/>
                              </a:xfrm>
                              <a:prstGeom prst="rect">
                                <a:avLst/>
                              </a:prstGeom>
                              <a:noFill/>
                            </wps:spPr>
                            <wps:txbx>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49" name="TextBox 30"/>
                            <wps:cNvSpPr txBox="1"/>
                            <wps:spPr>
                              <a:xfrm>
                                <a:off x="0" y="2885113"/>
                                <a:ext cx="533621" cy="636474"/>
                              </a:xfrm>
                              <a:prstGeom prst="rect">
                                <a:avLst/>
                              </a:prstGeom>
                              <a:noFill/>
                            </wps:spPr>
                            <wps:txbx>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0" name="TextBox 31"/>
                            <wps:cNvSpPr txBox="1"/>
                            <wps:spPr>
                              <a:xfrm>
                                <a:off x="3571468" y="2965735"/>
                                <a:ext cx="533621" cy="636474"/>
                              </a:xfrm>
                              <a:prstGeom prst="rect">
                                <a:avLst/>
                              </a:prstGeom>
                              <a:noFill/>
                            </wps:spPr>
                            <wps:txbx>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1" name="TextBox 32"/>
                            <wps:cNvSpPr txBox="1"/>
                            <wps:spPr>
                              <a:xfrm>
                                <a:off x="7378856" y="3126864"/>
                                <a:ext cx="532786" cy="636474"/>
                              </a:xfrm>
                              <a:prstGeom prst="rect">
                                <a:avLst/>
                              </a:prstGeom>
                              <a:noFill/>
                            </wps:spPr>
                            <wps:txbx>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52" name="Picture 52"/>
                            <pic:cNvPicPr>
                              <a:picLocks noChangeAspect="1"/>
                            </pic:cNvPicPr>
                          </pic:nvPicPr>
                          <pic:blipFill>
                            <a:blip r:embed="rId18"/>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5CDC2" id="Group 39" o:spid="_x0000_s1026" style="position:absolute;margin-left:0;margin-top:0;width:439.35pt;height:365.65pt;z-index:251658242;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">
                  <v:group id="Group 40"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">
                      <v:imagedata r:id="rId19" o:title="Chart, histogram&#10;&#10;Description automatically generated"/>
                    </v:shape>
                    <v:shape id="Picture 42"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">
                      <v:imagedata r:id="rId20" o:title="Chart, histogram&#10;&#10;Description automatically generated"/>
                    </v:shape>
                    <v:shape id="Picture 43"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">
                      <v:imagedata r:id="rId21" o:title="Chart&#10;&#10;Description automatically generated"/>
                    </v:shape>
                    <v:shape id="Picture 44"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">
                      <v:imagedata r:id="rId22" o:title="Chart, histogram&#10;&#10;Description automatically generated"/>
                    </v:shape>
                    <v:shape id="Picture 4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">
                      <v:imagedata r:id="rId23"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52"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">
                    <v:imagedata r:id="rId24" o:title=""/>
                  </v:shape>
                  <w10:wrap type="topAndBottom"/>
                </v:group>
              </w:pict>
            </mc:Fallback>
          </mc:AlternateContent>
        </w:r>
      </w:del>
    </w:p>
    <w:p w14:paraId="56D64073" w14:textId="77777777" w:rsidR="000F5A64" w:rsidRDefault="000F5A64" w:rsidP="00127A64">
      <w:pPr>
        <w:rPr>
          <w:rFonts w:ascii="Gill Sans MT" w:hAnsi="Gill Sans MT"/>
        </w:rPr>
      </w:pPr>
    </w:p>
    <w:p w14:paraId="2543A03F" w14:textId="0E32FA88" w:rsidR="000F5A64" w:rsidRDefault="000F5A64" w:rsidP="00127A64">
      <w:pPr>
        <w:rPr>
          <w:rFonts w:ascii="Gill Sans MT" w:hAnsi="Gill Sans MT"/>
        </w:rPr>
      </w:pPr>
      <w:ins w:id="115" w:author="MKONDIWA, Maxwell (CIMMYT-India)" w:date="2023-08-12T23:05:00Z">
        <w:r>
          <w:rPr>
            <w:rFonts w:ascii="Gill Sans MT" w:hAnsi="Gill Sans MT"/>
            <w:noProof/>
          </w:rPr>
          <w:lastRenderedPageBreak/>
          <w:drawing>
            <wp:inline distT="0" distB="0" distL="0" distR="0" wp14:anchorId="54C1E442" wp14:editId="2D5EA24D">
              <wp:extent cx="5731055" cy="7081520"/>
              <wp:effectExtent l="0" t="0" r="3175" b="5080"/>
              <wp:docPr id="274493455" name="Picture 1"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ins>
    </w:p>
    <w:p w14:paraId="521E3C98" w14:textId="3A39532F" w:rsidR="002B1177" w:rsidRDefault="002B1177" w:rsidP="002B1177">
      <w:pPr>
        <w:rPr>
          <w:rFonts w:ascii="Gill Sans MT" w:hAnsi="Gill Sans MT"/>
        </w:rPr>
      </w:pPr>
      <w:r w:rsidRPr="008E73ED">
        <w:rPr>
          <w:rFonts w:ascii="Gill Sans MT" w:hAnsi="Gill Sans MT"/>
          <w:highlight w:val="yellow"/>
        </w:rPr>
        <w:t>Figure</w:t>
      </w:r>
      <w:r>
        <w:rPr>
          <w:rFonts w:ascii="Gill Sans MT" w:hAnsi="Gill Sans MT"/>
          <w:highlight w:val="yellow"/>
        </w:rPr>
        <w:t xml:space="preserve"> 2</w:t>
      </w:r>
      <w:r w:rsidRPr="008E73ED">
        <w:rPr>
          <w:rFonts w:ascii="Gill Sans MT" w:hAnsi="Gill Sans MT"/>
          <w:highlight w:val="yellow"/>
        </w:rPr>
        <w:t>:</w:t>
      </w:r>
      <w:r w:rsidRPr="008E73ED">
        <w:rPr>
          <w:rFonts w:ascii="Gill Sans MT" w:hAnsi="Gill Sans MT"/>
        </w:rPr>
        <w:t xml:space="preserve"> </w:t>
      </w:r>
      <w:r>
        <w:rPr>
          <w:rFonts w:ascii="Gill Sans MT" w:hAnsi="Gill Sans MT"/>
        </w:rPr>
        <w:t xml:space="preserve">Willingness to pay </w:t>
      </w:r>
      <w:r w:rsidRPr="00D4527C">
        <w:rPr>
          <w:rFonts w:ascii="Gill Sans MT" w:hAnsi="Gill Sans MT"/>
          <w:b/>
          <w:bCs/>
        </w:rPr>
        <w:t xml:space="preserve">(rice yield t/ha) </w:t>
      </w:r>
      <w:r>
        <w:rPr>
          <w:rFonts w:ascii="Gill Sans MT" w:hAnsi="Gill Sans MT"/>
        </w:rPr>
        <w:t xml:space="preserve">for the strategy against a fixed long duration variety reference strategy </w:t>
      </w:r>
      <w:r w:rsidRPr="008E73ED">
        <w:rPr>
          <w:rFonts w:ascii="Gill Sans MT" w:hAnsi="Gill Sans MT"/>
        </w:rPr>
        <w:t xml:space="preserve">using second order stochastic </w:t>
      </w:r>
      <w:proofErr w:type="gramStart"/>
      <w:r w:rsidRPr="008E73ED">
        <w:rPr>
          <w:rFonts w:ascii="Gill Sans MT" w:hAnsi="Gill Sans MT"/>
        </w:rPr>
        <w:t>dominance</w:t>
      </w:r>
      <w:proofErr w:type="gramEnd"/>
    </w:p>
    <w:p w14:paraId="2AE35E23" w14:textId="77777777" w:rsidR="002B1177" w:rsidRDefault="002B1177" w:rsidP="00127A64">
      <w:pPr>
        <w:rPr>
          <w:rFonts w:ascii="Gill Sans MT" w:hAnsi="Gill Sans MT"/>
        </w:rPr>
      </w:pPr>
    </w:p>
    <w:p w14:paraId="62E7CC68" w14:textId="77777777" w:rsidR="00E16A06" w:rsidRDefault="00E16A06">
      <w:pPr>
        <w:spacing w:line="259" w:lineRule="auto"/>
        <w:rPr>
          <w:rFonts w:eastAsiaTheme="majorEastAsia" w:cstheme="majorBidi"/>
          <w:b/>
          <w:bCs/>
          <w:i/>
          <w:szCs w:val="24"/>
          <w:highlight w:val="yellow"/>
        </w:rPr>
      </w:pPr>
      <w:r>
        <w:rPr>
          <w:highlight w:val="yellow"/>
        </w:rPr>
        <w:br w:type="page"/>
      </w:r>
    </w:p>
    <w:p w14:paraId="41B6168B" w14:textId="046181A6" w:rsidR="00014687" w:rsidRPr="00E07BB5" w:rsidRDefault="00384D4A" w:rsidP="009639B7">
      <w:pPr>
        <w:pStyle w:val="Heading3"/>
      </w:pPr>
      <w:r>
        <w:lastRenderedPageBreak/>
        <w:t xml:space="preserve">3.1.2. </w:t>
      </w:r>
      <w:r w:rsidR="00127A64" w:rsidRPr="00E07BB5">
        <w:t>Wheat</w:t>
      </w:r>
    </w:p>
    <w:p w14:paraId="3716BFAC" w14:textId="21CAE0AD" w:rsidR="003D4B1B" w:rsidRDefault="003D4B1B" w:rsidP="00E07BB5">
      <w:pPr>
        <w:jc w:val="both"/>
      </w:pPr>
      <w:r w:rsidRPr="00E07BB5">
        <w:t xml:space="preserve">Table </w:t>
      </w:r>
      <w:r w:rsidR="00CF209B">
        <w:t>4</w:t>
      </w:r>
      <w:r w:rsidRPr="00E07BB5">
        <w:t xml:space="preserve"> shows descriptive statistics of the willingness to bounds in wheat yield equivalent (t/ha)</w:t>
      </w:r>
      <w:r w:rsidR="00BF419D" w:rsidRPr="00E07BB5">
        <w:t xml:space="preserve"> for the scenarios in comparison to fixed date recommendation with long duration rice variety rice planting strategy</w:t>
      </w:r>
      <w:r w:rsidR="005A54B0" w:rsidRPr="00E07BB5">
        <w:t xml:space="preserve"> (here after called fixed long strategy)</w:t>
      </w:r>
      <w:r w:rsidR="00BF419D" w:rsidRPr="00E07BB5">
        <w:t xml:space="preserve">. </w:t>
      </w:r>
      <w:r w:rsidR="005A54B0" w:rsidRPr="00E07BB5">
        <w:t>C</w:t>
      </w:r>
      <w:r w:rsidR="00FF6B01" w:rsidRPr="00E07BB5">
        <w:t xml:space="preserve">olumn (S0-S1) shows the comparison between farmer practice and fixed long </w:t>
      </w:r>
      <w:r w:rsidR="005A54B0" w:rsidRPr="00E07BB5">
        <w:t xml:space="preserve">strategy. </w:t>
      </w:r>
      <w:r w:rsidR="003F77A6" w:rsidRPr="00E07BB5">
        <w:t xml:space="preserve">It is apparent from the </w:t>
      </w:r>
      <w:r w:rsidR="003356F0" w:rsidRPr="00E07BB5">
        <w:t xml:space="preserve">lower bound estimates, almost </w:t>
      </w:r>
      <w:r w:rsidR="00431E5E">
        <w:t>9</w:t>
      </w:r>
      <w:r w:rsidR="003356F0" w:rsidRPr="00E07BB5">
        <w:t>0% of farmers have negative WTP</w:t>
      </w:r>
      <w:r w:rsidR="00F5420F">
        <w:t xml:space="preserve"> lower bound</w:t>
      </w:r>
      <w:r w:rsidR="003356F0" w:rsidRPr="00E07BB5">
        <w:t xml:space="preserve"> for the farmer practice strategy </w:t>
      </w:r>
      <w:r w:rsidR="00F64F00" w:rsidRPr="00E07BB5">
        <w:t>when compared with the fixed long strategy</w:t>
      </w:r>
      <w:r w:rsidR="00F5420F">
        <w:t>. For about 25% of these, even the upper WTP is negative</w:t>
      </w:r>
      <w:r w:rsidR="007C720B">
        <w:t xml:space="preserve">. </w:t>
      </w:r>
      <w:r w:rsidR="00CA7CA7">
        <w:t xml:space="preserve">Farmer practice is good strategy for risk averse farmers for only about </w:t>
      </w:r>
      <w:r w:rsidR="00431E5E">
        <w:t>4</w:t>
      </w:r>
      <w:r w:rsidR="00CA7CA7">
        <w:t xml:space="preserve">% of the pixels. </w:t>
      </w:r>
      <w:r w:rsidR="00114490">
        <w:t xml:space="preserve">For wheat the best strategy seems to be fixed </w:t>
      </w:r>
      <w:r w:rsidR="00114490" w:rsidRPr="0089482E">
        <w:t xml:space="preserve">medium rice planting strategy in that </w:t>
      </w:r>
      <w:r w:rsidR="00D71B3E">
        <w:t xml:space="preserve">most of pixels (86%) </w:t>
      </w:r>
      <w:r w:rsidR="00114490" w:rsidRPr="0089482E">
        <w:t>will benefit with higher wheat yields</w:t>
      </w:r>
      <w:r w:rsidR="000961C0" w:rsidRPr="0089482E">
        <w:t xml:space="preserve"> as compared to the fixed long rice planting strategy. </w:t>
      </w:r>
    </w:p>
    <w:p w14:paraId="06F56593" w14:textId="19877B63" w:rsidR="00FD1472" w:rsidRPr="0089482E" w:rsidRDefault="00FD1472" w:rsidP="00FD1472">
      <w:pPr>
        <w:rPr>
          <w:rFonts w:ascii="Gill Sans MT" w:hAnsi="Gill Sans MT"/>
        </w:rPr>
      </w:pPr>
      <w:r w:rsidRPr="009B5072">
        <w:rPr>
          <w:rFonts w:ascii="Gill Sans MT" w:hAnsi="Gill Sans MT"/>
          <w:highlight w:val="yellow"/>
        </w:rPr>
        <w:t xml:space="preserve">Table </w:t>
      </w:r>
      <w:r w:rsidR="00CF209B">
        <w:rPr>
          <w:rFonts w:ascii="Gill Sans MT" w:hAnsi="Gill Sans MT"/>
          <w:highlight w:val="yellow"/>
        </w:rPr>
        <w:t>4</w:t>
      </w:r>
      <w:r w:rsidRPr="009B5072">
        <w:rPr>
          <w:rFonts w:ascii="Gill Sans MT" w:hAnsi="Gill Sans MT"/>
          <w:highlight w:val="yellow"/>
        </w:rPr>
        <w:t>:  Wheat WTP bounds</w:t>
      </w:r>
      <w:r w:rsidR="00EC6A09">
        <w:rPr>
          <w:rFonts w:ascii="Gill Sans MT" w:hAnsi="Gill Sans MT"/>
          <w:highlight w:val="yellow"/>
        </w:rPr>
        <w:t xml:space="preserve"> (ton/ha)</w:t>
      </w:r>
      <w:r w:rsidRPr="009B5072">
        <w:rPr>
          <w:rFonts w:ascii="Gill Sans MT" w:hAnsi="Gill Sans MT"/>
          <w:highlight w:val="yellow"/>
        </w:rPr>
        <w:t xml:space="preserve"> with fixed</w:t>
      </w:r>
      <w:r w:rsidR="00EC6A09">
        <w:rPr>
          <w:rFonts w:ascii="Gill Sans MT" w:hAnsi="Gill Sans MT"/>
          <w:highlight w:val="yellow"/>
        </w:rPr>
        <w:t xml:space="preserve"> date-</w:t>
      </w:r>
      <w:r w:rsidRPr="009B5072">
        <w:rPr>
          <w:rFonts w:ascii="Gill Sans MT" w:hAnsi="Gill Sans MT"/>
          <w:highlight w:val="yellow"/>
        </w:rPr>
        <w:t xml:space="preserve">long </w:t>
      </w:r>
      <w:r w:rsidR="00EC6A09">
        <w:rPr>
          <w:rFonts w:ascii="Gill Sans MT" w:hAnsi="Gill Sans MT"/>
          <w:highlight w:val="yellow"/>
        </w:rPr>
        <w:t xml:space="preserve">variety scenario </w:t>
      </w:r>
      <w:r w:rsidRPr="009B5072">
        <w:rPr>
          <w:rFonts w:ascii="Gill Sans MT" w:hAnsi="Gill Sans MT"/>
          <w:highlight w:val="yellow"/>
        </w:rPr>
        <w:t xml:space="preserve">as baseline, </w:t>
      </w:r>
      <w:proofErr w:type="gramStart"/>
      <w:r w:rsidR="00755795">
        <w:rPr>
          <w:rFonts w:ascii="Gill Sans MT" w:hAnsi="Gill Sans MT"/>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8C3862"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Bound</w:t>
            </w:r>
          </w:p>
        </w:tc>
        <w:tc>
          <w:tcPr>
            <w:tcW w:w="963" w:type="pct"/>
            <w:noWrap/>
            <w:hideMark/>
          </w:tcPr>
          <w:p w14:paraId="2C4E1D9E"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Statistics</w:t>
            </w:r>
          </w:p>
        </w:tc>
        <w:tc>
          <w:tcPr>
            <w:tcW w:w="555" w:type="pct"/>
            <w:noWrap/>
            <w:hideMark/>
          </w:tcPr>
          <w:p w14:paraId="4BD3010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S0-S1</w:t>
            </w:r>
          </w:p>
        </w:tc>
        <w:tc>
          <w:tcPr>
            <w:tcW w:w="555" w:type="pct"/>
            <w:noWrap/>
            <w:hideMark/>
          </w:tcPr>
          <w:p w14:paraId="78DB4015"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S2-S1</w:t>
            </w:r>
          </w:p>
        </w:tc>
        <w:tc>
          <w:tcPr>
            <w:tcW w:w="555" w:type="pct"/>
            <w:noWrap/>
            <w:hideMark/>
          </w:tcPr>
          <w:p w14:paraId="0E365DF8"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S3-S1</w:t>
            </w:r>
          </w:p>
        </w:tc>
        <w:tc>
          <w:tcPr>
            <w:tcW w:w="555" w:type="pct"/>
            <w:noWrap/>
            <w:hideMark/>
          </w:tcPr>
          <w:p w14:paraId="56BF9BC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S4-S1</w:t>
            </w:r>
          </w:p>
        </w:tc>
        <w:tc>
          <w:tcPr>
            <w:tcW w:w="555" w:type="pct"/>
            <w:noWrap/>
            <w:hideMark/>
          </w:tcPr>
          <w:p w14:paraId="0FC81356"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S5-S1</w:t>
            </w:r>
          </w:p>
        </w:tc>
        <w:tc>
          <w:tcPr>
            <w:tcW w:w="555" w:type="pct"/>
            <w:noWrap/>
            <w:hideMark/>
          </w:tcPr>
          <w:p w14:paraId="099A8F41"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S6-S1</w:t>
            </w:r>
          </w:p>
        </w:tc>
      </w:tr>
      <w:tr w:rsidR="008C3862" w:rsidRPr="008C3862" w14:paraId="31704FE6" w14:textId="77777777" w:rsidTr="00DB11CB">
        <w:trPr>
          <w:trHeight w:val="288"/>
          <w:jc w:val="center"/>
        </w:trPr>
        <w:tc>
          <w:tcPr>
            <w:tcW w:w="707" w:type="pct"/>
            <w:vMerge w:val="restart"/>
          </w:tcPr>
          <w:p w14:paraId="1F96E4C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Upper bound</w:t>
            </w:r>
          </w:p>
        </w:tc>
        <w:tc>
          <w:tcPr>
            <w:tcW w:w="963" w:type="pct"/>
            <w:noWrap/>
            <w:hideMark/>
          </w:tcPr>
          <w:p w14:paraId="7AD2BFA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noWrap/>
            <w:vAlign w:val="bottom"/>
          </w:tcPr>
          <w:p w14:paraId="020ED644" w14:textId="3BC350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c>
          <w:tcPr>
            <w:tcW w:w="555" w:type="pct"/>
            <w:noWrap/>
            <w:vAlign w:val="bottom"/>
          </w:tcPr>
          <w:p w14:paraId="0E3EA089" w14:textId="4EE42BF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1.00</w:t>
            </w:r>
          </w:p>
        </w:tc>
        <w:tc>
          <w:tcPr>
            <w:tcW w:w="555" w:type="pct"/>
            <w:noWrap/>
            <w:vAlign w:val="bottom"/>
          </w:tcPr>
          <w:p w14:paraId="13A1533C" w14:textId="22768F2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0.22</w:t>
            </w:r>
          </w:p>
        </w:tc>
        <w:tc>
          <w:tcPr>
            <w:tcW w:w="555" w:type="pct"/>
            <w:noWrap/>
            <w:vAlign w:val="bottom"/>
          </w:tcPr>
          <w:p w14:paraId="2F02D667" w14:textId="395D78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-0.88</w:t>
            </w:r>
          </w:p>
        </w:tc>
        <w:tc>
          <w:tcPr>
            <w:tcW w:w="555" w:type="pct"/>
            <w:noWrap/>
            <w:vAlign w:val="bottom"/>
          </w:tcPr>
          <w:p w14:paraId="1AE7EA56" w14:textId="51E655F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c>
          <w:tcPr>
            <w:tcW w:w="555" w:type="pct"/>
            <w:noWrap/>
            <w:vAlign w:val="bottom"/>
          </w:tcPr>
          <w:p w14:paraId="4E15B291" w14:textId="0C7DE7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-0.65</w:t>
            </w:r>
          </w:p>
        </w:tc>
      </w:tr>
      <w:tr w:rsidR="008C3862" w:rsidRPr="008C3862" w14:paraId="6CE8897F" w14:textId="77777777" w:rsidTr="00DB11CB">
        <w:trPr>
          <w:trHeight w:val="288"/>
          <w:jc w:val="center"/>
        </w:trPr>
        <w:tc>
          <w:tcPr>
            <w:tcW w:w="707" w:type="pct"/>
            <w:vMerge/>
          </w:tcPr>
          <w:p w14:paraId="3CB6019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D690D2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Std.Dev</w:t>
            </w:r>
          </w:p>
        </w:tc>
        <w:tc>
          <w:tcPr>
            <w:tcW w:w="555" w:type="pct"/>
            <w:noWrap/>
            <w:vAlign w:val="bottom"/>
          </w:tcPr>
          <w:p w14:paraId="322A4339" w14:textId="5535B7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1A61A213" w14:textId="08CF45A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0.46</w:t>
            </w:r>
          </w:p>
        </w:tc>
        <w:tc>
          <w:tcPr>
            <w:tcW w:w="555" w:type="pct"/>
            <w:noWrap/>
            <w:vAlign w:val="bottom"/>
          </w:tcPr>
          <w:p w14:paraId="2E936781" w14:textId="12B029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0.64</w:t>
            </w:r>
          </w:p>
        </w:tc>
        <w:tc>
          <w:tcPr>
            <w:tcW w:w="555" w:type="pct"/>
            <w:noWrap/>
            <w:vAlign w:val="bottom"/>
          </w:tcPr>
          <w:p w14:paraId="67F686F8" w14:textId="0B22DA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1.19</w:t>
            </w:r>
          </w:p>
        </w:tc>
        <w:tc>
          <w:tcPr>
            <w:tcW w:w="555" w:type="pct"/>
            <w:noWrap/>
            <w:vAlign w:val="bottom"/>
          </w:tcPr>
          <w:p w14:paraId="77A4C064" w14:textId="5314A6E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0675B68A" w14:textId="5A54A96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1.14</w:t>
            </w:r>
          </w:p>
        </w:tc>
      </w:tr>
      <w:tr w:rsidR="008C3862" w:rsidRPr="008C3862" w14:paraId="67920C72" w14:textId="77777777" w:rsidTr="00DB11CB">
        <w:trPr>
          <w:trHeight w:val="288"/>
          <w:jc w:val="center"/>
        </w:trPr>
        <w:tc>
          <w:tcPr>
            <w:tcW w:w="707" w:type="pct"/>
            <w:vMerge/>
          </w:tcPr>
          <w:p w14:paraId="2FEFC44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1C49841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B5CB427" w14:textId="7CF32C4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-5.47</w:t>
            </w:r>
          </w:p>
        </w:tc>
        <w:tc>
          <w:tcPr>
            <w:tcW w:w="555" w:type="pct"/>
            <w:noWrap/>
            <w:vAlign w:val="bottom"/>
          </w:tcPr>
          <w:p w14:paraId="3E78218C" w14:textId="17F5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21ABC87C" w14:textId="46D5707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-1.16</w:t>
            </w:r>
          </w:p>
        </w:tc>
        <w:tc>
          <w:tcPr>
            <w:tcW w:w="555" w:type="pct"/>
            <w:noWrap/>
            <w:vAlign w:val="bottom"/>
          </w:tcPr>
          <w:p w14:paraId="5637019B" w14:textId="054882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-4.06</w:t>
            </w:r>
          </w:p>
        </w:tc>
        <w:tc>
          <w:tcPr>
            <w:tcW w:w="555" w:type="pct"/>
            <w:noWrap/>
            <w:vAlign w:val="bottom"/>
          </w:tcPr>
          <w:p w14:paraId="174578DE" w14:textId="49D4E94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-1.56</w:t>
            </w:r>
          </w:p>
        </w:tc>
        <w:tc>
          <w:tcPr>
            <w:tcW w:w="555" w:type="pct"/>
            <w:noWrap/>
            <w:vAlign w:val="bottom"/>
          </w:tcPr>
          <w:p w14:paraId="5F3AA328" w14:textId="08059DA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-4.19</w:t>
            </w:r>
          </w:p>
        </w:tc>
      </w:tr>
      <w:tr w:rsidR="008C3862" w:rsidRPr="008C3862" w14:paraId="53E3FE35" w14:textId="77777777" w:rsidTr="00DB11CB">
        <w:trPr>
          <w:trHeight w:val="288"/>
          <w:jc w:val="center"/>
        </w:trPr>
        <w:tc>
          <w:tcPr>
            <w:tcW w:w="707" w:type="pct"/>
            <w:vMerge/>
          </w:tcPr>
          <w:p w14:paraId="68F4663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3029FB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16B6888D" w14:textId="5A7D381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-1.89</w:t>
            </w:r>
          </w:p>
        </w:tc>
        <w:tc>
          <w:tcPr>
            <w:tcW w:w="555" w:type="pct"/>
            <w:noWrap/>
            <w:vAlign w:val="bottom"/>
          </w:tcPr>
          <w:p w14:paraId="73A144DD" w14:textId="10DD242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CDBD99C" w14:textId="0EC060D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937EAF2" w14:textId="05507AF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-2.55</w:t>
            </w:r>
          </w:p>
        </w:tc>
        <w:tc>
          <w:tcPr>
            <w:tcW w:w="555" w:type="pct"/>
            <w:noWrap/>
            <w:vAlign w:val="bottom"/>
          </w:tcPr>
          <w:p w14:paraId="213D2560" w14:textId="7B8B16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41CF9716" w14:textId="21D9B7E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-2.19</w:t>
            </w:r>
          </w:p>
        </w:tc>
      </w:tr>
      <w:tr w:rsidR="008C3862" w:rsidRPr="008C3862" w14:paraId="2D41108E" w14:textId="77777777" w:rsidTr="00DB11CB">
        <w:trPr>
          <w:trHeight w:val="288"/>
          <w:jc w:val="center"/>
        </w:trPr>
        <w:tc>
          <w:tcPr>
            <w:tcW w:w="707" w:type="pct"/>
            <w:vMerge/>
          </w:tcPr>
          <w:p w14:paraId="6C9C219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C0FAF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5267B0D0" w14:textId="3871085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6EF6FD6B" w14:textId="6359A8E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1464D441" w14:textId="01B181B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-0.18</w:t>
            </w:r>
          </w:p>
        </w:tc>
        <w:tc>
          <w:tcPr>
            <w:tcW w:w="555" w:type="pct"/>
            <w:noWrap/>
            <w:vAlign w:val="bottom"/>
          </w:tcPr>
          <w:p w14:paraId="7B2F881E" w14:textId="11C9C3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noWrap/>
            <w:vAlign w:val="bottom"/>
          </w:tcPr>
          <w:p w14:paraId="6985E42D" w14:textId="0468D75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-0.42</w:t>
            </w:r>
          </w:p>
        </w:tc>
        <w:tc>
          <w:tcPr>
            <w:tcW w:w="555" w:type="pct"/>
            <w:noWrap/>
            <w:vAlign w:val="bottom"/>
          </w:tcPr>
          <w:p w14:paraId="508F8729" w14:textId="451A86A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-1.63</w:t>
            </w:r>
          </w:p>
        </w:tc>
      </w:tr>
      <w:tr w:rsidR="008C3862" w:rsidRPr="008C3862" w14:paraId="37DD64BC" w14:textId="77777777" w:rsidTr="00DB11CB">
        <w:trPr>
          <w:trHeight w:val="288"/>
          <w:jc w:val="center"/>
        </w:trPr>
        <w:tc>
          <w:tcPr>
            <w:tcW w:w="707" w:type="pct"/>
            <w:vMerge/>
          </w:tcPr>
          <w:p w14:paraId="3424D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460A18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0A21CEBA" w14:textId="25AD01F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noWrap/>
            <w:vAlign w:val="bottom"/>
          </w:tcPr>
          <w:p w14:paraId="4E0473C3" w14:textId="79317B9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1.09</w:t>
            </w:r>
          </w:p>
        </w:tc>
        <w:tc>
          <w:tcPr>
            <w:tcW w:w="555" w:type="pct"/>
            <w:noWrap/>
            <w:vAlign w:val="bottom"/>
          </w:tcPr>
          <w:p w14:paraId="1BD9D08A" w14:textId="7A5FD47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0E2209AA" w14:textId="49665CC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4AD975D4" w14:textId="7701204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138A3344" w14:textId="013FCDD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r>
      <w:tr w:rsidR="008C3862" w:rsidRPr="008C3862" w14:paraId="2D4ECF11" w14:textId="77777777" w:rsidTr="00DB11CB">
        <w:trPr>
          <w:trHeight w:val="288"/>
          <w:jc w:val="center"/>
        </w:trPr>
        <w:tc>
          <w:tcPr>
            <w:tcW w:w="707" w:type="pct"/>
            <w:vMerge/>
          </w:tcPr>
          <w:p w14:paraId="436E608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C79176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4C83520F" w14:textId="07C84B6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0.00</w:t>
            </w:r>
          </w:p>
        </w:tc>
        <w:tc>
          <w:tcPr>
            <w:tcW w:w="555" w:type="pct"/>
            <w:noWrap/>
            <w:vAlign w:val="bottom"/>
          </w:tcPr>
          <w:p w14:paraId="64EFF7AB" w14:textId="2A01A54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noWrap/>
            <w:vAlign w:val="bottom"/>
          </w:tcPr>
          <w:p w14:paraId="64FD3C60" w14:textId="1C2D9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0.54</w:t>
            </w:r>
          </w:p>
        </w:tc>
        <w:tc>
          <w:tcPr>
            <w:tcW w:w="555" w:type="pct"/>
            <w:noWrap/>
            <w:vAlign w:val="bottom"/>
          </w:tcPr>
          <w:p w14:paraId="6202263C" w14:textId="1C0A928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-0.06</w:t>
            </w:r>
          </w:p>
        </w:tc>
        <w:tc>
          <w:tcPr>
            <w:tcW w:w="555" w:type="pct"/>
            <w:noWrap/>
            <w:vAlign w:val="bottom"/>
          </w:tcPr>
          <w:p w14:paraId="0781B334" w14:textId="5CA43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15C4787B" w14:textId="220EC5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r>
      <w:tr w:rsidR="008C3862" w:rsidRPr="008C3862" w14:paraId="60266B55" w14:textId="77777777" w:rsidTr="00DB11CB">
        <w:trPr>
          <w:trHeight w:val="288"/>
          <w:jc w:val="center"/>
        </w:trPr>
        <w:tc>
          <w:tcPr>
            <w:tcW w:w="707" w:type="pct"/>
            <w:vMerge/>
          </w:tcPr>
          <w:p w14:paraId="436A847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869638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2E1D4EF9" w14:textId="2BBBDA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bottom w:val="nil"/>
            </w:tcBorders>
            <w:noWrap/>
            <w:vAlign w:val="bottom"/>
          </w:tcPr>
          <w:p w14:paraId="356B811F" w14:textId="60A720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1.53</w:t>
            </w:r>
          </w:p>
        </w:tc>
        <w:tc>
          <w:tcPr>
            <w:tcW w:w="555" w:type="pct"/>
            <w:tcBorders>
              <w:bottom w:val="nil"/>
            </w:tcBorders>
            <w:noWrap/>
            <w:vAlign w:val="bottom"/>
          </w:tcPr>
          <w:p w14:paraId="784553DB" w14:textId="069D24D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1.28</w:t>
            </w:r>
          </w:p>
        </w:tc>
        <w:tc>
          <w:tcPr>
            <w:tcW w:w="555" w:type="pct"/>
            <w:tcBorders>
              <w:bottom w:val="nil"/>
            </w:tcBorders>
            <w:noWrap/>
            <w:vAlign w:val="bottom"/>
          </w:tcPr>
          <w:p w14:paraId="16AEF159" w14:textId="559A91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0.77</w:t>
            </w:r>
          </w:p>
        </w:tc>
        <w:tc>
          <w:tcPr>
            <w:tcW w:w="555" w:type="pct"/>
            <w:tcBorders>
              <w:bottom w:val="nil"/>
            </w:tcBorders>
            <w:noWrap/>
            <w:vAlign w:val="bottom"/>
          </w:tcPr>
          <w:p w14:paraId="506D8F50" w14:textId="25C4872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1.11</w:t>
            </w:r>
          </w:p>
        </w:tc>
        <w:tc>
          <w:tcPr>
            <w:tcW w:w="555" w:type="pct"/>
            <w:tcBorders>
              <w:bottom w:val="nil"/>
            </w:tcBorders>
            <w:noWrap/>
            <w:vAlign w:val="bottom"/>
          </w:tcPr>
          <w:p w14:paraId="161FE1CE" w14:textId="7F825AC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r>
      <w:tr w:rsidR="008C3862" w:rsidRPr="008C3862" w14:paraId="09FB9A92" w14:textId="77777777" w:rsidTr="00DB11CB">
        <w:trPr>
          <w:trHeight w:val="288"/>
          <w:jc w:val="center"/>
        </w:trPr>
        <w:tc>
          <w:tcPr>
            <w:tcW w:w="707" w:type="pct"/>
            <w:vMerge/>
            <w:tcBorders>
              <w:bottom w:val="single" w:sz="4" w:space="0" w:color="auto"/>
            </w:tcBorders>
          </w:tcPr>
          <w:p w14:paraId="3CF0915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40595C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5507400" w14:textId="46E2770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1.59</w:t>
            </w:r>
          </w:p>
        </w:tc>
        <w:tc>
          <w:tcPr>
            <w:tcW w:w="555" w:type="pct"/>
            <w:tcBorders>
              <w:top w:val="nil"/>
              <w:bottom w:val="single" w:sz="4" w:space="0" w:color="auto"/>
            </w:tcBorders>
            <w:noWrap/>
            <w:vAlign w:val="bottom"/>
          </w:tcPr>
          <w:p w14:paraId="4A7EE32A" w14:textId="78FD8B2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1.99</w:t>
            </w:r>
          </w:p>
        </w:tc>
        <w:tc>
          <w:tcPr>
            <w:tcW w:w="555" w:type="pct"/>
            <w:tcBorders>
              <w:top w:val="nil"/>
              <w:bottom w:val="single" w:sz="4" w:space="0" w:color="auto"/>
            </w:tcBorders>
            <w:noWrap/>
            <w:vAlign w:val="bottom"/>
          </w:tcPr>
          <w:p w14:paraId="00DDA0D2" w14:textId="31D147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2.05</w:t>
            </w:r>
          </w:p>
        </w:tc>
        <w:tc>
          <w:tcPr>
            <w:tcW w:w="555" w:type="pct"/>
            <w:tcBorders>
              <w:top w:val="nil"/>
              <w:bottom w:val="single" w:sz="4" w:space="0" w:color="auto"/>
            </w:tcBorders>
            <w:noWrap/>
            <w:vAlign w:val="bottom"/>
          </w:tcPr>
          <w:p w14:paraId="516F549B" w14:textId="44B72A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1.91</w:t>
            </w:r>
          </w:p>
        </w:tc>
        <w:tc>
          <w:tcPr>
            <w:tcW w:w="555" w:type="pct"/>
            <w:tcBorders>
              <w:top w:val="nil"/>
              <w:bottom w:val="single" w:sz="4" w:space="0" w:color="auto"/>
            </w:tcBorders>
            <w:noWrap/>
            <w:vAlign w:val="bottom"/>
          </w:tcPr>
          <w:p w14:paraId="370DA09E" w14:textId="41E9909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tcBorders>
              <w:top w:val="nil"/>
              <w:bottom w:val="single" w:sz="4" w:space="0" w:color="auto"/>
            </w:tcBorders>
            <w:noWrap/>
            <w:vAlign w:val="bottom"/>
          </w:tcPr>
          <w:p w14:paraId="20D79854" w14:textId="385BB6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1.61</w:t>
            </w:r>
          </w:p>
        </w:tc>
      </w:tr>
      <w:tr w:rsidR="008C3862" w:rsidRPr="008C3862"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17FFCF7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BC5F811" w14:textId="31757D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-1.94</w:t>
            </w:r>
          </w:p>
        </w:tc>
        <w:tc>
          <w:tcPr>
            <w:tcW w:w="555" w:type="pct"/>
            <w:tcBorders>
              <w:top w:val="single" w:sz="4" w:space="0" w:color="auto"/>
            </w:tcBorders>
            <w:noWrap/>
            <w:vAlign w:val="bottom"/>
          </w:tcPr>
          <w:p w14:paraId="04CA9219" w14:textId="034A73A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tcBorders>
              <w:top w:val="single" w:sz="4" w:space="0" w:color="auto"/>
            </w:tcBorders>
            <w:noWrap/>
            <w:vAlign w:val="bottom"/>
          </w:tcPr>
          <w:p w14:paraId="6A538E77" w14:textId="5A4375A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228D4CB7" w14:textId="69066DE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-1.69</w:t>
            </w:r>
          </w:p>
        </w:tc>
        <w:tc>
          <w:tcPr>
            <w:tcW w:w="555" w:type="pct"/>
            <w:tcBorders>
              <w:top w:val="single" w:sz="4" w:space="0" w:color="auto"/>
            </w:tcBorders>
            <w:noWrap/>
            <w:vAlign w:val="bottom"/>
          </w:tcPr>
          <w:p w14:paraId="21C4C806" w14:textId="36B311A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153A42DB" w14:textId="0EB9329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r>
      <w:tr w:rsidR="008C3862" w:rsidRPr="008C3862" w14:paraId="2FDFEDC4" w14:textId="77777777" w:rsidTr="00DB11CB">
        <w:trPr>
          <w:trHeight w:val="288"/>
          <w:jc w:val="center"/>
        </w:trPr>
        <w:tc>
          <w:tcPr>
            <w:tcW w:w="707" w:type="pct"/>
            <w:vMerge/>
          </w:tcPr>
          <w:p w14:paraId="2BC9C00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5D8C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Std.Dev</w:t>
            </w:r>
          </w:p>
        </w:tc>
        <w:tc>
          <w:tcPr>
            <w:tcW w:w="555" w:type="pct"/>
            <w:noWrap/>
            <w:vAlign w:val="bottom"/>
          </w:tcPr>
          <w:p w14:paraId="185ED6A2" w14:textId="71D6E5E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095CB5EF" w14:textId="5C3DE1D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44BC4453" w14:textId="4D0D23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05960E54" w14:textId="0C1813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68B06EC0" w14:textId="12B04D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5395AB78" w14:textId="1088866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1.47</w:t>
            </w:r>
          </w:p>
        </w:tc>
      </w:tr>
      <w:tr w:rsidR="008C3862" w:rsidRPr="008C3862" w14:paraId="639BC378" w14:textId="77777777" w:rsidTr="00DB11CB">
        <w:trPr>
          <w:trHeight w:val="288"/>
          <w:jc w:val="center"/>
        </w:trPr>
        <w:tc>
          <w:tcPr>
            <w:tcW w:w="707" w:type="pct"/>
            <w:vMerge/>
          </w:tcPr>
          <w:p w14:paraId="3CB143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7779AC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278D7B9" w14:textId="6098C4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-7.00</w:t>
            </w:r>
          </w:p>
        </w:tc>
        <w:tc>
          <w:tcPr>
            <w:tcW w:w="555" w:type="pct"/>
            <w:noWrap/>
            <w:vAlign w:val="bottom"/>
          </w:tcPr>
          <w:p w14:paraId="30F8A68E" w14:textId="5FA449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-0.55</w:t>
            </w:r>
          </w:p>
        </w:tc>
        <w:tc>
          <w:tcPr>
            <w:tcW w:w="555" w:type="pct"/>
            <w:noWrap/>
            <w:vAlign w:val="bottom"/>
          </w:tcPr>
          <w:p w14:paraId="4E1A60F7" w14:textId="3C957C7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6506B33A" w14:textId="4DD5553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c>
          <w:tcPr>
            <w:tcW w:w="555" w:type="pct"/>
            <w:noWrap/>
            <w:vAlign w:val="bottom"/>
          </w:tcPr>
          <w:p w14:paraId="4D16AD8F" w14:textId="0C32493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7A0D1998" w14:textId="002E91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r>
      <w:tr w:rsidR="008C3862" w:rsidRPr="008C3862" w14:paraId="40DA36F9" w14:textId="77777777" w:rsidTr="00DB11CB">
        <w:trPr>
          <w:trHeight w:val="288"/>
          <w:jc w:val="center"/>
        </w:trPr>
        <w:tc>
          <w:tcPr>
            <w:tcW w:w="707" w:type="pct"/>
            <w:vMerge/>
          </w:tcPr>
          <w:p w14:paraId="69A6B8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BF25BD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5BB969F8" w14:textId="158164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-3.88</w:t>
            </w:r>
          </w:p>
        </w:tc>
        <w:tc>
          <w:tcPr>
            <w:tcW w:w="555" w:type="pct"/>
            <w:noWrap/>
            <w:vAlign w:val="bottom"/>
          </w:tcPr>
          <w:p w14:paraId="73233166" w14:textId="1FE7CC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-0.02</w:t>
            </w:r>
          </w:p>
        </w:tc>
        <w:tc>
          <w:tcPr>
            <w:tcW w:w="555" w:type="pct"/>
            <w:noWrap/>
            <w:vAlign w:val="bottom"/>
          </w:tcPr>
          <w:p w14:paraId="282AFBE2" w14:textId="1A9A05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noWrap/>
            <w:vAlign w:val="bottom"/>
          </w:tcPr>
          <w:p w14:paraId="140DE140" w14:textId="21D519F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-3.69</w:t>
            </w:r>
          </w:p>
        </w:tc>
        <w:tc>
          <w:tcPr>
            <w:tcW w:w="555" w:type="pct"/>
            <w:noWrap/>
            <w:vAlign w:val="bottom"/>
          </w:tcPr>
          <w:p w14:paraId="7387070C" w14:textId="0751133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-1.50</w:t>
            </w:r>
          </w:p>
        </w:tc>
        <w:tc>
          <w:tcPr>
            <w:tcW w:w="555" w:type="pct"/>
            <w:noWrap/>
            <w:vAlign w:val="bottom"/>
          </w:tcPr>
          <w:p w14:paraId="1E265D69" w14:textId="4C5ABE3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-3.65</w:t>
            </w:r>
          </w:p>
        </w:tc>
      </w:tr>
      <w:tr w:rsidR="008C3862" w:rsidRPr="008C3862" w14:paraId="291CA739" w14:textId="77777777" w:rsidTr="00DB11CB">
        <w:trPr>
          <w:trHeight w:val="288"/>
          <w:jc w:val="center"/>
        </w:trPr>
        <w:tc>
          <w:tcPr>
            <w:tcW w:w="707" w:type="pct"/>
            <w:vMerge/>
          </w:tcPr>
          <w:p w14:paraId="0E7BC04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8C4B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6D2AAA3E" w14:textId="5040BF7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-3.15</w:t>
            </w:r>
          </w:p>
        </w:tc>
        <w:tc>
          <w:tcPr>
            <w:tcW w:w="555" w:type="pct"/>
            <w:noWrap/>
            <w:vAlign w:val="bottom"/>
          </w:tcPr>
          <w:p w14:paraId="18D1FF64" w14:textId="5EFD1C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0.27</w:t>
            </w:r>
          </w:p>
        </w:tc>
        <w:tc>
          <w:tcPr>
            <w:tcW w:w="555" w:type="pct"/>
            <w:noWrap/>
            <w:vAlign w:val="bottom"/>
          </w:tcPr>
          <w:p w14:paraId="4B3F6456" w14:textId="2F2836E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-0.90</w:t>
            </w:r>
          </w:p>
        </w:tc>
        <w:tc>
          <w:tcPr>
            <w:tcW w:w="555" w:type="pct"/>
            <w:noWrap/>
            <w:vAlign w:val="bottom"/>
          </w:tcPr>
          <w:p w14:paraId="59F91C3F" w14:textId="34CFA6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-2.97</w:t>
            </w:r>
          </w:p>
        </w:tc>
        <w:tc>
          <w:tcPr>
            <w:tcW w:w="555" w:type="pct"/>
            <w:noWrap/>
            <w:vAlign w:val="bottom"/>
          </w:tcPr>
          <w:p w14:paraId="44BD7108" w14:textId="1D22CC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-1.01</w:t>
            </w:r>
          </w:p>
        </w:tc>
        <w:tc>
          <w:tcPr>
            <w:tcW w:w="555" w:type="pct"/>
            <w:noWrap/>
            <w:vAlign w:val="bottom"/>
          </w:tcPr>
          <w:p w14:paraId="32A61912" w14:textId="5AFB859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-2.83</w:t>
            </w:r>
          </w:p>
        </w:tc>
      </w:tr>
      <w:tr w:rsidR="008C3862" w:rsidRPr="008C3862" w14:paraId="3ECE061F" w14:textId="77777777" w:rsidTr="00DB11CB">
        <w:trPr>
          <w:trHeight w:val="288"/>
          <w:jc w:val="center"/>
        </w:trPr>
        <w:tc>
          <w:tcPr>
            <w:tcW w:w="707" w:type="pct"/>
            <w:vMerge/>
          </w:tcPr>
          <w:p w14:paraId="4B480DD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64722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12039A50" w14:textId="7E419E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-2.14</w:t>
            </w:r>
          </w:p>
        </w:tc>
        <w:tc>
          <w:tcPr>
            <w:tcW w:w="555" w:type="pct"/>
            <w:noWrap/>
            <w:vAlign w:val="bottom"/>
          </w:tcPr>
          <w:p w14:paraId="2F43B4AC" w14:textId="367A70C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noWrap/>
            <w:vAlign w:val="bottom"/>
          </w:tcPr>
          <w:p w14:paraId="5376FA82" w14:textId="1244EF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167526C5" w14:textId="79A451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-1.64</w:t>
            </w:r>
          </w:p>
        </w:tc>
        <w:tc>
          <w:tcPr>
            <w:tcW w:w="555" w:type="pct"/>
            <w:noWrap/>
            <w:vAlign w:val="bottom"/>
          </w:tcPr>
          <w:p w14:paraId="275D095E" w14:textId="2FD9381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-0.21</w:t>
            </w:r>
          </w:p>
        </w:tc>
        <w:tc>
          <w:tcPr>
            <w:tcW w:w="555" w:type="pct"/>
            <w:noWrap/>
            <w:vAlign w:val="bottom"/>
          </w:tcPr>
          <w:p w14:paraId="373D1EA9" w14:textId="3B4A525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-1.70</w:t>
            </w:r>
          </w:p>
        </w:tc>
      </w:tr>
      <w:tr w:rsidR="008C3862" w:rsidRPr="008C3862" w14:paraId="2D543BEC" w14:textId="77777777" w:rsidTr="00DB11CB">
        <w:trPr>
          <w:trHeight w:val="288"/>
          <w:jc w:val="center"/>
        </w:trPr>
        <w:tc>
          <w:tcPr>
            <w:tcW w:w="707" w:type="pct"/>
            <w:vMerge/>
          </w:tcPr>
          <w:p w14:paraId="00CDAD1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6D76901D"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7883A849" w14:textId="2D4537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DDBF8B8" w14:textId="5366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2AE1A2F5" w14:textId="24E297C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noWrap/>
            <w:vAlign w:val="bottom"/>
          </w:tcPr>
          <w:p w14:paraId="2D354B13" w14:textId="23E69F1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-0.52</w:t>
            </w:r>
          </w:p>
        </w:tc>
        <w:tc>
          <w:tcPr>
            <w:tcW w:w="555" w:type="pct"/>
            <w:noWrap/>
            <w:vAlign w:val="bottom"/>
          </w:tcPr>
          <w:p w14:paraId="708DE8F9" w14:textId="617111D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F2F86D4" w14:textId="49C718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r>
      <w:tr w:rsidR="008C3862" w:rsidRPr="008C3862" w14:paraId="7B54E5FA" w14:textId="77777777" w:rsidTr="00DB11CB">
        <w:trPr>
          <w:trHeight w:val="288"/>
          <w:jc w:val="center"/>
        </w:trPr>
        <w:tc>
          <w:tcPr>
            <w:tcW w:w="707" w:type="pct"/>
            <w:vMerge/>
          </w:tcPr>
          <w:p w14:paraId="138B9C7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DFE18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4800060D" w14:textId="75F3E4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bottom w:val="nil"/>
            </w:tcBorders>
            <w:noWrap/>
            <w:vAlign w:val="bottom"/>
          </w:tcPr>
          <w:p w14:paraId="43F5093F" w14:textId="289D5A0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1.07</w:t>
            </w:r>
          </w:p>
        </w:tc>
        <w:tc>
          <w:tcPr>
            <w:tcW w:w="555" w:type="pct"/>
            <w:tcBorders>
              <w:bottom w:val="nil"/>
            </w:tcBorders>
            <w:noWrap/>
            <w:vAlign w:val="bottom"/>
          </w:tcPr>
          <w:p w14:paraId="2A709EA3" w14:textId="3793720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tcBorders>
              <w:bottom w:val="nil"/>
            </w:tcBorders>
            <w:noWrap/>
            <w:vAlign w:val="bottom"/>
          </w:tcPr>
          <w:p w14:paraId="3D82AA82" w14:textId="2E89FB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tcBorders>
              <w:bottom w:val="nil"/>
            </w:tcBorders>
            <w:noWrap/>
            <w:vAlign w:val="bottom"/>
          </w:tcPr>
          <w:p w14:paraId="58D40827" w14:textId="7E81C3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0.47</w:t>
            </w:r>
          </w:p>
        </w:tc>
        <w:tc>
          <w:tcPr>
            <w:tcW w:w="555" w:type="pct"/>
            <w:tcBorders>
              <w:bottom w:val="nil"/>
            </w:tcBorders>
            <w:noWrap/>
            <w:vAlign w:val="bottom"/>
          </w:tcPr>
          <w:p w14:paraId="5949B295" w14:textId="53415DB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0.24</w:t>
            </w:r>
          </w:p>
        </w:tc>
      </w:tr>
      <w:tr w:rsidR="008C3862" w:rsidRPr="008C3862" w14:paraId="12FB9F27" w14:textId="77777777" w:rsidTr="00DB11CB">
        <w:trPr>
          <w:trHeight w:val="288"/>
          <w:jc w:val="center"/>
        </w:trPr>
        <w:tc>
          <w:tcPr>
            <w:tcW w:w="707" w:type="pct"/>
            <w:vMerge/>
            <w:tcBorders>
              <w:bottom w:val="single" w:sz="4" w:space="0" w:color="auto"/>
            </w:tcBorders>
          </w:tcPr>
          <w:p w14:paraId="03079E9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565B903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1B8A93D" w14:textId="0DB467C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74413B0F" w14:textId="5CFE2FA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0583AD9B" w14:textId="1E763AB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c>
          <w:tcPr>
            <w:tcW w:w="555" w:type="pct"/>
            <w:tcBorders>
              <w:top w:val="nil"/>
              <w:bottom w:val="single" w:sz="4" w:space="0" w:color="auto"/>
            </w:tcBorders>
            <w:noWrap/>
            <w:vAlign w:val="bottom"/>
          </w:tcPr>
          <w:p w14:paraId="27A7D03A" w14:textId="38B812D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tcBorders>
              <w:top w:val="nil"/>
              <w:bottom w:val="single" w:sz="4" w:space="0" w:color="auto"/>
            </w:tcBorders>
            <w:noWrap/>
            <w:vAlign w:val="bottom"/>
          </w:tcPr>
          <w:p w14:paraId="6BEC0E65" w14:textId="08B6B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1.35</w:t>
            </w:r>
          </w:p>
        </w:tc>
        <w:tc>
          <w:tcPr>
            <w:tcW w:w="555" w:type="pct"/>
            <w:tcBorders>
              <w:top w:val="nil"/>
              <w:bottom w:val="single" w:sz="4" w:space="0" w:color="auto"/>
            </w:tcBorders>
            <w:noWrap/>
            <w:vAlign w:val="bottom"/>
          </w:tcPr>
          <w:p w14:paraId="59F123EA" w14:textId="63C6F91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1.23</w:t>
            </w:r>
          </w:p>
        </w:tc>
      </w:tr>
      <w:tr w:rsidR="008C3862" w:rsidRPr="008C3862"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E3F12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6A8A589" w14:textId="634FCD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top w:val="single" w:sz="4" w:space="0" w:color="auto"/>
            </w:tcBorders>
            <w:noWrap/>
            <w:vAlign w:val="bottom"/>
          </w:tcPr>
          <w:p w14:paraId="6EE37692" w14:textId="079A5D1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0.86</w:t>
            </w:r>
          </w:p>
        </w:tc>
        <w:tc>
          <w:tcPr>
            <w:tcW w:w="555" w:type="pct"/>
            <w:tcBorders>
              <w:top w:val="single" w:sz="4" w:space="0" w:color="auto"/>
            </w:tcBorders>
            <w:noWrap/>
            <w:vAlign w:val="bottom"/>
          </w:tcPr>
          <w:p w14:paraId="2748BE45" w14:textId="47F1730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top w:val="single" w:sz="4" w:space="0" w:color="auto"/>
            </w:tcBorders>
            <w:noWrap/>
            <w:vAlign w:val="bottom"/>
          </w:tcPr>
          <w:p w14:paraId="2CB82107" w14:textId="14D788B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tcBorders>
              <w:top w:val="single" w:sz="4" w:space="0" w:color="auto"/>
            </w:tcBorders>
            <w:noWrap/>
            <w:vAlign w:val="bottom"/>
          </w:tcPr>
          <w:p w14:paraId="2ED7D9B8" w14:textId="2BA3FFB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0.40</w:t>
            </w:r>
          </w:p>
        </w:tc>
        <w:tc>
          <w:tcPr>
            <w:tcW w:w="555" w:type="pct"/>
            <w:tcBorders>
              <w:top w:val="single" w:sz="4" w:space="0" w:color="auto"/>
            </w:tcBorders>
            <w:noWrap/>
            <w:vAlign w:val="bottom"/>
          </w:tcPr>
          <w:p w14:paraId="29C828F5" w14:textId="4D96BE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r>
      <w:tr w:rsidR="008C3862" w:rsidRPr="008C3862" w14:paraId="71E64982" w14:textId="77777777" w:rsidTr="00DB11CB">
        <w:trPr>
          <w:trHeight w:val="288"/>
          <w:jc w:val="center"/>
        </w:trPr>
        <w:tc>
          <w:tcPr>
            <w:tcW w:w="707" w:type="pct"/>
            <w:vMerge/>
          </w:tcPr>
          <w:p w14:paraId="425AD25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144D92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Not clear</w:t>
            </w:r>
          </w:p>
        </w:tc>
        <w:tc>
          <w:tcPr>
            <w:tcW w:w="555" w:type="pct"/>
            <w:noWrap/>
            <w:vAlign w:val="bottom"/>
          </w:tcPr>
          <w:p w14:paraId="394C97AC" w14:textId="2B22300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4A6372C8" w14:textId="5998BAC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0.12</w:t>
            </w:r>
          </w:p>
        </w:tc>
        <w:tc>
          <w:tcPr>
            <w:tcW w:w="555" w:type="pct"/>
            <w:noWrap/>
            <w:vAlign w:val="bottom"/>
          </w:tcPr>
          <w:p w14:paraId="64373F91" w14:textId="53416BE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0.35</w:t>
            </w:r>
          </w:p>
        </w:tc>
        <w:tc>
          <w:tcPr>
            <w:tcW w:w="555" w:type="pct"/>
            <w:noWrap/>
            <w:vAlign w:val="bottom"/>
          </w:tcPr>
          <w:p w14:paraId="368E8082" w14:textId="0FD49A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0.09</w:t>
            </w:r>
          </w:p>
        </w:tc>
        <w:tc>
          <w:tcPr>
            <w:tcW w:w="555" w:type="pct"/>
            <w:noWrap/>
            <w:vAlign w:val="bottom"/>
          </w:tcPr>
          <w:p w14:paraId="13E4C51C" w14:textId="6A47C65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0.19</w:t>
            </w:r>
          </w:p>
        </w:tc>
        <w:tc>
          <w:tcPr>
            <w:tcW w:w="555" w:type="pct"/>
            <w:noWrap/>
            <w:vAlign w:val="bottom"/>
          </w:tcPr>
          <w:p w14:paraId="4A6A7A65" w14:textId="5E91E94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0.14</w:t>
            </w:r>
          </w:p>
        </w:tc>
      </w:tr>
      <w:tr w:rsidR="008C3862" w:rsidRPr="008C3862" w14:paraId="0094963B" w14:textId="77777777" w:rsidTr="00DB11CB">
        <w:trPr>
          <w:trHeight w:val="288"/>
          <w:jc w:val="center"/>
        </w:trPr>
        <w:tc>
          <w:tcPr>
            <w:tcW w:w="707" w:type="pct"/>
            <w:vMerge/>
          </w:tcPr>
          <w:p w14:paraId="2A9EF1B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EACE70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worse (share)</w:t>
            </w:r>
          </w:p>
        </w:tc>
        <w:tc>
          <w:tcPr>
            <w:tcW w:w="555" w:type="pct"/>
            <w:noWrap/>
            <w:vAlign w:val="bottom"/>
          </w:tcPr>
          <w:p w14:paraId="3A28E68B" w14:textId="1EB0110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4E212FE5" w14:textId="638B170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0.01</w:t>
            </w:r>
          </w:p>
        </w:tc>
        <w:tc>
          <w:tcPr>
            <w:tcW w:w="555" w:type="pct"/>
            <w:noWrap/>
            <w:vAlign w:val="bottom"/>
          </w:tcPr>
          <w:p w14:paraId="6A375661" w14:textId="69FE882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67F9C08C" w14:textId="64BA5D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735C979E" w14:textId="5CB3BB1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0.41</w:t>
            </w:r>
          </w:p>
        </w:tc>
        <w:tc>
          <w:tcPr>
            <w:tcW w:w="555" w:type="pct"/>
            <w:noWrap/>
            <w:vAlign w:val="bottom"/>
          </w:tcPr>
          <w:p w14:paraId="423183A8" w14:textId="761D9D4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0.66</w:t>
            </w:r>
          </w:p>
        </w:tc>
      </w:tr>
      <w:tr w:rsidR="008C3862" w:rsidRPr="008C3862" w14:paraId="511431DA" w14:textId="77777777" w:rsidTr="00DB11CB">
        <w:trPr>
          <w:trHeight w:val="288"/>
          <w:jc w:val="center"/>
        </w:trPr>
        <w:tc>
          <w:tcPr>
            <w:tcW w:w="707" w:type="pct"/>
            <w:vMerge/>
          </w:tcPr>
          <w:p w14:paraId="5F5412E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764F31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Number of cells</w:t>
            </w:r>
          </w:p>
        </w:tc>
        <w:tc>
          <w:tcPr>
            <w:tcW w:w="555" w:type="pct"/>
            <w:noWrap/>
            <w:vAlign w:val="bottom"/>
          </w:tcPr>
          <w:p w14:paraId="36CF9FBD" w14:textId="692775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562FE755" w14:textId="29D564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06CA8146" w14:textId="7A6D6CD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1CE024B" w14:textId="52F668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773AC2FF" w14:textId="5210E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457A2FB" w14:textId="6D7EB18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r>
    </w:tbl>
    <w:p w14:paraId="64B9E6F3" w14:textId="77777777" w:rsidR="00FD1472" w:rsidRPr="0089482E" w:rsidRDefault="00FD1472" w:rsidP="00E07BB5">
      <w:pPr>
        <w:jc w:val="both"/>
      </w:pPr>
    </w:p>
    <w:p w14:paraId="680F382E" w14:textId="6490032D" w:rsidR="00EA7E7B" w:rsidRPr="00C60093" w:rsidRDefault="00FD0DD5" w:rsidP="00C60093">
      <w:pPr>
        <w:rPr>
          <w:rFonts w:ascii="Gill Sans MT" w:hAnsi="Gill Sans MT"/>
        </w:rPr>
      </w:pPr>
      <w:r w:rsidRPr="0089482E">
        <w:rPr>
          <w:rFonts w:ascii="Gill Sans MT" w:hAnsi="Gill Sans MT"/>
        </w:rPr>
        <w:t xml:space="preserve">Figure </w:t>
      </w:r>
      <w:r w:rsidR="00C60093" w:rsidRPr="0089482E">
        <w:rPr>
          <w:rFonts w:ascii="Gill Sans MT" w:hAnsi="Gill Sans MT"/>
        </w:rPr>
        <w:t>3</w:t>
      </w:r>
      <w:r w:rsidRPr="0089482E">
        <w:rPr>
          <w:rFonts w:ascii="Gill Sans MT" w:hAnsi="Gill Sans MT"/>
        </w:rPr>
        <w:t xml:space="preserve"> shows the</w:t>
      </w:r>
      <w:r w:rsidRPr="00C60093">
        <w:rPr>
          <w:rFonts w:ascii="Gill Sans MT" w:hAnsi="Gill Sans MT"/>
        </w:rPr>
        <w:t xml:space="preserve"> spatial distribution of willingness to pay classifications </w:t>
      </w:r>
      <w:r w:rsidR="00EE27BD" w:rsidRPr="00C60093">
        <w:rPr>
          <w:rFonts w:ascii="Gill Sans MT" w:hAnsi="Gill Sans MT"/>
        </w:rPr>
        <w:t xml:space="preserve">categorizing strategies on </w:t>
      </w:r>
      <w:r w:rsidR="002942E5" w:rsidRPr="00C60093">
        <w:rPr>
          <w:rFonts w:ascii="Gill Sans MT" w:hAnsi="Gill Sans MT"/>
        </w:rPr>
        <w:t xml:space="preserve">wheat yield </w:t>
      </w:r>
      <w:r w:rsidR="00EE27BD" w:rsidRPr="00C60093">
        <w:rPr>
          <w:rFonts w:ascii="Gill Sans MT" w:hAnsi="Gill Sans MT"/>
        </w:rPr>
        <w:t xml:space="preserve">whether they are worse, </w:t>
      </w:r>
      <w:proofErr w:type="gramStart"/>
      <w:r w:rsidR="00EE27BD" w:rsidRPr="00C60093">
        <w:rPr>
          <w:rFonts w:ascii="Gill Sans MT" w:hAnsi="Gill Sans MT"/>
        </w:rPr>
        <w:t>better</w:t>
      </w:r>
      <w:proofErr w:type="gramEnd"/>
      <w:r w:rsidR="00EE27BD" w:rsidRPr="00C60093">
        <w:rPr>
          <w:rFonts w:ascii="Gill Sans MT" w:hAnsi="Gill Sans MT"/>
        </w:rPr>
        <w:t xml:space="preserve"> or worse</w:t>
      </w:r>
      <w:r w:rsidR="00C1368C">
        <w:rPr>
          <w:rFonts w:ascii="Gill Sans MT" w:hAnsi="Gill Sans MT"/>
        </w:rPr>
        <w:t>,</w:t>
      </w:r>
      <w:r w:rsidR="00EE27BD" w:rsidRPr="00C60093">
        <w:rPr>
          <w:rFonts w:ascii="Gill Sans MT" w:hAnsi="Gill Sans MT"/>
        </w:rPr>
        <w:t xml:space="preserve"> and better than the fixed long rice planting strategy. </w:t>
      </w:r>
      <w:r w:rsidR="00EC6781" w:rsidRPr="00C60093">
        <w:rPr>
          <w:rFonts w:ascii="Gill Sans MT" w:hAnsi="Gill Sans MT"/>
        </w:rPr>
        <w:t xml:space="preserve">Fixed planting of a medium duration rice variety seems to be the best strategy to ensure higher wheat yields across all locations </w:t>
      </w:r>
      <w:r w:rsidR="007F4DE7">
        <w:rPr>
          <w:rFonts w:ascii="Gill Sans MT" w:hAnsi="Gill Sans MT"/>
        </w:rPr>
        <w:t>most locations in IGP except the northwestern side where</w:t>
      </w:r>
      <w:r w:rsidR="00C44BE4">
        <w:rPr>
          <w:rFonts w:ascii="Gill Sans MT" w:hAnsi="Gill Sans MT"/>
        </w:rPr>
        <w:t xml:space="preserve"> one would be indifferent (12%)</w:t>
      </w:r>
      <w:r w:rsidR="00EC6781" w:rsidRPr="00C60093">
        <w:rPr>
          <w:rFonts w:ascii="Gill Sans MT" w:hAnsi="Gill Sans MT"/>
        </w:rPr>
        <w:t xml:space="preserve">. </w:t>
      </w:r>
    </w:p>
    <w:p w14:paraId="189BE796" w14:textId="301022B6" w:rsidR="00EA7E7B" w:rsidRDefault="00EA7E7B" w:rsidP="00014687">
      <w:pPr>
        <w:rPr>
          <w:rFonts w:ascii="Gill Sans MT" w:hAnsi="Gill Sans MT"/>
          <w:highlight w:val="yellow"/>
        </w:rPr>
      </w:pPr>
    </w:p>
    <w:p w14:paraId="0983A439" w14:textId="6BF26217" w:rsidR="000F5A64" w:rsidRDefault="008A20D8" w:rsidP="003F509D">
      <w:pPr>
        <w:rPr>
          <w:rFonts w:ascii="Gill Sans MT" w:hAnsi="Gill Sans MT"/>
        </w:rPr>
      </w:pPr>
      <w:r>
        <w:rPr>
          <w:rFonts w:ascii="Gill Sans MT" w:hAnsi="Gill Sans MT"/>
          <w:noProof/>
        </w:rPr>
        <w:drawing>
          <wp:inline distT="0" distB="0" distL="0" distR="0" wp14:anchorId="0E9E3040" wp14:editId="15E8659B">
            <wp:extent cx="5507665" cy="6816823"/>
            <wp:effectExtent l="0" t="0" r="0" b="3175"/>
            <wp:docPr id="1307038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Default="009B5072" w:rsidP="009B5072">
      <w:pPr>
        <w:rPr>
          <w:rFonts w:ascii="Gill Sans MT" w:hAnsi="Gill Sans MT"/>
        </w:rPr>
      </w:pPr>
      <w:r w:rsidRPr="0089482E">
        <w:rPr>
          <w:rFonts w:ascii="Gill Sans MT" w:hAnsi="Gill Sans MT"/>
        </w:rPr>
        <w:t>Figure 3: Willingness to pay (wheat yield t/ha) for the strategy against a fixed long duration variety reference strategy using second order stochastic dominance</w:t>
      </w:r>
      <w:r>
        <w:rPr>
          <w:rFonts w:ascii="Gill Sans MT" w:hAnsi="Gill Sans MT"/>
        </w:rPr>
        <w:t xml:space="preserve">. </w:t>
      </w:r>
    </w:p>
    <w:p w14:paraId="17F3CB7B" w14:textId="77777777" w:rsidR="005635F1" w:rsidRDefault="005635F1">
      <w:pPr>
        <w:spacing w:line="259" w:lineRule="auto"/>
        <w:rPr>
          <w:rFonts w:eastAsiaTheme="majorEastAsia" w:cstheme="majorBidi"/>
          <w:b/>
          <w:szCs w:val="26"/>
        </w:rPr>
      </w:pPr>
      <w:r>
        <w:br w:type="page"/>
      </w:r>
    </w:p>
    <w:p w14:paraId="55390DBF" w14:textId="6CD6B1D0" w:rsidR="005635F1" w:rsidRDefault="005635F1" w:rsidP="007C7F80">
      <w:pPr>
        <w:rPr>
          <w:rFonts w:eastAsiaTheme="majorEastAsia" w:cstheme="majorBidi"/>
          <w:b/>
          <w:szCs w:val="26"/>
        </w:rPr>
      </w:pPr>
    </w:p>
    <w:p w14:paraId="53C384A5" w14:textId="7ED1E487" w:rsidR="00CA6B83" w:rsidRDefault="0024547E" w:rsidP="008A20D8">
      <w:pPr>
        <w:pStyle w:val="Heading2"/>
      </w:pPr>
      <w:r w:rsidRPr="004B0475">
        <w:t>3.</w:t>
      </w:r>
      <w:r w:rsidR="00A85838">
        <w:t>3</w:t>
      </w:r>
      <w:r w:rsidRPr="004B0475">
        <w:t xml:space="preserve">. </w:t>
      </w:r>
      <w:r w:rsidR="00CA6B83" w:rsidRPr="004B0475">
        <w:t>System-wide</w:t>
      </w:r>
      <w:r w:rsidR="005919C9" w:rsidRPr="004B0475">
        <w:t xml:space="preserve"> </w:t>
      </w:r>
      <w:r w:rsidR="00AB3F58">
        <w:t xml:space="preserve">economic benefits </w:t>
      </w:r>
      <w:r w:rsidR="005919C9" w:rsidRPr="004B0475">
        <w:t xml:space="preserve">for </w:t>
      </w:r>
      <w:r w:rsidR="00523BC2" w:rsidRPr="004B0475">
        <w:t xml:space="preserve">a </w:t>
      </w:r>
      <w:r w:rsidR="005919C9" w:rsidRPr="004B0475">
        <w:t>risk averse farmer</w:t>
      </w:r>
    </w:p>
    <w:p w14:paraId="6834F6FE" w14:textId="77777777" w:rsidR="009639B7" w:rsidRDefault="009639B7" w:rsidP="009639B7"/>
    <w:p w14:paraId="501D4D9A" w14:textId="5CA8DCD5" w:rsidR="009639B7" w:rsidRPr="009639B7" w:rsidRDefault="009639B7" w:rsidP="009639B7">
      <w:pPr>
        <w:pStyle w:val="Heading3"/>
      </w:pPr>
      <w:r>
        <w:t>3.3.1. Revenues</w:t>
      </w:r>
    </w:p>
    <w:p w14:paraId="30F69249" w14:textId="4AE546A8" w:rsidR="00B3217B" w:rsidRPr="007C7F80" w:rsidRDefault="007A54AA" w:rsidP="002B6E4A">
      <w:pPr>
        <w:jc w:val="both"/>
        <w:rPr>
          <w:rFonts w:ascii="Gill Sans MT" w:hAnsi="Gill Sans MT"/>
        </w:rPr>
      </w:pPr>
      <w:r w:rsidRPr="007C7F80">
        <w:rPr>
          <w:rFonts w:ascii="Gill Sans MT" w:hAnsi="Gill Sans MT"/>
        </w:rPr>
        <w:t>The approach involves</w:t>
      </w:r>
      <w:r w:rsidR="00667E8D" w:rsidRPr="007C7F80">
        <w:rPr>
          <w:rFonts w:ascii="Gill Sans MT" w:hAnsi="Gill Sans MT"/>
        </w:rPr>
        <w:t xml:space="preserve"> us</w:t>
      </w:r>
      <w:r w:rsidRPr="007C7F80">
        <w:rPr>
          <w:rFonts w:ascii="Gill Sans MT" w:hAnsi="Gill Sans MT"/>
        </w:rPr>
        <w:t xml:space="preserve">ing </w:t>
      </w:r>
      <w:r w:rsidR="00877A92" w:rsidRPr="007C7F80">
        <w:rPr>
          <w:rFonts w:ascii="Gill Sans MT" w:hAnsi="Gill Sans MT"/>
        </w:rPr>
        <w:t>pixel level</w:t>
      </w:r>
      <w:r w:rsidR="00EE7F26" w:rsidRPr="007C7F80">
        <w:rPr>
          <w:rFonts w:ascii="Gill Sans MT" w:hAnsi="Gill Sans MT"/>
        </w:rPr>
        <w:t xml:space="preserve"> prices of rice and wheat</w:t>
      </w:r>
      <w:r w:rsidR="00877A92" w:rsidRPr="007C7F80">
        <w:rPr>
          <w:rFonts w:ascii="Gill Sans MT" w:hAnsi="Gill Sans MT"/>
        </w:rPr>
        <w:t xml:space="preserve"> </w:t>
      </w:r>
      <w:r w:rsidR="00EE7F26" w:rsidRPr="007C7F80">
        <w:rPr>
          <w:rFonts w:ascii="Gill Sans MT" w:hAnsi="Gill Sans MT"/>
        </w:rPr>
        <w:t xml:space="preserve">to compute the </w:t>
      </w:r>
      <w:r w:rsidR="00877A92" w:rsidRPr="007C7F80">
        <w:rPr>
          <w:rFonts w:ascii="Gill Sans MT" w:hAnsi="Gill Sans MT"/>
        </w:rPr>
        <w:t>revenues</w:t>
      </w:r>
      <w:r w:rsidR="00EE7F26" w:rsidRPr="007C7F80">
        <w:rPr>
          <w:rFonts w:ascii="Gill Sans MT" w:hAnsi="Gill Sans MT"/>
        </w:rPr>
        <w:t xml:space="preserve"> </w:t>
      </w:r>
      <w:r w:rsidR="00645DF0" w:rsidRPr="007C7F80">
        <w:rPr>
          <w:rFonts w:ascii="Gill Sans MT" w:hAnsi="Gill Sans MT"/>
        </w:rPr>
        <w:t xml:space="preserve">of following each of the scenarios. </w:t>
      </w:r>
      <w:r w:rsidR="00781527" w:rsidRPr="007C7F80">
        <w:rPr>
          <w:rFonts w:ascii="Gill Sans MT" w:hAnsi="Gill Sans MT"/>
        </w:rPr>
        <w:t xml:space="preserve">The pixel level prices are obtained by </w:t>
      </w:r>
      <w:r w:rsidR="00834CC8" w:rsidRPr="007C7F80">
        <w:rPr>
          <w:rFonts w:ascii="Gill Sans MT" w:hAnsi="Gill Sans MT"/>
        </w:rPr>
        <w:t xml:space="preserve">interpolating prices from the Landscape Diagnostic Survey (LDS) for 2017/18 </w:t>
      </w:r>
      <w:r w:rsidR="00A607C1" w:rsidRPr="007C7F80">
        <w:rPr>
          <w:rFonts w:ascii="Gill Sans MT" w:hAnsi="Gill Sans MT"/>
        </w:rPr>
        <w:t xml:space="preserve">season. </w:t>
      </w:r>
      <w:r w:rsidR="00645DF0" w:rsidRPr="007C7F80">
        <w:rPr>
          <w:rFonts w:ascii="Gill Sans MT" w:hAnsi="Gill Sans MT"/>
        </w:rPr>
        <w:t xml:space="preserve">We then use these economic indicators in the stochastic comparisons. </w:t>
      </w:r>
      <w:r w:rsidR="00897421" w:rsidRPr="007C7F80">
        <w:rPr>
          <w:rFonts w:ascii="Gill Sans MT" w:hAnsi="Gill Sans MT"/>
        </w:rPr>
        <w:t xml:space="preserve">Table </w:t>
      </w:r>
      <w:r w:rsidR="00CF209B">
        <w:rPr>
          <w:rFonts w:ascii="Gill Sans MT" w:hAnsi="Gill Sans MT"/>
        </w:rPr>
        <w:t>5</w:t>
      </w:r>
      <w:r w:rsidR="00897421" w:rsidRPr="007C7F80">
        <w:rPr>
          <w:rFonts w:ascii="Gill Sans MT" w:hAnsi="Gill Sans MT"/>
        </w:rPr>
        <w:t xml:space="preserve"> shows the descriptive statistics for the willingness to pay bounds. Starting with the percentage of pixels that would benefit from each of the scenarios as compared to the baseline, </w:t>
      </w:r>
      <w:r w:rsidR="00E02E87" w:rsidRPr="007C7F80">
        <w:rPr>
          <w:rFonts w:ascii="Gill Sans MT" w:hAnsi="Gill Sans MT"/>
        </w:rPr>
        <w:t>the statistics rows show that</w:t>
      </w:r>
      <w:r w:rsidR="00322B9B" w:rsidRPr="007C7F80">
        <w:rPr>
          <w:rFonts w:ascii="Gill Sans MT" w:hAnsi="Gill Sans MT"/>
        </w:rPr>
        <w:t xml:space="preserve"> strategies are worse for farmers across most of the pixels are</w:t>
      </w:r>
      <w:r w:rsidR="00E02E87" w:rsidRPr="007C7F80">
        <w:rPr>
          <w:rFonts w:ascii="Gill Sans MT" w:hAnsi="Gill Sans MT"/>
        </w:rPr>
        <w:t xml:space="preserve"> farmer practice</w:t>
      </w:r>
      <w:r w:rsidR="005F397F" w:rsidRPr="007C7F80">
        <w:rPr>
          <w:rFonts w:ascii="Gill Sans MT" w:hAnsi="Gill Sans MT"/>
        </w:rPr>
        <w:t xml:space="preserve"> (column 3)</w:t>
      </w:r>
      <w:r w:rsidR="003B12F8" w:rsidRPr="007C7F80">
        <w:rPr>
          <w:rFonts w:ascii="Gill Sans MT" w:hAnsi="Gill Sans MT"/>
        </w:rPr>
        <w:t xml:space="preserve"> with 78% losing</w:t>
      </w:r>
      <w:r w:rsidR="00E02E87" w:rsidRPr="007C7F80">
        <w:rPr>
          <w:rFonts w:ascii="Gill Sans MT" w:hAnsi="Gill Sans MT"/>
        </w:rPr>
        <w:t xml:space="preserve"> and </w:t>
      </w:r>
      <w:r w:rsidR="005F397F" w:rsidRPr="007C7F80">
        <w:rPr>
          <w:rFonts w:ascii="Gill Sans MT" w:hAnsi="Gill Sans MT"/>
        </w:rPr>
        <w:t xml:space="preserve">onset medium with constrained irrigation </w:t>
      </w:r>
      <w:r w:rsidR="009C2A02" w:rsidRPr="007C7F80">
        <w:rPr>
          <w:rFonts w:ascii="Gill Sans MT" w:hAnsi="Gill Sans MT"/>
        </w:rPr>
        <w:t>(column 8)</w:t>
      </w:r>
      <w:r w:rsidR="003B12F8" w:rsidRPr="007C7F80">
        <w:rPr>
          <w:rFonts w:ascii="Gill Sans MT" w:hAnsi="Gill Sans MT"/>
        </w:rPr>
        <w:t xml:space="preserve"> with 49% losing. </w:t>
      </w:r>
      <w:r w:rsidR="00A04997" w:rsidRPr="007C7F80">
        <w:rPr>
          <w:rFonts w:ascii="Gill Sans MT" w:hAnsi="Gill Sans MT"/>
        </w:rPr>
        <w:t xml:space="preserve">These results are </w:t>
      </w:r>
      <w:proofErr w:type="gramStart"/>
      <w:r w:rsidR="00A04997" w:rsidRPr="007C7F80">
        <w:rPr>
          <w:rFonts w:ascii="Gill Sans MT" w:hAnsi="Gill Sans MT"/>
        </w:rPr>
        <w:t>similar to</w:t>
      </w:r>
      <w:proofErr w:type="gramEnd"/>
      <w:r w:rsidR="00A04997" w:rsidRPr="007C7F80">
        <w:rPr>
          <w:rFonts w:ascii="Gill Sans MT" w:hAnsi="Gill Sans MT"/>
        </w:rPr>
        <w:t xml:space="preserve"> those for rice.</w:t>
      </w:r>
    </w:p>
    <w:p w14:paraId="0F7C41C1" w14:textId="4CBFA488" w:rsidR="00741AB0" w:rsidRPr="00CF209B" w:rsidRDefault="00227D5B" w:rsidP="00CF209B">
      <w:pPr>
        <w:rPr>
          <w:rFonts w:ascii="Gill Sans MT" w:hAnsi="Gill Sans MT"/>
        </w:rPr>
      </w:pPr>
      <w:r w:rsidRPr="007C7F80">
        <w:rPr>
          <w:rFonts w:ascii="Gill Sans MT" w:hAnsi="Gill Sans MT"/>
        </w:rPr>
        <w:t>Table</w:t>
      </w:r>
      <w:r w:rsidR="00861E3C" w:rsidRPr="007C7F80">
        <w:rPr>
          <w:rFonts w:ascii="Gill Sans MT" w:hAnsi="Gill Sans MT"/>
        </w:rPr>
        <w:t xml:space="preserve"> </w:t>
      </w:r>
      <w:r w:rsidR="00CF209B">
        <w:rPr>
          <w:rFonts w:ascii="Gill Sans MT" w:hAnsi="Gill Sans MT"/>
        </w:rPr>
        <w:t>5</w:t>
      </w:r>
      <w:r w:rsidRPr="007C7F80">
        <w:rPr>
          <w:rFonts w:ascii="Gill Sans MT" w:hAnsi="Gill Sans MT"/>
        </w:rPr>
        <w:t xml:space="preserve">: </w:t>
      </w:r>
      <w:r w:rsidR="00D472F3" w:rsidRPr="007C7F80">
        <w:rPr>
          <w:rFonts w:ascii="Gill Sans MT" w:hAnsi="Gill Sans MT"/>
        </w:rPr>
        <w:t>Gross r</w:t>
      </w:r>
      <w:r w:rsidRPr="007C7F80">
        <w:rPr>
          <w:rFonts w:ascii="Gill Sans MT" w:hAnsi="Gill Sans MT"/>
        </w:rPr>
        <w:t xml:space="preserve">evenue </w:t>
      </w:r>
      <w:r w:rsidR="003A2ECA" w:rsidRPr="007C7F80">
        <w:rPr>
          <w:rFonts w:ascii="Gill Sans MT" w:hAnsi="Gill Sans MT"/>
        </w:rPr>
        <w:t>WTP (</w:t>
      </w:r>
      <w:r w:rsidR="00AB783A">
        <w:rPr>
          <w:rFonts w:ascii="Gill Sans MT" w:hAnsi="Gill Sans MT"/>
        </w:rPr>
        <w:t>thousand</w:t>
      </w:r>
      <w:r w:rsidR="003A2ECA" w:rsidRPr="007C7F80">
        <w:rPr>
          <w:rFonts w:ascii="Gill Sans MT" w:hAnsi="Gill Sans MT"/>
        </w:rPr>
        <w:t>/ha)</w:t>
      </w:r>
      <w:r w:rsidR="00D472F3" w:rsidRPr="007C7F80">
        <w:rPr>
          <w:rFonts w:ascii="Gill Sans MT" w:hAnsi="Gill Sans MT"/>
        </w:rPr>
        <w:t xml:space="preserve"> </w:t>
      </w:r>
      <w:r w:rsidR="00D472F3" w:rsidRPr="007C7F80">
        <w:rPr>
          <w:rFonts w:ascii="Gill Sans MT" w:hAnsi="Gill Sans MT"/>
          <w:b/>
          <w:bCs/>
        </w:rPr>
        <w:t>bounds</w:t>
      </w:r>
      <w:r w:rsidR="00D472F3" w:rsidRPr="007C7F80">
        <w:rPr>
          <w:rFonts w:ascii="Gill Sans MT" w:hAnsi="Gill Sans MT"/>
        </w:rPr>
        <w:t xml:space="preserve"> with fixed long as </w:t>
      </w:r>
      <w:proofErr w:type="gramStart"/>
      <w:r w:rsidR="00D472F3" w:rsidRPr="007C7F80">
        <w:rPr>
          <w:rFonts w:ascii="Gill Sans MT" w:hAnsi="Gill Sans MT"/>
        </w:rPr>
        <w:t>baseline</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743470"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00557796"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69D96FEF"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55A817B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2CA395D0"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AB71279"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7C4C717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1BAAB7D5"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6B37EE" w:rsidRPr="00743470" w14:paraId="1761DF2E" w14:textId="77777777" w:rsidTr="004E1BD0">
        <w:trPr>
          <w:trHeight w:val="288"/>
          <w:jc w:val="center"/>
        </w:trPr>
        <w:tc>
          <w:tcPr>
            <w:tcW w:w="707" w:type="pct"/>
            <w:vMerge w:val="restart"/>
          </w:tcPr>
          <w:p w14:paraId="6591318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0E250B4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3E2EDF2A" w14:textId="6FC90521" w:rsidR="006B37EE" w:rsidRPr="00743470" w:rsidRDefault="006B37EE" w:rsidP="006B37EE">
            <w:pPr>
              <w:spacing w:line="240" w:lineRule="auto"/>
              <w:jc w:val="right"/>
              <w:rPr>
                <w:rFonts w:ascii="Gill Sans MT" w:hAnsi="Gill Sans MT" w:cs="Calibri"/>
                <w:color w:val="000000"/>
                <w:sz w:val="20"/>
                <w:szCs w:val="20"/>
              </w:rPr>
            </w:pPr>
            <w:ins w:id="116" w:author="MKONDIWA, Maxwell (CIMMYT-India)" w:date="2023-08-13T11:02:00Z">
              <w:r w:rsidRPr="00743470">
                <w:rPr>
                  <w:rFonts w:ascii="Gill Sans MT" w:hAnsi="Gill Sans MT" w:cs="Calibri"/>
                  <w:color w:val="000000"/>
                  <w:sz w:val="20"/>
                  <w:szCs w:val="20"/>
                  <w:rPrChange w:id="117" w:author="MKONDIWA, Maxwell (CIMMYT-India)" w:date="2023-08-13T11:02:00Z">
                    <w:rPr>
                      <w:rFonts w:ascii="Calibri" w:eastAsia="Times New Roman" w:hAnsi="Calibri" w:cs="Calibri"/>
                      <w:color w:val="000000"/>
                      <w:lang w:eastAsia="en-ZW"/>
                    </w:rPr>
                  </w:rPrChange>
                </w:rPr>
                <w:t>-23.99</w:t>
              </w:r>
            </w:ins>
          </w:p>
        </w:tc>
        <w:tc>
          <w:tcPr>
            <w:tcW w:w="555" w:type="pct"/>
            <w:noWrap/>
            <w:vAlign w:val="bottom"/>
          </w:tcPr>
          <w:p w14:paraId="27341A76" w14:textId="0DD6B735" w:rsidR="006B37EE" w:rsidRPr="00743470" w:rsidRDefault="006B37EE" w:rsidP="006B37EE">
            <w:pPr>
              <w:spacing w:line="240" w:lineRule="auto"/>
              <w:jc w:val="right"/>
              <w:rPr>
                <w:rFonts w:ascii="Gill Sans MT" w:hAnsi="Gill Sans MT" w:cs="Calibri"/>
                <w:color w:val="000000"/>
                <w:sz w:val="20"/>
                <w:szCs w:val="20"/>
              </w:rPr>
            </w:pPr>
            <w:ins w:id="118" w:author="MKONDIWA, Maxwell (CIMMYT-India)" w:date="2023-08-13T11:02:00Z">
              <w:r w:rsidRPr="00743470">
                <w:rPr>
                  <w:rFonts w:ascii="Gill Sans MT" w:hAnsi="Gill Sans MT" w:cs="Calibri"/>
                  <w:color w:val="000000"/>
                  <w:sz w:val="20"/>
                  <w:szCs w:val="20"/>
                  <w:rPrChange w:id="119" w:author="MKONDIWA, Maxwell (CIMMYT-India)" w:date="2023-08-13T11:02:00Z">
                    <w:rPr>
                      <w:rFonts w:ascii="Calibri" w:eastAsia="Times New Roman" w:hAnsi="Calibri" w:cs="Calibri"/>
                      <w:color w:val="000000"/>
                      <w:lang w:eastAsia="en-ZW"/>
                    </w:rPr>
                  </w:rPrChange>
                </w:rPr>
                <w:t>34.99</w:t>
              </w:r>
            </w:ins>
          </w:p>
        </w:tc>
        <w:tc>
          <w:tcPr>
            <w:tcW w:w="555" w:type="pct"/>
            <w:noWrap/>
            <w:vAlign w:val="bottom"/>
          </w:tcPr>
          <w:p w14:paraId="14E7F04B" w14:textId="013F153E" w:rsidR="006B37EE" w:rsidRPr="00743470" w:rsidRDefault="006B37EE" w:rsidP="006B37EE">
            <w:pPr>
              <w:spacing w:line="240" w:lineRule="auto"/>
              <w:jc w:val="right"/>
              <w:rPr>
                <w:rFonts w:ascii="Gill Sans MT" w:hAnsi="Gill Sans MT" w:cs="Calibri"/>
                <w:color w:val="000000"/>
                <w:sz w:val="20"/>
                <w:szCs w:val="20"/>
              </w:rPr>
            </w:pPr>
            <w:ins w:id="120" w:author="MKONDIWA, Maxwell (CIMMYT-India)" w:date="2023-08-13T11:02:00Z">
              <w:r w:rsidRPr="00743470">
                <w:rPr>
                  <w:rFonts w:ascii="Gill Sans MT" w:hAnsi="Gill Sans MT" w:cs="Calibri"/>
                  <w:color w:val="000000"/>
                  <w:sz w:val="20"/>
                  <w:szCs w:val="20"/>
                  <w:rPrChange w:id="121" w:author="MKONDIWA, Maxwell (CIMMYT-India)" w:date="2023-08-13T11:02:00Z">
                    <w:rPr>
                      <w:rFonts w:ascii="Calibri" w:eastAsia="Times New Roman" w:hAnsi="Calibri" w:cs="Calibri"/>
                      <w:color w:val="000000"/>
                      <w:lang w:eastAsia="en-ZW"/>
                    </w:rPr>
                  </w:rPrChange>
                </w:rPr>
                <w:t>8.37</w:t>
              </w:r>
            </w:ins>
          </w:p>
        </w:tc>
        <w:tc>
          <w:tcPr>
            <w:tcW w:w="555" w:type="pct"/>
            <w:noWrap/>
            <w:vAlign w:val="bottom"/>
          </w:tcPr>
          <w:p w14:paraId="20FA3567" w14:textId="6C1EACB5" w:rsidR="006B37EE" w:rsidRPr="00743470" w:rsidRDefault="006B37EE" w:rsidP="006B37EE">
            <w:pPr>
              <w:spacing w:line="240" w:lineRule="auto"/>
              <w:jc w:val="right"/>
              <w:rPr>
                <w:rFonts w:ascii="Gill Sans MT" w:hAnsi="Gill Sans MT" w:cs="Calibri"/>
                <w:color w:val="000000"/>
                <w:sz w:val="20"/>
                <w:szCs w:val="20"/>
              </w:rPr>
            </w:pPr>
            <w:ins w:id="122" w:author="MKONDIWA, Maxwell (CIMMYT-India)" w:date="2023-08-13T11:02:00Z">
              <w:r w:rsidRPr="00743470">
                <w:rPr>
                  <w:rFonts w:ascii="Gill Sans MT" w:hAnsi="Gill Sans MT" w:cs="Calibri"/>
                  <w:color w:val="000000"/>
                  <w:sz w:val="20"/>
                  <w:szCs w:val="20"/>
                  <w:rPrChange w:id="123" w:author="MKONDIWA, Maxwell (CIMMYT-India)" w:date="2023-08-13T11:02:00Z">
                    <w:rPr>
                      <w:rFonts w:ascii="Calibri" w:eastAsia="Times New Roman" w:hAnsi="Calibri" w:cs="Calibri"/>
                      <w:color w:val="000000"/>
                      <w:lang w:eastAsia="en-ZW"/>
                    </w:rPr>
                  </w:rPrChange>
                </w:rPr>
                <w:t>-14.67</w:t>
              </w:r>
            </w:ins>
          </w:p>
        </w:tc>
        <w:tc>
          <w:tcPr>
            <w:tcW w:w="555" w:type="pct"/>
            <w:noWrap/>
            <w:vAlign w:val="bottom"/>
          </w:tcPr>
          <w:p w14:paraId="39DF8730" w14:textId="6FD49D01" w:rsidR="006B37EE" w:rsidRPr="00743470" w:rsidRDefault="006B37EE" w:rsidP="006B37EE">
            <w:pPr>
              <w:spacing w:line="240" w:lineRule="auto"/>
              <w:jc w:val="right"/>
              <w:rPr>
                <w:rFonts w:ascii="Gill Sans MT" w:hAnsi="Gill Sans MT" w:cs="Calibri"/>
                <w:color w:val="000000"/>
                <w:sz w:val="20"/>
                <w:szCs w:val="20"/>
              </w:rPr>
            </w:pPr>
            <w:ins w:id="124" w:author="MKONDIWA, Maxwell (CIMMYT-India)" w:date="2023-08-13T11:02:00Z">
              <w:r w:rsidRPr="00743470">
                <w:rPr>
                  <w:rFonts w:ascii="Gill Sans MT" w:hAnsi="Gill Sans MT" w:cs="Calibri"/>
                  <w:color w:val="000000"/>
                  <w:sz w:val="20"/>
                  <w:szCs w:val="20"/>
                  <w:rPrChange w:id="125" w:author="MKONDIWA, Maxwell (CIMMYT-India)" w:date="2023-08-13T11:02:00Z">
                    <w:rPr>
                      <w:rFonts w:ascii="Calibri" w:eastAsia="Times New Roman" w:hAnsi="Calibri" w:cs="Calibri"/>
                      <w:color w:val="000000"/>
                      <w:lang w:eastAsia="en-ZW"/>
                    </w:rPr>
                  </w:rPrChange>
                </w:rPr>
                <w:t>14.30</w:t>
              </w:r>
            </w:ins>
          </w:p>
        </w:tc>
        <w:tc>
          <w:tcPr>
            <w:tcW w:w="555" w:type="pct"/>
            <w:noWrap/>
            <w:vAlign w:val="bottom"/>
          </w:tcPr>
          <w:p w14:paraId="4F51FCF3" w14:textId="4A98217B" w:rsidR="006B37EE" w:rsidRPr="00743470" w:rsidRDefault="006B37EE" w:rsidP="006B37EE">
            <w:pPr>
              <w:spacing w:line="240" w:lineRule="auto"/>
              <w:jc w:val="right"/>
              <w:rPr>
                <w:rFonts w:ascii="Gill Sans MT" w:hAnsi="Gill Sans MT" w:cs="Calibri"/>
                <w:color w:val="000000"/>
                <w:sz w:val="20"/>
                <w:szCs w:val="20"/>
              </w:rPr>
            </w:pPr>
            <w:ins w:id="126" w:author="MKONDIWA, Maxwell (CIMMYT-India)" w:date="2023-08-13T11:02:00Z">
              <w:r w:rsidRPr="00743470">
                <w:rPr>
                  <w:rFonts w:ascii="Gill Sans MT" w:hAnsi="Gill Sans MT" w:cs="Calibri"/>
                  <w:color w:val="000000"/>
                  <w:sz w:val="20"/>
                  <w:szCs w:val="20"/>
                  <w:rPrChange w:id="127" w:author="MKONDIWA, Maxwell (CIMMYT-India)" w:date="2023-08-13T11:02:00Z">
                    <w:rPr>
                      <w:rFonts w:ascii="Calibri" w:eastAsia="Times New Roman" w:hAnsi="Calibri" w:cs="Calibri"/>
                      <w:color w:val="000000"/>
                      <w:lang w:eastAsia="en-ZW"/>
                    </w:rPr>
                  </w:rPrChange>
                </w:rPr>
                <w:t>1.49</w:t>
              </w:r>
            </w:ins>
          </w:p>
        </w:tc>
      </w:tr>
      <w:tr w:rsidR="006B37EE" w:rsidRPr="00743470" w14:paraId="09D04EE3" w14:textId="77777777" w:rsidTr="004E1BD0">
        <w:trPr>
          <w:trHeight w:val="288"/>
          <w:jc w:val="center"/>
        </w:trPr>
        <w:tc>
          <w:tcPr>
            <w:tcW w:w="707" w:type="pct"/>
            <w:vMerge/>
          </w:tcPr>
          <w:p w14:paraId="20BBA69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9F23E73" w14:textId="4402C0E3"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w:t>
            </w:r>
            <w:r w:rsidR="004E1BD0" w:rsidRPr="00743470">
              <w:rPr>
                <w:rFonts w:ascii="Gill Sans MT" w:eastAsia="Times New Roman" w:hAnsi="Gill Sans MT" w:cs="Calibri"/>
                <w:color w:val="000000"/>
                <w:sz w:val="20"/>
                <w:szCs w:val="20"/>
                <w:lang w:eastAsia="en-ZW"/>
              </w:rPr>
              <w:t>d.Dev</w:t>
            </w:r>
          </w:p>
        </w:tc>
        <w:tc>
          <w:tcPr>
            <w:tcW w:w="555" w:type="pct"/>
            <w:noWrap/>
            <w:vAlign w:val="bottom"/>
          </w:tcPr>
          <w:p w14:paraId="3D52B4F1" w14:textId="494937BC" w:rsidR="006B37EE" w:rsidRPr="00743470" w:rsidRDefault="006B37EE" w:rsidP="006B37EE">
            <w:pPr>
              <w:spacing w:line="240" w:lineRule="auto"/>
              <w:jc w:val="right"/>
              <w:rPr>
                <w:rFonts w:ascii="Gill Sans MT" w:hAnsi="Gill Sans MT" w:cs="Calibri"/>
                <w:color w:val="000000"/>
                <w:sz w:val="20"/>
                <w:szCs w:val="20"/>
              </w:rPr>
            </w:pPr>
            <w:ins w:id="128" w:author="MKONDIWA, Maxwell (CIMMYT-India)" w:date="2023-08-13T11:02:00Z">
              <w:r w:rsidRPr="00743470">
                <w:rPr>
                  <w:rFonts w:ascii="Gill Sans MT" w:hAnsi="Gill Sans MT" w:cs="Calibri"/>
                  <w:color w:val="000000"/>
                  <w:sz w:val="20"/>
                  <w:szCs w:val="20"/>
                  <w:rPrChange w:id="129" w:author="MKONDIWA, Maxwell (CIMMYT-India)" w:date="2023-08-13T11:02:00Z">
                    <w:rPr>
                      <w:rFonts w:ascii="Calibri" w:eastAsia="Times New Roman" w:hAnsi="Calibri" w:cs="Calibri"/>
                      <w:color w:val="000000"/>
                      <w:lang w:eastAsia="en-ZW"/>
                    </w:rPr>
                  </w:rPrChange>
                </w:rPr>
                <w:t>25.96</w:t>
              </w:r>
            </w:ins>
          </w:p>
        </w:tc>
        <w:tc>
          <w:tcPr>
            <w:tcW w:w="555" w:type="pct"/>
            <w:noWrap/>
            <w:vAlign w:val="bottom"/>
          </w:tcPr>
          <w:p w14:paraId="28F4625C" w14:textId="18EC0F26" w:rsidR="006B37EE" w:rsidRPr="00743470" w:rsidRDefault="006B37EE" w:rsidP="006B37EE">
            <w:pPr>
              <w:spacing w:line="240" w:lineRule="auto"/>
              <w:jc w:val="right"/>
              <w:rPr>
                <w:rFonts w:ascii="Gill Sans MT" w:hAnsi="Gill Sans MT" w:cs="Calibri"/>
                <w:color w:val="000000"/>
                <w:sz w:val="20"/>
                <w:szCs w:val="20"/>
              </w:rPr>
            </w:pPr>
            <w:ins w:id="130" w:author="MKONDIWA, Maxwell (CIMMYT-India)" w:date="2023-08-13T11:02:00Z">
              <w:r w:rsidRPr="00743470">
                <w:rPr>
                  <w:rFonts w:ascii="Gill Sans MT" w:hAnsi="Gill Sans MT" w:cs="Calibri"/>
                  <w:color w:val="000000"/>
                  <w:sz w:val="20"/>
                  <w:szCs w:val="20"/>
                  <w:rPrChange w:id="131" w:author="MKONDIWA, Maxwell (CIMMYT-India)" w:date="2023-08-13T11:02:00Z">
                    <w:rPr>
                      <w:rFonts w:ascii="Calibri" w:eastAsia="Times New Roman" w:hAnsi="Calibri" w:cs="Calibri"/>
                      <w:color w:val="000000"/>
                      <w:lang w:eastAsia="en-ZW"/>
                    </w:rPr>
                  </w:rPrChange>
                </w:rPr>
                <w:t>28.30</w:t>
              </w:r>
            </w:ins>
          </w:p>
        </w:tc>
        <w:tc>
          <w:tcPr>
            <w:tcW w:w="555" w:type="pct"/>
            <w:noWrap/>
            <w:vAlign w:val="bottom"/>
          </w:tcPr>
          <w:p w14:paraId="426E30F9" w14:textId="330DF534" w:rsidR="006B37EE" w:rsidRPr="00743470" w:rsidRDefault="006B37EE" w:rsidP="006B37EE">
            <w:pPr>
              <w:spacing w:line="240" w:lineRule="auto"/>
              <w:jc w:val="right"/>
              <w:rPr>
                <w:rFonts w:ascii="Gill Sans MT" w:hAnsi="Gill Sans MT" w:cs="Calibri"/>
                <w:color w:val="000000"/>
                <w:sz w:val="20"/>
                <w:szCs w:val="20"/>
              </w:rPr>
            </w:pPr>
            <w:ins w:id="132" w:author="MKONDIWA, Maxwell (CIMMYT-India)" w:date="2023-08-13T11:02:00Z">
              <w:r w:rsidRPr="00743470">
                <w:rPr>
                  <w:rFonts w:ascii="Gill Sans MT" w:hAnsi="Gill Sans MT" w:cs="Calibri"/>
                  <w:color w:val="000000"/>
                  <w:sz w:val="20"/>
                  <w:szCs w:val="20"/>
                  <w:rPrChange w:id="133" w:author="MKONDIWA, Maxwell (CIMMYT-India)" w:date="2023-08-13T11:02:00Z">
                    <w:rPr>
                      <w:rFonts w:ascii="Calibri" w:eastAsia="Times New Roman" w:hAnsi="Calibri" w:cs="Calibri"/>
                      <w:color w:val="000000"/>
                      <w:lang w:eastAsia="en-ZW"/>
                    </w:rPr>
                  </w:rPrChange>
                </w:rPr>
                <w:t>41.11</w:t>
              </w:r>
            </w:ins>
          </w:p>
        </w:tc>
        <w:tc>
          <w:tcPr>
            <w:tcW w:w="555" w:type="pct"/>
            <w:noWrap/>
            <w:vAlign w:val="bottom"/>
          </w:tcPr>
          <w:p w14:paraId="18599A39" w14:textId="3984A1E9" w:rsidR="006B37EE" w:rsidRPr="00743470" w:rsidRDefault="006B37EE" w:rsidP="006B37EE">
            <w:pPr>
              <w:spacing w:line="240" w:lineRule="auto"/>
              <w:jc w:val="right"/>
              <w:rPr>
                <w:rFonts w:ascii="Gill Sans MT" w:hAnsi="Gill Sans MT" w:cs="Calibri"/>
                <w:color w:val="000000"/>
                <w:sz w:val="20"/>
                <w:szCs w:val="20"/>
              </w:rPr>
            </w:pPr>
            <w:ins w:id="134" w:author="MKONDIWA, Maxwell (CIMMYT-India)" w:date="2023-08-13T11:02:00Z">
              <w:r w:rsidRPr="00743470">
                <w:rPr>
                  <w:rFonts w:ascii="Gill Sans MT" w:hAnsi="Gill Sans MT" w:cs="Calibri"/>
                  <w:color w:val="000000"/>
                  <w:sz w:val="20"/>
                  <w:szCs w:val="20"/>
                  <w:rPrChange w:id="135" w:author="MKONDIWA, Maxwell (CIMMYT-India)" w:date="2023-08-13T11:02:00Z">
                    <w:rPr>
                      <w:rFonts w:ascii="Calibri" w:eastAsia="Times New Roman" w:hAnsi="Calibri" w:cs="Calibri"/>
                      <w:color w:val="000000"/>
                      <w:lang w:eastAsia="en-ZW"/>
                    </w:rPr>
                  </w:rPrChange>
                </w:rPr>
                <w:t>47.53</w:t>
              </w:r>
            </w:ins>
          </w:p>
        </w:tc>
        <w:tc>
          <w:tcPr>
            <w:tcW w:w="555" w:type="pct"/>
            <w:noWrap/>
            <w:vAlign w:val="bottom"/>
          </w:tcPr>
          <w:p w14:paraId="407E4769" w14:textId="30442F34" w:rsidR="006B37EE" w:rsidRPr="00743470" w:rsidRDefault="006B37EE" w:rsidP="006B37EE">
            <w:pPr>
              <w:spacing w:line="240" w:lineRule="auto"/>
              <w:jc w:val="right"/>
              <w:rPr>
                <w:rFonts w:ascii="Gill Sans MT" w:hAnsi="Gill Sans MT" w:cs="Calibri"/>
                <w:color w:val="000000"/>
                <w:sz w:val="20"/>
                <w:szCs w:val="20"/>
              </w:rPr>
            </w:pPr>
            <w:ins w:id="136" w:author="MKONDIWA, Maxwell (CIMMYT-India)" w:date="2023-08-13T11:02:00Z">
              <w:r w:rsidRPr="00743470">
                <w:rPr>
                  <w:rFonts w:ascii="Gill Sans MT" w:hAnsi="Gill Sans MT" w:cs="Calibri"/>
                  <w:color w:val="000000"/>
                  <w:sz w:val="20"/>
                  <w:szCs w:val="20"/>
                  <w:rPrChange w:id="137" w:author="MKONDIWA, Maxwell (CIMMYT-India)" w:date="2023-08-13T11:02:00Z">
                    <w:rPr>
                      <w:rFonts w:ascii="Calibri" w:eastAsia="Times New Roman" w:hAnsi="Calibri" w:cs="Calibri"/>
                      <w:color w:val="000000"/>
                      <w:lang w:eastAsia="en-ZW"/>
                    </w:rPr>
                  </w:rPrChange>
                </w:rPr>
                <w:t>29.59</w:t>
              </w:r>
            </w:ins>
          </w:p>
        </w:tc>
        <w:tc>
          <w:tcPr>
            <w:tcW w:w="555" w:type="pct"/>
            <w:noWrap/>
            <w:vAlign w:val="bottom"/>
          </w:tcPr>
          <w:p w14:paraId="478664A8" w14:textId="42D3A346" w:rsidR="006B37EE" w:rsidRPr="00743470" w:rsidRDefault="006B37EE" w:rsidP="006B37EE">
            <w:pPr>
              <w:spacing w:line="240" w:lineRule="auto"/>
              <w:jc w:val="right"/>
              <w:rPr>
                <w:rFonts w:ascii="Gill Sans MT" w:hAnsi="Gill Sans MT" w:cs="Calibri"/>
                <w:color w:val="000000"/>
                <w:sz w:val="20"/>
                <w:szCs w:val="20"/>
              </w:rPr>
            </w:pPr>
            <w:ins w:id="138" w:author="MKONDIWA, Maxwell (CIMMYT-India)" w:date="2023-08-13T11:02:00Z">
              <w:r w:rsidRPr="00743470">
                <w:rPr>
                  <w:rFonts w:ascii="Gill Sans MT" w:hAnsi="Gill Sans MT" w:cs="Calibri"/>
                  <w:color w:val="000000"/>
                  <w:sz w:val="20"/>
                  <w:szCs w:val="20"/>
                  <w:rPrChange w:id="139" w:author="MKONDIWA, Maxwell (CIMMYT-India)" w:date="2023-08-13T11:02:00Z">
                    <w:rPr>
                      <w:rFonts w:ascii="Calibri" w:eastAsia="Times New Roman" w:hAnsi="Calibri" w:cs="Calibri"/>
                      <w:color w:val="000000"/>
                      <w:lang w:eastAsia="en-ZW"/>
                    </w:rPr>
                  </w:rPrChange>
                </w:rPr>
                <w:t>31.35</w:t>
              </w:r>
            </w:ins>
          </w:p>
        </w:tc>
      </w:tr>
      <w:tr w:rsidR="006B37EE" w:rsidRPr="00743470" w14:paraId="7B444F7E" w14:textId="77777777" w:rsidTr="004E1BD0">
        <w:trPr>
          <w:trHeight w:val="288"/>
          <w:jc w:val="center"/>
        </w:trPr>
        <w:tc>
          <w:tcPr>
            <w:tcW w:w="707" w:type="pct"/>
            <w:vMerge/>
          </w:tcPr>
          <w:p w14:paraId="176F036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8E15A7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8581984" w14:textId="4C2B95E9" w:rsidR="006B37EE" w:rsidRPr="00743470" w:rsidRDefault="006B37EE" w:rsidP="006B37EE">
            <w:pPr>
              <w:spacing w:line="240" w:lineRule="auto"/>
              <w:jc w:val="right"/>
              <w:rPr>
                <w:rFonts w:ascii="Gill Sans MT" w:hAnsi="Gill Sans MT" w:cs="Calibri"/>
                <w:color w:val="000000"/>
                <w:sz w:val="20"/>
                <w:szCs w:val="20"/>
              </w:rPr>
            </w:pPr>
            <w:ins w:id="140" w:author="MKONDIWA, Maxwell (CIMMYT-India)" w:date="2023-08-13T11:02:00Z">
              <w:r w:rsidRPr="00743470">
                <w:rPr>
                  <w:rFonts w:ascii="Gill Sans MT" w:hAnsi="Gill Sans MT" w:cs="Calibri"/>
                  <w:color w:val="000000"/>
                  <w:sz w:val="20"/>
                  <w:szCs w:val="20"/>
                  <w:rPrChange w:id="141" w:author="MKONDIWA, Maxwell (CIMMYT-India)" w:date="2023-08-13T11:02:00Z">
                    <w:rPr>
                      <w:rFonts w:ascii="Calibri" w:eastAsia="Times New Roman" w:hAnsi="Calibri" w:cs="Calibri"/>
                      <w:color w:val="000000"/>
                      <w:lang w:eastAsia="en-ZW"/>
                    </w:rPr>
                  </w:rPrChange>
                </w:rPr>
                <w:t>-144.09</w:t>
              </w:r>
            </w:ins>
          </w:p>
        </w:tc>
        <w:tc>
          <w:tcPr>
            <w:tcW w:w="555" w:type="pct"/>
            <w:noWrap/>
            <w:vAlign w:val="bottom"/>
          </w:tcPr>
          <w:p w14:paraId="06D79CB9" w14:textId="3F22F18C" w:rsidR="006B37EE" w:rsidRPr="00743470" w:rsidRDefault="006B37EE" w:rsidP="006B37EE">
            <w:pPr>
              <w:spacing w:line="240" w:lineRule="auto"/>
              <w:jc w:val="right"/>
              <w:rPr>
                <w:rFonts w:ascii="Gill Sans MT" w:hAnsi="Gill Sans MT" w:cs="Calibri"/>
                <w:color w:val="000000"/>
                <w:sz w:val="20"/>
                <w:szCs w:val="20"/>
              </w:rPr>
            </w:pPr>
            <w:ins w:id="142" w:author="MKONDIWA, Maxwell (CIMMYT-India)" w:date="2023-08-13T11:02:00Z">
              <w:r w:rsidRPr="00743470">
                <w:rPr>
                  <w:rFonts w:ascii="Gill Sans MT" w:hAnsi="Gill Sans MT" w:cs="Calibri"/>
                  <w:color w:val="000000"/>
                  <w:sz w:val="20"/>
                  <w:szCs w:val="20"/>
                  <w:rPrChange w:id="143" w:author="MKONDIWA, Maxwell (CIMMYT-India)" w:date="2023-08-13T11:02:00Z">
                    <w:rPr>
                      <w:rFonts w:ascii="Calibri" w:eastAsia="Times New Roman" w:hAnsi="Calibri" w:cs="Calibri"/>
                      <w:color w:val="000000"/>
                      <w:lang w:eastAsia="en-ZW"/>
                    </w:rPr>
                  </w:rPrChange>
                </w:rPr>
                <w:t>-28.54</w:t>
              </w:r>
            </w:ins>
          </w:p>
        </w:tc>
        <w:tc>
          <w:tcPr>
            <w:tcW w:w="555" w:type="pct"/>
            <w:noWrap/>
            <w:vAlign w:val="bottom"/>
          </w:tcPr>
          <w:p w14:paraId="18A4086D" w14:textId="3A9962E6" w:rsidR="006B37EE" w:rsidRPr="00743470" w:rsidRDefault="006B37EE" w:rsidP="006B37EE">
            <w:pPr>
              <w:spacing w:line="240" w:lineRule="auto"/>
              <w:jc w:val="right"/>
              <w:rPr>
                <w:rFonts w:ascii="Gill Sans MT" w:hAnsi="Gill Sans MT" w:cs="Calibri"/>
                <w:color w:val="000000"/>
                <w:sz w:val="20"/>
                <w:szCs w:val="20"/>
              </w:rPr>
            </w:pPr>
            <w:ins w:id="144" w:author="MKONDIWA, Maxwell (CIMMYT-India)" w:date="2023-08-13T11:02:00Z">
              <w:r w:rsidRPr="00743470">
                <w:rPr>
                  <w:rFonts w:ascii="Gill Sans MT" w:hAnsi="Gill Sans MT" w:cs="Calibri"/>
                  <w:color w:val="000000"/>
                  <w:sz w:val="20"/>
                  <w:szCs w:val="20"/>
                  <w:rPrChange w:id="145" w:author="MKONDIWA, Maxwell (CIMMYT-India)" w:date="2023-08-13T11:02:00Z">
                    <w:rPr>
                      <w:rFonts w:ascii="Calibri" w:eastAsia="Times New Roman" w:hAnsi="Calibri" w:cs="Calibri"/>
                      <w:color w:val="000000"/>
                      <w:lang w:eastAsia="en-ZW"/>
                    </w:rPr>
                  </w:rPrChange>
                </w:rPr>
                <w:t>-84.72</w:t>
              </w:r>
            </w:ins>
          </w:p>
        </w:tc>
        <w:tc>
          <w:tcPr>
            <w:tcW w:w="555" w:type="pct"/>
            <w:noWrap/>
            <w:vAlign w:val="bottom"/>
          </w:tcPr>
          <w:p w14:paraId="67E3FF4F" w14:textId="2973DFA2" w:rsidR="006B37EE" w:rsidRPr="00743470" w:rsidRDefault="006B37EE" w:rsidP="006B37EE">
            <w:pPr>
              <w:spacing w:line="240" w:lineRule="auto"/>
              <w:jc w:val="right"/>
              <w:rPr>
                <w:rFonts w:ascii="Gill Sans MT" w:hAnsi="Gill Sans MT" w:cs="Calibri"/>
                <w:color w:val="000000"/>
                <w:sz w:val="20"/>
                <w:szCs w:val="20"/>
              </w:rPr>
            </w:pPr>
            <w:ins w:id="146" w:author="MKONDIWA, Maxwell (CIMMYT-India)" w:date="2023-08-13T11:02:00Z">
              <w:r w:rsidRPr="00743470">
                <w:rPr>
                  <w:rFonts w:ascii="Gill Sans MT" w:hAnsi="Gill Sans MT" w:cs="Calibri"/>
                  <w:color w:val="000000"/>
                  <w:sz w:val="20"/>
                  <w:szCs w:val="20"/>
                  <w:rPrChange w:id="147" w:author="MKONDIWA, Maxwell (CIMMYT-India)" w:date="2023-08-13T11:02:00Z">
                    <w:rPr>
                      <w:rFonts w:ascii="Calibri" w:eastAsia="Times New Roman" w:hAnsi="Calibri" w:cs="Calibri"/>
                      <w:color w:val="000000"/>
                      <w:lang w:eastAsia="en-ZW"/>
                    </w:rPr>
                  </w:rPrChange>
                </w:rPr>
                <w:t>-125.24</w:t>
              </w:r>
            </w:ins>
          </w:p>
        </w:tc>
        <w:tc>
          <w:tcPr>
            <w:tcW w:w="555" w:type="pct"/>
            <w:noWrap/>
            <w:vAlign w:val="bottom"/>
          </w:tcPr>
          <w:p w14:paraId="30C65F01" w14:textId="5D5707AA" w:rsidR="006B37EE" w:rsidRPr="00743470" w:rsidRDefault="006B37EE" w:rsidP="006B37EE">
            <w:pPr>
              <w:spacing w:line="240" w:lineRule="auto"/>
              <w:jc w:val="right"/>
              <w:rPr>
                <w:rFonts w:ascii="Gill Sans MT" w:hAnsi="Gill Sans MT" w:cs="Calibri"/>
                <w:color w:val="000000"/>
                <w:sz w:val="20"/>
                <w:szCs w:val="20"/>
              </w:rPr>
            </w:pPr>
            <w:ins w:id="148" w:author="MKONDIWA, Maxwell (CIMMYT-India)" w:date="2023-08-13T11:02:00Z">
              <w:r w:rsidRPr="00743470">
                <w:rPr>
                  <w:rFonts w:ascii="Gill Sans MT" w:hAnsi="Gill Sans MT" w:cs="Calibri"/>
                  <w:color w:val="000000"/>
                  <w:sz w:val="20"/>
                  <w:szCs w:val="20"/>
                  <w:rPrChange w:id="149" w:author="MKONDIWA, Maxwell (CIMMYT-India)" w:date="2023-08-13T11:02:00Z">
                    <w:rPr>
                      <w:rFonts w:ascii="Calibri" w:eastAsia="Times New Roman" w:hAnsi="Calibri" w:cs="Calibri"/>
                      <w:color w:val="000000"/>
                      <w:lang w:eastAsia="en-ZW"/>
                    </w:rPr>
                  </w:rPrChange>
                </w:rPr>
                <w:t>-64.90</w:t>
              </w:r>
            </w:ins>
          </w:p>
        </w:tc>
        <w:tc>
          <w:tcPr>
            <w:tcW w:w="555" w:type="pct"/>
            <w:noWrap/>
            <w:vAlign w:val="bottom"/>
          </w:tcPr>
          <w:p w14:paraId="45377305" w14:textId="6ECDFF57" w:rsidR="006B37EE" w:rsidRPr="00743470" w:rsidRDefault="006B37EE" w:rsidP="006B37EE">
            <w:pPr>
              <w:spacing w:line="240" w:lineRule="auto"/>
              <w:jc w:val="right"/>
              <w:rPr>
                <w:rFonts w:ascii="Gill Sans MT" w:hAnsi="Gill Sans MT" w:cs="Calibri"/>
                <w:color w:val="000000"/>
                <w:sz w:val="20"/>
                <w:szCs w:val="20"/>
              </w:rPr>
            </w:pPr>
            <w:ins w:id="150" w:author="MKONDIWA, Maxwell (CIMMYT-India)" w:date="2023-08-13T11:02:00Z">
              <w:r w:rsidRPr="00743470">
                <w:rPr>
                  <w:rFonts w:ascii="Gill Sans MT" w:hAnsi="Gill Sans MT" w:cs="Calibri"/>
                  <w:color w:val="000000"/>
                  <w:sz w:val="20"/>
                  <w:szCs w:val="20"/>
                  <w:rPrChange w:id="151" w:author="MKONDIWA, Maxwell (CIMMYT-India)" w:date="2023-08-13T11:02:00Z">
                    <w:rPr>
                      <w:rFonts w:ascii="Calibri" w:eastAsia="Times New Roman" w:hAnsi="Calibri" w:cs="Calibri"/>
                      <w:color w:val="000000"/>
                      <w:lang w:eastAsia="en-ZW"/>
                    </w:rPr>
                  </w:rPrChange>
                </w:rPr>
                <w:t>-89.49</w:t>
              </w:r>
            </w:ins>
          </w:p>
        </w:tc>
      </w:tr>
      <w:tr w:rsidR="006B37EE" w:rsidRPr="00743470" w14:paraId="4327AB3E" w14:textId="77777777" w:rsidTr="004E1BD0">
        <w:trPr>
          <w:trHeight w:val="288"/>
          <w:jc w:val="center"/>
        </w:trPr>
        <w:tc>
          <w:tcPr>
            <w:tcW w:w="707" w:type="pct"/>
            <w:vMerge/>
          </w:tcPr>
          <w:p w14:paraId="06AA9C5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A3BBFE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13D8052" w14:textId="6FC98CBC" w:rsidR="006B37EE" w:rsidRPr="00743470" w:rsidRDefault="006B37EE" w:rsidP="006B37EE">
            <w:pPr>
              <w:spacing w:line="240" w:lineRule="auto"/>
              <w:jc w:val="right"/>
              <w:rPr>
                <w:rFonts w:ascii="Gill Sans MT" w:hAnsi="Gill Sans MT" w:cs="Calibri"/>
                <w:color w:val="000000"/>
                <w:sz w:val="20"/>
                <w:szCs w:val="20"/>
              </w:rPr>
            </w:pPr>
            <w:ins w:id="152" w:author="MKONDIWA, Maxwell (CIMMYT-India)" w:date="2023-08-13T11:02:00Z">
              <w:r w:rsidRPr="00743470">
                <w:rPr>
                  <w:rFonts w:ascii="Gill Sans MT" w:hAnsi="Gill Sans MT" w:cs="Calibri"/>
                  <w:color w:val="000000"/>
                  <w:sz w:val="20"/>
                  <w:szCs w:val="20"/>
                  <w:rPrChange w:id="153" w:author="MKONDIWA, Maxwell (CIMMYT-India)" w:date="2023-08-13T11:02:00Z">
                    <w:rPr>
                      <w:rFonts w:ascii="Calibri" w:eastAsia="Times New Roman" w:hAnsi="Calibri" w:cs="Calibri"/>
                      <w:color w:val="000000"/>
                      <w:lang w:eastAsia="en-ZW"/>
                    </w:rPr>
                  </w:rPrChange>
                </w:rPr>
                <w:t>-56.03</w:t>
              </w:r>
            </w:ins>
          </w:p>
        </w:tc>
        <w:tc>
          <w:tcPr>
            <w:tcW w:w="555" w:type="pct"/>
            <w:noWrap/>
            <w:vAlign w:val="bottom"/>
          </w:tcPr>
          <w:p w14:paraId="6F70923E" w14:textId="22290A4D" w:rsidR="006B37EE" w:rsidRPr="00743470" w:rsidRDefault="006B37EE" w:rsidP="006B37EE">
            <w:pPr>
              <w:spacing w:line="240" w:lineRule="auto"/>
              <w:jc w:val="right"/>
              <w:rPr>
                <w:rFonts w:ascii="Gill Sans MT" w:hAnsi="Gill Sans MT" w:cs="Calibri"/>
                <w:color w:val="000000"/>
                <w:sz w:val="20"/>
                <w:szCs w:val="20"/>
              </w:rPr>
            </w:pPr>
            <w:ins w:id="154" w:author="MKONDIWA, Maxwell (CIMMYT-India)" w:date="2023-08-13T11:02:00Z">
              <w:r w:rsidRPr="00743470">
                <w:rPr>
                  <w:rFonts w:ascii="Gill Sans MT" w:hAnsi="Gill Sans MT" w:cs="Calibri"/>
                  <w:color w:val="000000"/>
                  <w:sz w:val="20"/>
                  <w:szCs w:val="20"/>
                  <w:rPrChange w:id="155" w:author="MKONDIWA, Maxwell (CIMMYT-India)" w:date="2023-08-13T11:02:00Z">
                    <w:rPr>
                      <w:rFonts w:ascii="Calibri" w:eastAsia="Times New Roman" w:hAnsi="Calibri" w:cs="Calibri"/>
                      <w:color w:val="000000"/>
                      <w:lang w:eastAsia="en-ZW"/>
                    </w:rPr>
                  </w:rPrChange>
                </w:rPr>
                <w:t>-15.52</w:t>
              </w:r>
            </w:ins>
          </w:p>
        </w:tc>
        <w:tc>
          <w:tcPr>
            <w:tcW w:w="555" w:type="pct"/>
            <w:noWrap/>
            <w:vAlign w:val="bottom"/>
          </w:tcPr>
          <w:p w14:paraId="4CA7472A" w14:textId="1B7CE525" w:rsidR="006B37EE" w:rsidRPr="00743470" w:rsidRDefault="006B37EE" w:rsidP="006B37EE">
            <w:pPr>
              <w:spacing w:line="240" w:lineRule="auto"/>
              <w:jc w:val="right"/>
              <w:rPr>
                <w:rFonts w:ascii="Gill Sans MT" w:hAnsi="Gill Sans MT" w:cs="Calibri"/>
                <w:color w:val="000000"/>
                <w:sz w:val="20"/>
                <w:szCs w:val="20"/>
              </w:rPr>
            </w:pPr>
            <w:ins w:id="156" w:author="MKONDIWA, Maxwell (CIMMYT-India)" w:date="2023-08-13T11:02:00Z">
              <w:r w:rsidRPr="00743470">
                <w:rPr>
                  <w:rFonts w:ascii="Gill Sans MT" w:hAnsi="Gill Sans MT" w:cs="Calibri"/>
                  <w:color w:val="000000"/>
                  <w:sz w:val="20"/>
                  <w:szCs w:val="20"/>
                  <w:rPrChange w:id="157" w:author="MKONDIWA, Maxwell (CIMMYT-India)" w:date="2023-08-13T11:02:00Z">
                    <w:rPr>
                      <w:rFonts w:ascii="Calibri" w:eastAsia="Times New Roman" w:hAnsi="Calibri" w:cs="Calibri"/>
                      <w:color w:val="000000"/>
                      <w:lang w:eastAsia="en-ZW"/>
                    </w:rPr>
                  </w:rPrChange>
                </w:rPr>
                <w:t>-45.24</w:t>
              </w:r>
            </w:ins>
          </w:p>
        </w:tc>
        <w:tc>
          <w:tcPr>
            <w:tcW w:w="555" w:type="pct"/>
            <w:noWrap/>
            <w:vAlign w:val="bottom"/>
          </w:tcPr>
          <w:p w14:paraId="4861ECCD" w14:textId="216F869F" w:rsidR="006B37EE" w:rsidRPr="00743470" w:rsidRDefault="006B37EE" w:rsidP="006B37EE">
            <w:pPr>
              <w:spacing w:line="240" w:lineRule="auto"/>
              <w:jc w:val="right"/>
              <w:rPr>
                <w:rFonts w:ascii="Gill Sans MT" w:hAnsi="Gill Sans MT" w:cs="Calibri"/>
                <w:color w:val="000000"/>
                <w:sz w:val="20"/>
                <w:szCs w:val="20"/>
              </w:rPr>
            </w:pPr>
            <w:ins w:id="158" w:author="MKONDIWA, Maxwell (CIMMYT-India)" w:date="2023-08-13T11:02:00Z">
              <w:r w:rsidRPr="00743470">
                <w:rPr>
                  <w:rFonts w:ascii="Gill Sans MT" w:hAnsi="Gill Sans MT" w:cs="Calibri"/>
                  <w:color w:val="000000"/>
                  <w:sz w:val="20"/>
                  <w:szCs w:val="20"/>
                  <w:rPrChange w:id="159" w:author="MKONDIWA, Maxwell (CIMMYT-India)" w:date="2023-08-13T11:02:00Z">
                    <w:rPr>
                      <w:rFonts w:ascii="Calibri" w:eastAsia="Times New Roman" w:hAnsi="Calibri" w:cs="Calibri"/>
                      <w:color w:val="000000"/>
                      <w:lang w:eastAsia="en-ZW"/>
                    </w:rPr>
                  </w:rPrChange>
                </w:rPr>
                <w:t>-74.99</w:t>
              </w:r>
            </w:ins>
          </w:p>
        </w:tc>
        <w:tc>
          <w:tcPr>
            <w:tcW w:w="555" w:type="pct"/>
            <w:noWrap/>
            <w:vAlign w:val="bottom"/>
          </w:tcPr>
          <w:p w14:paraId="6FC64671" w14:textId="4E8C54DB" w:rsidR="006B37EE" w:rsidRPr="00743470" w:rsidRDefault="006B37EE" w:rsidP="006B37EE">
            <w:pPr>
              <w:spacing w:line="240" w:lineRule="auto"/>
              <w:jc w:val="right"/>
              <w:rPr>
                <w:rFonts w:ascii="Gill Sans MT" w:hAnsi="Gill Sans MT" w:cs="Calibri"/>
                <w:color w:val="000000"/>
                <w:sz w:val="20"/>
                <w:szCs w:val="20"/>
              </w:rPr>
            </w:pPr>
            <w:ins w:id="160" w:author="MKONDIWA, Maxwell (CIMMYT-India)" w:date="2023-08-13T11:02:00Z">
              <w:r w:rsidRPr="00743470">
                <w:rPr>
                  <w:rFonts w:ascii="Gill Sans MT" w:hAnsi="Gill Sans MT" w:cs="Calibri"/>
                  <w:color w:val="000000"/>
                  <w:sz w:val="20"/>
                  <w:szCs w:val="20"/>
                  <w:rPrChange w:id="161" w:author="MKONDIWA, Maxwell (CIMMYT-India)" w:date="2023-08-13T11:02:00Z">
                    <w:rPr>
                      <w:rFonts w:ascii="Calibri" w:eastAsia="Times New Roman" w:hAnsi="Calibri" w:cs="Calibri"/>
                      <w:color w:val="000000"/>
                      <w:lang w:eastAsia="en-ZW"/>
                    </w:rPr>
                  </w:rPrChange>
                </w:rPr>
                <w:t>-26.87</w:t>
              </w:r>
            </w:ins>
          </w:p>
        </w:tc>
        <w:tc>
          <w:tcPr>
            <w:tcW w:w="555" w:type="pct"/>
            <w:noWrap/>
            <w:vAlign w:val="bottom"/>
          </w:tcPr>
          <w:p w14:paraId="24895251" w14:textId="78A04041" w:rsidR="006B37EE" w:rsidRPr="00743470" w:rsidRDefault="006B37EE" w:rsidP="006B37EE">
            <w:pPr>
              <w:spacing w:line="240" w:lineRule="auto"/>
              <w:jc w:val="right"/>
              <w:rPr>
                <w:rFonts w:ascii="Gill Sans MT" w:hAnsi="Gill Sans MT" w:cs="Calibri"/>
                <w:color w:val="000000"/>
                <w:sz w:val="20"/>
                <w:szCs w:val="20"/>
              </w:rPr>
            </w:pPr>
            <w:ins w:id="162" w:author="MKONDIWA, Maxwell (CIMMYT-India)" w:date="2023-08-13T11:02:00Z">
              <w:r w:rsidRPr="00743470">
                <w:rPr>
                  <w:rFonts w:ascii="Gill Sans MT" w:hAnsi="Gill Sans MT" w:cs="Calibri"/>
                  <w:color w:val="000000"/>
                  <w:sz w:val="20"/>
                  <w:szCs w:val="20"/>
                  <w:rPrChange w:id="163" w:author="MKONDIWA, Maxwell (CIMMYT-India)" w:date="2023-08-13T11:02:00Z">
                    <w:rPr>
                      <w:rFonts w:ascii="Calibri" w:eastAsia="Times New Roman" w:hAnsi="Calibri" w:cs="Calibri"/>
                      <w:color w:val="000000"/>
                      <w:lang w:eastAsia="en-ZW"/>
                    </w:rPr>
                  </w:rPrChange>
                </w:rPr>
                <w:t>-37.83</w:t>
              </w:r>
            </w:ins>
          </w:p>
        </w:tc>
      </w:tr>
      <w:tr w:rsidR="006B37EE" w:rsidRPr="00743470" w14:paraId="5AB006E4" w14:textId="77777777" w:rsidTr="004E1BD0">
        <w:trPr>
          <w:trHeight w:val="288"/>
          <w:jc w:val="center"/>
        </w:trPr>
        <w:tc>
          <w:tcPr>
            <w:tcW w:w="707" w:type="pct"/>
            <w:vMerge/>
          </w:tcPr>
          <w:p w14:paraId="63E13DB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30A822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55301418" w14:textId="36CDF0A1" w:rsidR="006B37EE" w:rsidRPr="00743470" w:rsidRDefault="006B37EE" w:rsidP="006B37EE">
            <w:pPr>
              <w:spacing w:line="240" w:lineRule="auto"/>
              <w:jc w:val="right"/>
              <w:rPr>
                <w:rFonts w:ascii="Gill Sans MT" w:hAnsi="Gill Sans MT" w:cs="Calibri"/>
                <w:color w:val="000000"/>
                <w:sz w:val="20"/>
                <w:szCs w:val="20"/>
              </w:rPr>
            </w:pPr>
            <w:ins w:id="164" w:author="MKONDIWA, Maxwell (CIMMYT-India)" w:date="2023-08-13T11:02:00Z">
              <w:r w:rsidRPr="00743470">
                <w:rPr>
                  <w:rFonts w:ascii="Gill Sans MT" w:hAnsi="Gill Sans MT" w:cs="Calibri"/>
                  <w:color w:val="000000"/>
                  <w:sz w:val="20"/>
                  <w:szCs w:val="20"/>
                  <w:rPrChange w:id="165" w:author="MKONDIWA, Maxwell (CIMMYT-India)" w:date="2023-08-13T11:02:00Z">
                    <w:rPr>
                      <w:rFonts w:ascii="Calibri" w:eastAsia="Times New Roman" w:hAnsi="Calibri" w:cs="Calibri"/>
                      <w:color w:val="000000"/>
                      <w:lang w:eastAsia="en-ZW"/>
                    </w:rPr>
                  </w:rPrChange>
                </w:rPr>
                <w:t>-39.27</w:t>
              </w:r>
            </w:ins>
          </w:p>
        </w:tc>
        <w:tc>
          <w:tcPr>
            <w:tcW w:w="555" w:type="pct"/>
            <w:noWrap/>
            <w:vAlign w:val="bottom"/>
          </w:tcPr>
          <w:p w14:paraId="307FB536" w14:textId="15952370" w:rsidR="006B37EE" w:rsidRPr="00743470" w:rsidRDefault="006B37EE" w:rsidP="006B37EE">
            <w:pPr>
              <w:spacing w:line="240" w:lineRule="auto"/>
              <w:jc w:val="right"/>
              <w:rPr>
                <w:rFonts w:ascii="Gill Sans MT" w:hAnsi="Gill Sans MT" w:cs="Calibri"/>
                <w:color w:val="000000"/>
                <w:sz w:val="20"/>
                <w:szCs w:val="20"/>
              </w:rPr>
            </w:pPr>
            <w:ins w:id="166" w:author="MKONDIWA, Maxwell (CIMMYT-India)" w:date="2023-08-13T11:02:00Z">
              <w:r w:rsidRPr="00743470">
                <w:rPr>
                  <w:rFonts w:ascii="Gill Sans MT" w:hAnsi="Gill Sans MT" w:cs="Calibri"/>
                  <w:color w:val="000000"/>
                  <w:sz w:val="20"/>
                  <w:szCs w:val="20"/>
                  <w:rPrChange w:id="167" w:author="MKONDIWA, Maxwell (CIMMYT-India)" w:date="2023-08-13T11:02:00Z">
                    <w:rPr>
                      <w:rFonts w:ascii="Calibri" w:eastAsia="Times New Roman" w:hAnsi="Calibri" w:cs="Calibri"/>
                      <w:color w:val="000000"/>
                      <w:lang w:eastAsia="en-ZW"/>
                    </w:rPr>
                  </w:rPrChange>
                </w:rPr>
                <w:t>22.03</w:t>
              </w:r>
            </w:ins>
          </w:p>
        </w:tc>
        <w:tc>
          <w:tcPr>
            <w:tcW w:w="555" w:type="pct"/>
            <w:noWrap/>
            <w:vAlign w:val="bottom"/>
          </w:tcPr>
          <w:p w14:paraId="2E579FF3" w14:textId="157D3617" w:rsidR="006B37EE" w:rsidRPr="00743470" w:rsidRDefault="006B37EE" w:rsidP="006B37EE">
            <w:pPr>
              <w:spacing w:line="240" w:lineRule="auto"/>
              <w:jc w:val="right"/>
              <w:rPr>
                <w:rFonts w:ascii="Gill Sans MT" w:hAnsi="Gill Sans MT" w:cs="Calibri"/>
                <w:color w:val="000000"/>
                <w:sz w:val="20"/>
                <w:szCs w:val="20"/>
              </w:rPr>
            </w:pPr>
            <w:ins w:id="168" w:author="MKONDIWA, Maxwell (CIMMYT-India)" w:date="2023-08-13T11:02:00Z">
              <w:r w:rsidRPr="00743470">
                <w:rPr>
                  <w:rFonts w:ascii="Gill Sans MT" w:hAnsi="Gill Sans MT" w:cs="Calibri"/>
                  <w:color w:val="000000"/>
                  <w:sz w:val="20"/>
                  <w:szCs w:val="20"/>
                  <w:rPrChange w:id="169" w:author="MKONDIWA, Maxwell (CIMMYT-India)" w:date="2023-08-13T11:02:00Z">
                    <w:rPr>
                      <w:rFonts w:ascii="Calibri" w:eastAsia="Times New Roman" w:hAnsi="Calibri" w:cs="Calibri"/>
                      <w:color w:val="000000"/>
                      <w:lang w:eastAsia="en-ZW"/>
                    </w:rPr>
                  </w:rPrChange>
                </w:rPr>
                <w:t>-19.37</w:t>
              </w:r>
            </w:ins>
          </w:p>
        </w:tc>
        <w:tc>
          <w:tcPr>
            <w:tcW w:w="555" w:type="pct"/>
            <w:noWrap/>
            <w:vAlign w:val="bottom"/>
          </w:tcPr>
          <w:p w14:paraId="72A0041E" w14:textId="7F90BEE2" w:rsidR="006B37EE" w:rsidRPr="00743470" w:rsidRDefault="006B37EE" w:rsidP="006B37EE">
            <w:pPr>
              <w:spacing w:line="240" w:lineRule="auto"/>
              <w:jc w:val="right"/>
              <w:rPr>
                <w:rFonts w:ascii="Gill Sans MT" w:hAnsi="Gill Sans MT" w:cs="Calibri"/>
                <w:color w:val="000000"/>
                <w:sz w:val="20"/>
                <w:szCs w:val="20"/>
              </w:rPr>
            </w:pPr>
            <w:ins w:id="170" w:author="MKONDIWA, Maxwell (CIMMYT-India)" w:date="2023-08-13T11:02:00Z">
              <w:r w:rsidRPr="00743470">
                <w:rPr>
                  <w:rFonts w:ascii="Gill Sans MT" w:hAnsi="Gill Sans MT" w:cs="Calibri"/>
                  <w:color w:val="000000"/>
                  <w:sz w:val="20"/>
                  <w:szCs w:val="20"/>
                  <w:rPrChange w:id="171" w:author="MKONDIWA, Maxwell (CIMMYT-India)" w:date="2023-08-13T11:02:00Z">
                    <w:rPr>
                      <w:rFonts w:ascii="Calibri" w:eastAsia="Times New Roman" w:hAnsi="Calibri" w:cs="Calibri"/>
                      <w:color w:val="000000"/>
                      <w:lang w:eastAsia="en-ZW"/>
                    </w:rPr>
                  </w:rPrChange>
                </w:rPr>
                <w:t>-51.28</w:t>
              </w:r>
            </w:ins>
          </w:p>
        </w:tc>
        <w:tc>
          <w:tcPr>
            <w:tcW w:w="555" w:type="pct"/>
            <w:noWrap/>
            <w:vAlign w:val="bottom"/>
          </w:tcPr>
          <w:p w14:paraId="7FCAE0BD" w14:textId="6EF7DC95" w:rsidR="006B37EE" w:rsidRPr="00743470" w:rsidRDefault="006B37EE" w:rsidP="006B37EE">
            <w:pPr>
              <w:spacing w:line="240" w:lineRule="auto"/>
              <w:jc w:val="right"/>
              <w:rPr>
                <w:rFonts w:ascii="Gill Sans MT" w:hAnsi="Gill Sans MT" w:cs="Calibri"/>
                <w:color w:val="000000"/>
                <w:sz w:val="20"/>
                <w:szCs w:val="20"/>
              </w:rPr>
            </w:pPr>
            <w:ins w:id="172" w:author="MKONDIWA, Maxwell (CIMMYT-India)" w:date="2023-08-13T11:02:00Z">
              <w:r w:rsidRPr="00743470">
                <w:rPr>
                  <w:rFonts w:ascii="Gill Sans MT" w:hAnsi="Gill Sans MT" w:cs="Calibri"/>
                  <w:color w:val="000000"/>
                  <w:sz w:val="20"/>
                  <w:szCs w:val="20"/>
                  <w:rPrChange w:id="173" w:author="MKONDIWA, Maxwell (CIMMYT-India)" w:date="2023-08-13T11:02:00Z">
                    <w:rPr>
                      <w:rFonts w:ascii="Calibri" w:eastAsia="Times New Roman" w:hAnsi="Calibri" w:cs="Calibri"/>
                      <w:color w:val="000000"/>
                      <w:lang w:eastAsia="en-ZW"/>
                    </w:rPr>
                  </w:rPrChange>
                </w:rPr>
                <w:t>-4.45</w:t>
              </w:r>
            </w:ins>
          </w:p>
        </w:tc>
        <w:tc>
          <w:tcPr>
            <w:tcW w:w="555" w:type="pct"/>
            <w:noWrap/>
            <w:vAlign w:val="bottom"/>
          </w:tcPr>
          <w:p w14:paraId="251CBDF4" w14:textId="35D64354" w:rsidR="006B37EE" w:rsidRPr="00743470" w:rsidRDefault="006B37EE" w:rsidP="006B37EE">
            <w:pPr>
              <w:spacing w:line="240" w:lineRule="auto"/>
              <w:jc w:val="right"/>
              <w:rPr>
                <w:rFonts w:ascii="Gill Sans MT" w:hAnsi="Gill Sans MT" w:cs="Calibri"/>
                <w:color w:val="000000"/>
                <w:sz w:val="20"/>
                <w:szCs w:val="20"/>
              </w:rPr>
            </w:pPr>
            <w:ins w:id="174" w:author="MKONDIWA, Maxwell (CIMMYT-India)" w:date="2023-08-13T11:02:00Z">
              <w:r w:rsidRPr="00743470">
                <w:rPr>
                  <w:rFonts w:ascii="Gill Sans MT" w:hAnsi="Gill Sans MT" w:cs="Calibri"/>
                  <w:color w:val="000000"/>
                  <w:sz w:val="20"/>
                  <w:szCs w:val="20"/>
                  <w:rPrChange w:id="175" w:author="MKONDIWA, Maxwell (CIMMYT-India)" w:date="2023-08-13T11:02:00Z">
                    <w:rPr>
                      <w:rFonts w:ascii="Calibri" w:eastAsia="Times New Roman" w:hAnsi="Calibri" w:cs="Calibri"/>
                      <w:color w:val="000000"/>
                      <w:lang w:eastAsia="en-ZW"/>
                    </w:rPr>
                  </w:rPrChange>
                </w:rPr>
                <w:t>-19.90</w:t>
              </w:r>
            </w:ins>
          </w:p>
        </w:tc>
      </w:tr>
      <w:tr w:rsidR="006B37EE" w:rsidRPr="00743470" w14:paraId="4EF3AFDD" w14:textId="77777777" w:rsidTr="004E1BD0">
        <w:trPr>
          <w:trHeight w:val="288"/>
          <w:jc w:val="center"/>
        </w:trPr>
        <w:tc>
          <w:tcPr>
            <w:tcW w:w="707" w:type="pct"/>
            <w:vMerge/>
          </w:tcPr>
          <w:p w14:paraId="2E053D1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A0529D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532212F0" w14:textId="77E1C973" w:rsidR="006B37EE" w:rsidRPr="00743470" w:rsidRDefault="006B37EE" w:rsidP="006B37EE">
            <w:pPr>
              <w:spacing w:line="240" w:lineRule="auto"/>
              <w:jc w:val="right"/>
              <w:rPr>
                <w:rFonts w:ascii="Gill Sans MT" w:hAnsi="Gill Sans MT" w:cs="Calibri"/>
                <w:color w:val="000000"/>
                <w:sz w:val="20"/>
                <w:szCs w:val="20"/>
              </w:rPr>
            </w:pPr>
            <w:ins w:id="176" w:author="MKONDIWA, Maxwell (CIMMYT-India)" w:date="2023-08-13T11:02:00Z">
              <w:r w:rsidRPr="00743470">
                <w:rPr>
                  <w:rFonts w:ascii="Gill Sans MT" w:hAnsi="Gill Sans MT" w:cs="Calibri"/>
                  <w:color w:val="000000"/>
                  <w:sz w:val="20"/>
                  <w:szCs w:val="20"/>
                  <w:rPrChange w:id="177" w:author="MKONDIWA, Maxwell (CIMMYT-India)" w:date="2023-08-13T11:02:00Z">
                    <w:rPr>
                      <w:rFonts w:ascii="Calibri" w:eastAsia="Times New Roman" w:hAnsi="Calibri" w:cs="Calibri"/>
                      <w:color w:val="000000"/>
                      <w:lang w:eastAsia="en-ZW"/>
                    </w:rPr>
                  </w:rPrChange>
                </w:rPr>
                <w:t>-24.18</w:t>
              </w:r>
            </w:ins>
          </w:p>
        </w:tc>
        <w:tc>
          <w:tcPr>
            <w:tcW w:w="555" w:type="pct"/>
            <w:noWrap/>
            <w:vAlign w:val="bottom"/>
          </w:tcPr>
          <w:p w14:paraId="5D3D5D20" w14:textId="2BFA3C1C" w:rsidR="006B37EE" w:rsidRPr="00743470" w:rsidRDefault="006B37EE" w:rsidP="006B37EE">
            <w:pPr>
              <w:spacing w:line="240" w:lineRule="auto"/>
              <w:jc w:val="right"/>
              <w:rPr>
                <w:rFonts w:ascii="Gill Sans MT" w:hAnsi="Gill Sans MT" w:cs="Calibri"/>
                <w:color w:val="000000"/>
                <w:sz w:val="20"/>
                <w:szCs w:val="20"/>
              </w:rPr>
            </w:pPr>
            <w:ins w:id="178" w:author="MKONDIWA, Maxwell (CIMMYT-India)" w:date="2023-08-13T11:02:00Z">
              <w:r w:rsidRPr="00743470">
                <w:rPr>
                  <w:rFonts w:ascii="Gill Sans MT" w:hAnsi="Gill Sans MT" w:cs="Calibri"/>
                  <w:color w:val="000000"/>
                  <w:sz w:val="20"/>
                  <w:szCs w:val="20"/>
                  <w:rPrChange w:id="179" w:author="MKONDIWA, Maxwell (CIMMYT-India)" w:date="2023-08-13T11:02:00Z">
                    <w:rPr>
                      <w:rFonts w:ascii="Calibri" w:eastAsia="Times New Roman" w:hAnsi="Calibri" w:cs="Calibri"/>
                      <w:color w:val="000000"/>
                      <w:lang w:eastAsia="en-ZW"/>
                    </w:rPr>
                  </w:rPrChange>
                </w:rPr>
                <w:t>41.04</w:t>
              </w:r>
            </w:ins>
          </w:p>
        </w:tc>
        <w:tc>
          <w:tcPr>
            <w:tcW w:w="555" w:type="pct"/>
            <w:noWrap/>
            <w:vAlign w:val="bottom"/>
          </w:tcPr>
          <w:p w14:paraId="162A6999" w14:textId="39E0D76A" w:rsidR="006B37EE" w:rsidRPr="00743470" w:rsidRDefault="006B37EE" w:rsidP="006B37EE">
            <w:pPr>
              <w:spacing w:line="240" w:lineRule="auto"/>
              <w:jc w:val="right"/>
              <w:rPr>
                <w:rFonts w:ascii="Gill Sans MT" w:hAnsi="Gill Sans MT" w:cs="Calibri"/>
                <w:color w:val="000000"/>
                <w:sz w:val="20"/>
                <w:szCs w:val="20"/>
              </w:rPr>
            </w:pPr>
            <w:ins w:id="180" w:author="MKONDIWA, Maxwell (CIMMYT-India)" w:date="2023-08-13T11:02:00Z">
              <w:r w:rsidRPr="00743470">
                <w:rPr>
                  <w:rFonts w:ascii="Gill Sans MT" w:hAnsi="Gill Sans MT" w:cs="Calibri"/>
                  <w:color w:val="000000"/>
                  <w:sz w:val="20"/>
                  <w:szCs w:val="20"/>
                  <w:rPrChange w:id="181" w:author="MKONDIWA, Maxwell (CIMMYT-India)" w:date="2023-08-13T11:02:00Z">
                    <w:rPr>
                      <w:rFonts w:ascii="Calibri" w:eastAsia="Times New Roman" w:hAnsi="Calibri" w:cs="Calibri"/>
                      <w:color w:val="000000"/>
                      <w:lang w:eastAsia="en-ZW"/>
                    </w:rPr>
                  </w:rPrChange>
                </w:rPr>
                <w:t>1.34</w:t>
              </w:r>
            </w:ins>
          </w:p>
        </w:tc>
        <w:tc>
          <w:tcPr>
            <w:tcW w:w="555" w:type="pct"/>
            <w:noWrap/>
            <w:vAlign w:val="bottom"/>
          </w:tcPr>
          <w:p w14:paraId="7421C54E" w14:textId="01B4BDCD" w:rsidR="006B37EE" w:rsidRPr="00743470" w:rsidRDefault="006B37EE" w:rsidP="006B37EE">
            <w:pPr>
              <w:spacing w:line="240" w:lineRule="auto"/>
              <w:jc w:val="right"/>
              <w:rPr>
                <w:rFonts w:ascii="Gill Sans MT" w:hAnsi="Gill Sans MT" w:cs="Calibri"/>
                <w:color w:val="000000"/>
                <w:sz w:val="20"/>
                <w:szCs w:val="20"/>
              </w:rPr>
            </w:pPr>
            <w:ins w:id="182" w:author="MKONDIWA, Maxwell (CIMMYT-India)" w:date="2023-08-13T11:02:00Z">
              <w:r w:rsidRPr="00743470">
                <w:rPr>
                  <w:rFonts w:ascii="Gill Sans MT" w:hAnsi="Gill Sans MT" w:cs="Calibri"/>
                  <w:color w:val="000000"/>
                  <w:sz w:val="20"/>
                  <w:szCs w:val="20"/>
                  <w:rPrChange w:id="183" w:author="MKONDIWA, Maxwell (CIMMYT-India)" w:date="2023-08-13T11:02:00Z">
                    <w:rPr>
                      <w:rFonts w:ascii="Calibri" w:eastAsia="Times New Roman" w:hAnsi="Calibri" w:cs="Calibri"/>
                      <w:color w:val="000000"/>
                      <w:lang w:eastAsia="en-ZW"/>
                    </w:rPr>
                  </w:rPrChange>
                </w:rPr>
                <w:t>-18.60</w:t>
              </w:r>
            </w:ins>
          </w:p>
        </w:tc>
        <w:tc>
          <w:tcPr>
            <w:tcW w:w="555" w:type="pct"/>
            <w:noWrap/>
            <w:vAlign w:val="bottom"/>
          </w:tcPr>
          <w:p w14:paraId="4E9B406A" w14:textId="0DE20F1B" w:rsidR="006B37EE" w:rsidRPr="00743470" w:rsidRDefault="006B37EE" w:rsidP="006B37EE">
            <w:pPr>
              <w:spacing w:line="240" w:lineRule="auto"/>
              <w:jc w:val="right"/>
              <w:rPr>
                <w:rFonts w:ascii="Gill Sans MT" w:hAnsi="Gill Sans MT" w:cs="Calibri"/>
                <w:color w:val="000000"/>
                <w:sz w:val="20"/>
                <w:szCs w:val="20"/>
              </w:rPr>
            </w:pPr>
            <w:ins w:id="184" w:author="MKONDIWA, Maxwell (CIMMYT-India)" w:date="2023-08-13T11:02:00Z">
              <w:r w:rsidRPr="00743470">
                <w:rPr>
                  <w:rFonts w:ascii="Gill Sans MT" w:hAnsi="Gill Sans MT" w:cs="Calibri"/>
                  <w:color w:val="000000"/>
                  <w:sz w:val="20"/>
                  <w:szCs w:val="20"/>
                  <w:rPrChange w:id="185" w:author="MKONDIWA, Maxwell (CIMMYT-India)" w:date="2023-08-13T11:02:00Z">
                    <w:rPr>
                      <w:rFonts w:ascii="Calibri" w:eastAsia="Times New Roman" w:hAnsi="Calibri" w:cs="Calibri"/>
                      <w:color w:val="000000"/>
                      <w:lang w:eastAsia="en-ZW"/>
                    </w:rPr>
                  </w:rPrChange>
                </w:rPr>
                <w:t>15.28</w:t>
              </w:r>
            </w:ins>
          </w:p>
        </w:tc>
        <w:tc>
          <w:tcPr>
            <w:tcW w:w="555" w:type="pct"/>
            <w:noWrap/>
            <w:vAlign w:val="bottom"/>
          </w:tcPr>
          <w:p w14:paraId="3502FEBF" w14:textId="346A4A0A" w:rsidR="006B37EE" w:rsidRPr="00743470" w:rsidRDefault="006B37EE" w:rsidP="006B37EE">
            <w:pPr>
              <w:spacing w:line="240" w:lineRule="auto"/>
              <w:jc w:val="right"/>
              <w:rPr>
                <w:rFonts w:ascii="Gill Sans MT" w:hAnsi="Gill Sans MT" w:cs="Calibri"/>
                <w:color w:val="000000"/>
                <w:sz w:val="20"/>
                <w:szCs w:val="20"/>
              </w:rPr>
            </w:pPr>
            <w:ins w:id="186" w:author="MKONDIWA, Maxwell (CIMMYT-India)" w:date="2023-08-13T11:02:00Z">
              <w:r w:rsidRPr="00743470">
                <w:rPr>
                  <w:rFonts w:ascii="Gill Sans MT" w:hAnsi="Gill Sans MT" w:cs="Calibri"/>
                  <w:color w:val="000000"/>
                  <w:sz w:val="20"/>
                  <w:szCs w:val="20"/>
                  <w:rPrChange w:id="187" w:author="MKONDIWA, Maxwell (CIMMYT-India)" w:date="2023-08-13T11:02:00Z">
                    <w:rPr>
                      <w:rFonts w:ascii="Calibri" w:eastAsia="Times New Roman" w:hAnsi="Calibri" w:cs="Calibri"/>
                      <w:color w:val="000000"/>
                      <w:lang w:eastAsia="en-ZW"/>
                    </w:rPr>
                  </w:rPrChange>
                </w:rPr>
                <w:t>-1.92</w:t>
              </w:r>
            </w:ins>
          </w:p>
        </w:tc>
      </w:tr>
      <w:tr w:rsidR="006B37EE" w:rsidRPr="00743470" w14:paraId="57ECF525" w14:textId="77777777" w:rsidTr="004E1BD0">
        <w:trPr>
          <w:trHeight w:val="288"/>
          <w:jc w:val="center"/>
        </w:trPr>
        <w:tc>
          <w:tcPr>
            <w:tcW w:w="707" w:type="pct"/>
            <w:vMerge/>
          </w:tcPr>
          <w:p w14:paraId="75AEA04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746B7D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7F070E2A" w14:textId="6CA73A32" w:rsidR="006B37EE" w:rsidRPr="00743470" w:rsidRDefault="006B37EE" w:rsidP="006B37EE">
            <w:pPr>
              <w:spacing w:line="240" w:lineRule="auto"/>
              <w:jc w:val="right"/>
              <w:rPr>
                <w:rFonts w:ascii="Gill Sans MT" w:hAnsi="Gill Sans MT" w:cs="Calibri"/>
                <w:color w:val="000000"/>
                <w:sz w:val="20"/>
                <w:szCs w:val="20"/>
              </w:rPr>
            </w:pPr>
            <w:ins w:id="188" w:author="MKONDIWA, Maxwell (CIMMYT-India)" w:date="2023-08-13T11:02:00Z">
              <w:r w:rsidRPr="00743470">
                <w:rPr>
                  <w:rFonts w:ascii="Gill Sans MT" w:hAnsi="Gill Sans MT" w:cs="Calibri"/>
                  <w:color w:val="000000"/>
                  <w:sz w:val="20"/>
                  <w:szCs w:val="20"/>
                  <w:rPrChange w:id="189" w:author="MKONDIWA, Maxwell (CIMMYT-India)" w:date="2023-08-13T11:02:00Z">
                    <w:rPr>
                      <w:rFonts w:ascii="Calibri" w:eastAsia="Times New Roman" w:hAnsi="Calibri" w:cs="Calibri"/>
                      <w:color w:val="000000"/>
                      <w:lang w:eastAsia="en-ZW"/>
                    </w:rPr>
                  </w:rPrChange>
                </w:rPr>
                <w:t>-12.33</w:t>
              </w:r>
            </w:ins>
          </w:p>
        </w:tc>
        <w:tc>
          <w:tcPr>
            <w:tcW w:w="555" w:type="pct"/>
            <w:noWrap/>
            <w:vAlign w:val="bottom"/>
          </w:tcPr>
          <w:p w14:paraId="4CB74C68" w14:textId="667084D3" w:rsidR="006B37EE" w:rsidRPr="00743470" w:rsidRDefault="006B37EE" w:rsidP="006B37EE">
            <w:pPr>
              <w:spacing w:line="240" w:lineRule="auto"/>
              <w:jc w:val="right"/>
              <w:rPr>
                <w:rFonts w:ascii="Gill Sans MT" w:hAnsi="Gill Sans MT" w:cs="Calibri"/>
                <w:color w:val="000000"/>
                <w:sz w:val="20"/>
                <w:szCs w:val="20"/>
              </w:rPr>
            </w:pPr>
            <w:ins w:id="190" w:author="MKONDIWA, Maxwell (CIMMYT-India)" w:date="2023-08-13T11:02:00Z">
              <w:r w:rsidRPr="00743470">
                <w:rPr>
                  <w:rFonts w:ascii="Gill Sans MT" w:hAnsi="Gill Sans MT" w:cs="Calibri"/>
                  <w:color w:val="000000"/>
                  <w:sz w:val="20"/>
                  <w:szCs w:val="20"/>
                  <w:rPrChange w:id="191" w:author="MKONDIWA, Maxwell (CIMMYT-India)" w:date="2023-08-13T11:02:00Z">
                    <w:rPr>
                      <w:rFonts w:ascii="Calibri" w:eastAsia="Times New Roman" w:hAnsi="Calibri" w:cs="Calibri"/>
                      <w:color w:val="000000"/>
                      <w:lang w:eastAsia="en-ZW"/>
                    </w:rPr>
                  </w:rPrChange>
                </w:rPr>
                <w:t>56.10</w:t>
              </w:r>
            </w:ins>
          </w:p>
        </w:tc>
        <w:tc>
          <w:tcPr>
            <w:tcW w:w="555" w:type="pct"/>
            <w:noWrap/>
            <w:vAlign w:val="bottom"/>
          </w:tcPr>
          <w:p w14:paraId="2EFB0208" w14:textId="05A48BD1" w:rsidR="006B37EE" w:rsidRPr="00743470" w:rsidRDefault="006B37EE" w:rsidP="006B37EE">
            <w:pPr>
              <w:spacing w:line="240" w:lineRule="auto"/>
              <w:jc w:val="right"/>
              <w:rPr>
                <w:rFonts w:ascii="Gill Sans MT" w:hAnsi="Gill Sans MT" w:cs="Calibri"/>
                <w:color w:val="000000"/>
                <w:sz w:val="20"/>
                <w:szCs w:val="20"/>
              </w:rPr>
            </w:pPr>
            <w:ins w:id="192" w:author="MKONDIWA, Maxwell (CIMMYT-India)" w:date="2023-08-13T11:02:00Z">
              <w:r w:rsidRPr="00743470">
                <w:rPr>
                  <w:rFonts w:ascii="Gill Sans MT" w:hAnsi="Gill Sans MT" w:cs="Calibri"/>
                  <w:color w:val="000000"/>
                  <w:sz w:val="20"/>
                  <w:szCs w:val="20"/>
                  <w:rPrChange w:id="193" w:author="MKONDIWA, Maxwell (CIMMYT-India)" w:date="2023-08-13T11:02:00Z">
                    <w:rPr>
                      <w:rFonts w:ascii="Calibri" w:eastAsia="Times New Roman" w:hAnsi="Calibri" w:cs="Calibri"/>
                      <w:color w:val="000000"/>
                      <w:lang w:eastAsia="en-ZW"/>
                    </w:rPr>
                  </w:rPrChange>
                </w:rPr>
                <w:t>39.14</w:t>
              </w:r>
            </w:ins>
          </w:p>
        </w:tc>
        <w:tc>
          <w:tcPr>
            <w:tcW w:w="555" w:type="pct"/>
            <w:noWrap/>
            <w:vAlign w:val="bottom"/>
          </w:tcPr>
          <w:p w14:paraId="6E89B4FC" w14:textId="14947964" w:rsidR="006B37EE" w:rsidRPr="00743470" w:rsidRDefault="006B37EE" w:rsidP="006B37EE">
            <w:pPr>
              <w:spacing w:line="240" w:lineRule="auto"/>
              <w:jc w:val="right"/>
              <w:rPr>
                <w:rFonts w:ascii="Gill Sans MT" w:hAnsi="Gill Sans MT" w:cs="Calibri"/>
                <w:color w:val="000000"/>
                <w:sz w:val="20"/>
                <w:szCs w:val="20"/>
              </w:rPr>
            </w:pPr>
            <w:ins w:id="194" w:author="MKONDIWA, Maxwell (CIMMYT-India)" w:date="2023-08-13T11:02:00Z">
              <w:r w:rsidRPr="00743470">
                <w:rPr>
                  <w:rFonts w:ascii="Gill Sans MT" w:hAnsi="Gill Sans MT" w:cs="Calibri"/>
                  <w:color w:val="000000"/>
                  <w:sz w:val="20"/>
                  <w:szCs w:val="20"/>
                  <w:rPrChange w:id="195" w:author="MKONDIWA, Maxwell (CIMMYT-India)" w:date="2023-08-13T11:02:00Z">
                    <w:rPr>
                      <w:rFonts w:ascii="Calibri" w:eastAsia="Times New Roman" w:hAnsi="Calibri" w:cs="Calibri"/>
                      <w:color w:val="000000"/>
                      <w:lang w:eastAsia="en-ZW"/>
                    </w:rPr>
                  </w:rPrChange>
                </w:rPr>
                <w:t>20.11</w:t>
              </w:r>
            </w:ins>
          </w:p>
        </w:tc>
        <w:tc>
          <w:tcPr>
            <w:tcW w:w="555" w:type="pct"/>
            <w:noWrap/>
            <w:vAlign w:val="bottom"/>
          </w:tcPr>
          <w:p w14:paraId="33F11DB6" w14:textId="1F01A81A" w:rsidR="006B37EE" w:rsidRPr="00743470" w:rsidRDefault="006B37EE" w:rsidP="006B37EE">
            <w:pPr>
              <w:spacing w:line="240" w:lineRule="auto"/>
              <w:jc w:val="right"/>
              <w:rPr>
                <w:rFonts w:ascii="Gill Sans MT" w:hAnsi="Gill Sans MT" w:cs="Calibri"/>
                <w:color w:val="000000"/>
                <w:sz w:val="20"/>
                <w:szCs w:val="20"/>
              </w:rPr>
            </w:pPr>
            <w:ins w:id="196" w:author="MKONDIWA, Maxwell (CIMMYT-India)" w:date="2023-08-13T11:02:00Z">
              <w:r w:rsidRPr="00743470">
                <w:rPr>
                  <w:rFonts w:ascii="Gill Sans MT" w:hAnsi="Gill Sans MT" w:cs="Calibri"/>
                  <w:color w:val="000000"/>
                  <w:sz w:val="20"/>
                  <w:szCs w:val="20"/>
                  <w:rPrChange w:id="197" w:author="MKONDIWA, Maxwell (CIMMYT-India)" w:date="2023-08-13T11:02:00Z">
                    <w:rPr>
                      <w:rFonts w:ascii="Calibri" w:eastAsia="Times New Roman" w:hAnsi="Calibri" w:cs="Calibri"/>
                      <w:color w:val="000000"/>
                      <w:lang w:eastAsia="en-ZW"/>
                    </w:rPr>
                  </w:rPrChange>
                </w:rPr>
                <w:t>36.06</w:t>
              </w:r>
            </w:ins>
          </w:p>
        </w:tc>
        <w:tc>
          <w:tcPr>
            <w:tcW w:w="555" w:type="pct"/>
            <w:noWrap/>
            <w:vAlign w:val="bottom"/>
          </w:tcPr>
          <w:p w14:paraId="440D93D4" w14:textId="1D9ABED2" w:rsidR="006B37EE" w:rsidRPr="00743470" w:rsidRDefault="006B37EE" w:rsidP="006B37EE">
            <w:pPr>
              <w:spacing w:line="240" w:lineRule="auto"/>
              <w:jc w:val="right"/>
              <w:rPr>
                <w:rFonts w:ascii="Gill Sans MT" w:hAnsi="Gill Sans MT" w:cs="Calibri"/>
                <w:color w:val="000000"/>
                <w:sz w:val="20"/>
                <w:szCs w:val="20"/>
              </w:rPr>
            </w:pPr>
            <w:ins w:id="198" w:author="MKONDIWA, Maxwell (CIMMYT-India)" w:date="2023-08-13T11:02:00Z">
              <w:r w:rsidRPr="00743470">
                <w:rPr>
                  <w:rFonts w:ascii="Gill Sans MT" w:hAnsi="Gill Sans MT" w:cs="Calibri"/>
                  <w:color w:val="000000"/>
                  <w:sz w:val="20"/>
                  <w:szCs w:val="20"/>
                  <w:rPrChange w:id="199" w:author="MKONDIWA, Maxwell (CIMMYT-India)" w:date="2023-08-13T11:02:00Z">
                    <w:rPr>
                      <w:rFonts w:ascii="Calibri" w:eastAsia="Times New Roman" w:hAnsi="Calibri" w:cs="Calibri"/>
                      <w:color w:val="000000"/>
                      <w:lang w:eastAsia="en-ZW"/>
                    </w:rPr>
                  </w:rPrChange>
                </w:rPr>
                <w:t>25.19</w:t>
              </w:r>
            </w:ins>
          </w:p>
        </w:tc>
      </w:tr>
      <w:tr w:rsidR="006B37EE" w:rsidRPr="00743470" w14:paraId="528D34DE" w14:textId="77777777" w:rsidTr="004E1BD0">
        <w:trPr>
          <w:trHeight w:val="288"/>
          <w:jc w:val="center"/>
        </w:trPr>
        <w:tc>
          <w:tcPr>
            <w:tcW w:w="707" w:type="pct"/>
            <w:vMerge/>
          </w:tcPr>
          <w:p w14:paraId="3885711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24F973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26893A8" w14:textId="54973BCE" w:rsidR="006B37EE" w:rsidRPr="00743470" w:rsidRDefault="006B37EE" w:rsidP="006B37EE">
            <w:pPr>
              <w:spacing w:line="240" w:lineRule="auto"/>
              <w:jc w:val="right"/>
              <w:rPr>
                <w:rFonts w:ascii="Gill Sans MT" w:hAnsi="Gill Sans MT" w:cs="Calibri"/>
                <w:color w:val="000000"/>
                <w:sz w:val="20"/>
                <w:szCs w:val="20"/>
              </w:rPr>
            </w:pPr>
            <w:ins w:id="200" w:author="MKONDIWA, Maxwell (CIMMYT-India)" w:date="2023-08-13T11:02:00Z">
              <w:r w:rsidRPr="00743470">
                <w:rPr>
                  <w:rFonts w:ascii="Gill Sans MT" w:hAnsi="Gill Sans MT" w:cs="Calibri"/>
                  <w:color w:val="000000"/>
                  <w:sz w:val="20"/>
                  <w:szCs w:val="20"/>
                  <w:rPrChange w:id="201" w:author="MKONDIWA, Maxwell (CIMMYT-India)" w:date="2023-08-13T11:02:00Z">
                    <w:rPr>
                      <w:rFonts w:ascii="Calibri" w:eastAsia="Times New Roman" w:hAnsi="Calibri" w:cs="Calibri"/>
                      <w:color w:val="000000"/>
                      <w:lang w:eastAsia="en-ZW"/>
                    </w:rPr>
                  </w:rPrChange>
                </w:rPr>
                <w:t>1.85</w:t>
              </w:r>
            </w:ins>
          </w:p>
        </w:tc>
        <w:tc>
          <w:tcPr>
            <w:tcW w:w="555" w:type="pct"/>
            <w:tcBorders>
              <w:bottom w:val="nil"/>
            </w:tcBorders>
            <w:noWrap/>
            <w:vAlign w:val="bottom"/>
          </w:tcPr>
          <w:p w14:paraId="30F59848" w14:textId="48DE2C8C" w:rsidR="006B37EE" w:rsidRPr="00743470" w:rsidRDefault="006B37EE" w:rsidP="006B37EE">
            <w:pPr>
              <w:spacing w:line="240" w:lineRule="auto"/>
              <w:jc w:val="right"/>
              <w:rPr>
                <w:rFonts w:ascii="Gill Sans MT" w:hAnsi="Gill Sans MT" w:cs="Calibri"/>
                <w:color w:val="000000"/>
                <w:sz w:val="20"/>
                <w:szCs w:val="20"/>
              </w:rPr>
            </w:pPr>
            <w:ins w:id="202" w:author="MKONDIWA, Maxwell (CIMMYT-India)" w:date="2023-08-13T11:02:00Z">
              <w:r w:rsidRPr="00743470">
                <w:rPr>
                  <w:rFonts w:ascii="Gill Sans MT" w:hAnsi="Gill Sans MT" w:cs="Calibri"/>
                  <w:color w:val="000000"/>
                  <w:sz w:val="20"/>
                  <w:szCs w:val="20"/>
                  <w:rPrChange w:id="203" w:author="MKONDIWA, Maxwell (CIMMYT-India)" w:date="2023-08-13T11:02:00Z">
                    <w:rPr>
                      <w:rFonts w:ascii="Calibri" w:eastAsia="Times New Roman" w:hAnsi="Calibri" w:cs="Calibri"/>
                      <w:color w:val="000000"/>
                      <w:lang w:eastAsia="en-ZW"/>
                    </w:rPr>
                  </w:rPrChange>
                </w:rPr>
                <w:t>66.82</w:t>
              </w:r>
            </w:ins>
          </w:p>
        </w:tc>
        <w:tc>
          <w:tcPr>
            <w:tcW w:w="555" w:type="pct"/>
            <w:tcBorders>
              <w:bottom w:val="nil"/>
            </w:tcBorders>
            <w:noWrap/>
            <w:vAlign w:val="bottom"/>
          </w:tcPr>
          <w:p w14:paraId="58DFCC8F" w14:textId="0E5FC11E" w:rsidR="006B37EE" w:rsidRPr="00743470" w:rsidRDefault="006B37EE" w:rsidP="006B37EE">
            <w:pPr>
              <w:spacing w:line="240" w:lineRule="auto"/>
              <w:jc w:val="right"/>
              <w:rPr>
                <w:rFonts w:ascii="Gill Sans MT" w:hAnsi="Gill Sans MT" w:cs="Calibri"/>
                <w:color w:val="000000"/>
                <w:sz w:val="20"/>
                <w:szCs w:val="20"/>
              </w:rPr>
            </w:pPr>
            <w:ins w:id="204" w:author="MKONDIWA, Maxwell (CIMMYT-India)" w:date="2023-08-13T11:02:00Z">
              <w:r w:rsidRPr="00743470">
                <w:rPr>
                  <w:rFonts w:ascii="Gill Sans MT" w:hAnsi="Gill Sans MT" w:cs="Calibri"/>
                  <w:color w:val="000000"/>
                  <w:sz w:val="20"/>
                  <w:szCs w:val="20"/>
                  <w:rPrChange w:id="205" w:author="MKONDIWA, Maxwell (CIMMYT-India)" w:date="2023-08-13T11:02:00Z">
                    <w:rPr>
                      <w:rFonts w:ascii="Calibri" w:eastAsia="Times New Roman" w:hAnsi="Calibri" w:cs="Calibri"/>
                      <w:color w:val="000000"/>
                      <w:lang w:eastAsia="en-ZW"/>
                    </w:rPr>
                  </w:rPrChange>
                </w:rPr>
                <w:t>69.81</w:t>
              </w:r>
            </w:ins>
          </w:p>
        </w:tc>
        <w:tc>
          <w:tcPr>
            <w:tcW w:w="555" w:type="pct"/>
            <w:tcBorders>
              <w:bottom w:val="nil"/>
            </w:tcBorders>
            <w:noWrap/>
            <w:vAlign w:val="bottom"/>
          </w:tcPr>
          <w:p w14:paraId="1CB771F4" w14:textId="0A804F9A" w:rsidR="006B37EE" w:rsidRPr="00743470" w:rsidRDefault="006B37EE" w:rsidP="006B37EE">
            <w:pPr>
              <w:spacing w:line="240" w:lineRule="auto"/>
              <w:jc w:val="right"/>
              <w:rPr>
                <w:rFonts w:ascii="Gill Sans MT" w:hAnsi="Gill Sans MT" w:cs="Calibri"/>
                <w:color w:val="000000"/>
                <w:sz w:val="20"/>
                <w:szCs w:val="20"/>
              </w:rPr>
            </w:pPr>
            <w:ins w:id="206" w:author="MKONDIWA, Maxwell (CIMMYT-India)" w:date="2023-08-13T11:02:00Z">
              <w:r w:rsidRPr="00743470">
                <w:rPr>
                  <w:rFonts w:ascii="Gill Sans MT" w:hAnsi="Gill Sans MT" w:cs="Calibri"/>
                  <w:color w:val="000000"/>
                  <w:sz w:val="20"/>
                  <w:szCs w:val="20"/>
                  <w:rPrChange w:id="207" w:author="MKONDIWA, Maxwell (CIMMYT-India)" w:date="2023-08-13T11:02:00Z">
                    <w:rPr>
                      <w:rFonts w:ascii="Calibri" w:eastAsia="Times New Roman" w:hAnsi="Calibri" w:cs="Calibri"/>
                      <w:color w:val="000000"/>
                      <w:lang w:eastAsia="en-ZW"/>
                    </w:rPr>
                  </w:rPrChange>
                </w:rPr>
                <w:t>56.16</w:t>
              </w:r>
            </w:ins>
          </w:p>
        </w:tc>
        <w:tc>
          <w:tcPr>
            <w:tcW w:w="555" w:type="pct"/>
            <w:tcBorders>
              <w:bottom w:val="nil"/>
            </w:tcBorders>
            <w:noWrap/>
            <w:vAlign w:val="bottom"/>
          </w:tcPr>
          <w:p w14:paraId="449B559D" w14:textId="777A8728" w:rsidR="006B37EE" w:rsidRPr="00743470" w:rsidRDefault="006B37EE" w:rsidP="006B37EE">
            <w:pPr>
              <w:spacing w:line="240" w:lineRule="auto"/>
              <w:jc w:val="right"/>
              <w:rPr>
                <w:rFonts w:ascii="Gill Sans MT" w:hAnsi="Gill Sans MT" w:cs="Calibri"/>
                <w:color w:val="000000"/>
                <w:sz w:val="20"/>
                <w:szCs w:val="20"/>
              </w:rPr>
            </w:pPr>
            <w:ins w:id="208" w:author="MKONDIWA, Maxwell (CIMMYT-India)" w:date="2023-08-13T11:02:00Z">
              <w:r w:rsidRPr="00743470">
                <w:rPr>
                  <w:rFonts w:ascii="Gill Sans MT" w:hAnsi="Gill Sans MT" w:cs="Calibri"/>
                  <w:color w:val="000000"/>
                  <w:sz w:val="20"/>
                  <w:szCs w:val="20"/>
                  <w:rPrChange w:id="209" w:author="MKONDIWA, Maxwell (CIMMYT-India)" w:date="2023-08-13T11:02:00Z">
                    <w:rPr>
                      <w:rFonts w:ascii="Calibri" w:eastAsia="Times New Roman" w:hAnsi="Calibri" w:cs="Calibri"/>
                      <w:color w:val="000000"/>
                      <w:lang w:eastAsia="en-ZW"/>
                    </w:rPr>
                  </w:rPrChange>
                </w:rPr>
                <w:t>53.93</w:t>
              </w:r>
            </w:ins>
          </w:p>
        </w:tc>
        <w:tc>
          <w:tcPr>
            <w:tcW w:w="555" w:type="pct"/>
            <w:tcBorders>
              <w:bottom w:val="nil"/>
            </w:tcBorders>
            <w:noWrap/>
            <w:vAlign w:val="bottom"/>
          </w:tcPr>
          <w:p w14:paraId="163035D0" w14:textId="329FFCEC" w:rsidR="006B37EE" w:rsidRPr="00743470" w:rsidRDefault="006B37EE" w:rsidP="006B37EE">
            <w:pPr>
              <w:spacing w:line="240" w:lineRule="auto"/>
              <w:jc w:val="right"/>
              <w:rPr>
                <w:rFonts w:ascii="Gill Sans MT" w:hAnsi="Gill Sans MT" w:cs="Calibri"/>
                <w:color w:val="000000"/>
                <w:sz w:val="20"/>
                <w:szCs w:val="20"/>
              </w:rPr>
            </w:pPr>
            <w:ins w:id="210" w:author="MKONDIWA, Maxwell (CIMMYT-India)" w:date="2023-08-13T11:02:00Z">
              <w:r w:rsidRPr="00743470">
                <w:rPr>
                  <w:rFonts w:ascii="Gill Sans MT" w:hAnsi="Gill Sans MT" w:cs="Calibri"/>
                  <w:color w:val="000000"/>
                  <w:sz w:val="20"/>
                  <w:szCs w:val="20"/>
                  <w:rPrChange w:id="211" w:author="MKONDIWA, Maxwell (CIMMYT-India)" w:date="2023-08-13T11:02:00Z">
                    <w:rPr>
                      <w:rFonts w:ascii="Calibri" w:eastAsia="Times New Roman" w:hAnsi="Calibri" w:cs="Calibri"/>
                      <w:color w:val="000000"/>
                      <w:lang w:eastAsia="en-ZW"/>
                    </w:rPr>
                  </w:rPrChange>
                </w:rPr>
                <w:t>45.26</w:t>
              </w:r>
            </w:ins>
          </w:p>
        </w:tc>
      </w:tr>
      <w:tr w:rsidR="006B37EE" w:rsidRPr="00743470" w14:paraId="5AAAF5B9" w14:textId="77777777" w:rsidTr="004E1BD0">
        <w:trPr>
          <w:trHeight w:val="288"/>
          <w:jc w:val="center"/>
        </w:trPr>
        <w:tc>
          <w:tcPr>
            <w:tcW w:w="707" w:type="pct"/>
            <w:vMerge/>
            <w:tcBorders>
              <w:bottom w:val="single" w:sz="4" w:space="0" w:color="auto"/>
            </w:tcBorders>
          </w:tcPr>
          <w:p w14:paraId="0E320D5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137145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2913C42B" w14:textId="3EB6B915" w:rsidR="006B37EE" w:rsidRPr="00743470" w:rsidRDefault="006B37EE" w:rsidP="006B37EE">
            <w:pPr>
              <w:spacing w:line="240" w:lineRule="auto"/>
              <w:jc w:val="right"/>
              <w:rPr>
                <w:rFonts w:ascii="Gill Sans MT" w:hAnsi="Gill Sans MT" w:cs="Calibri"/>
                <w:color w:val="000000"/>
                <w:sz w:val="20"/>
                <w:szCs w:val="20"/>
              </w:rPr>
            </w:pPr>
            <w:ins w:id="212" w:author="MKONDIWA, Maxwell (CIMMYT-India)" w:date="2023-08-13T11:02:00Z">
              <w:r w:rsidRPr="00743470">
                <w:rPr>
                  <w:rFonts w:ascii="Gill Sans MT" w:hAnsi="Gill Sans MT" w:cs="Calibri"/>
                  <w:color w:val="000000"/>
                  <w:sz w:val="20"/>
                  <w:szCs w:val="20"/>
                  <w:rPrChange w:id="213" w:author="MKONDIWA, Maxwell (CIMMYT-India)" w:date="2023-08-13T11:02:00Z">
                    <w:rPr>
                      <w:rFonts w:ascii="Calibri" w:eastAsia="Times New Roman" w:hAnsi="Calibri" w:cs="Calibri"/>
                      <w:color w:val="000000"/>
                      <w:lang w:eastAsia="en-ZW"/>
                    </w:rPr>
                  </w:rPrChange>
                </w:rPr>
                <w:t>87.55</w:t>
              </w:r>
            </w:ins>
          </w:p>
        </w:tc>
        <w:tc>
          <w:tcPr>
            <w:tcW w:w="555" w:type="pct"/>
            <w:tcBorders>
              <w:top w:val="nil"/>
              <w:bottom w:val="single" w:sz="4" w:space="0" w:color="auto"/>
            </w:tcBorders>
            <w:noWrap/>
            <w:vAlign w:val="bottom"/>
          </w:tcPr>
          <w:p w14:paraId="76595D71" w14:textId="02E7422F" w:rsidR="006B37EE" w:rsidRPr="00743470" w:rsidRDefault="006B37EE" w:rsidP="006B37EE">
            <w:pPr>
              <w:spacing w:line="240" w:lineRule="auto"/>
              <w:jc w:val="right"/>
              <w:rPr>
                <w:rFonts w:ascii="Gill Sans MT" w:hAnsi="Gill Sans MT" w:cs="Calibri"/>
                <w:color w:val="000000"/>
                <w:sz w:val="20"/>
                <w:szCs w:val="20"/>
              </w:rPr>
            </w:pPr>
            <w:ins w:id="214" w:author="MKONDIWA, Maxwell (CIMMYT-India)" w:date="2023-08-13T11:02:00Z">
              <w:r w:rsidRPr="00743470">
                <w:rPr>
                  <w:rFonts w:ascii="Gill Sans MT" w:hAnsi="Gill Sans MT" w:cs="Calibri"/>
                  <w:color w:val="000000"/>
                  <w:sz w:val="20"/>
                  <w:szCs w:val="20"/>
                  <w:rPrChange w:id="215" w:author="MKONDIWA, Maxwell (CIMMYT-India)" w:date="2023-08-13T11:02:00Z">
                    <w:rPr>
                      <w:rFonts w:ascii="Calibri" w:eastAsia="Times New Roman" w:hAnsi="Calibri" w:cs="Calibri"/>
                      <w:color w:val="000000"/>
                      <w:lang w:eastAsia="en-ZW"/>
                    </w:rPr>
                  </w:rPrChange>
                </w:rPr>
                <w:t>91.16</w:t>
              </w:r>
            </w:ins>
          </w:p>
        </w:tc>
        <w:tc>
          <w:tcPr>
            <w:tcW w:w="555" w:type="pct"/>
            <w:tcBorders>
              <w:top w:val="nil"/>
              <w:bottom w:val="single" w:sz="4" w:space="0" w:color="auto"/>
            </w:tcBorders>
            <w:noWrap/>
            <w:vAlign w:val="bottom"/>
          </w:tcPr>
          <w:p w14:paraId="5D629E40" w14:textId="7CE2B998" w:rsidR="006B37EE" w:rsidRPr="00743470" w:rsidRDefault="006B37EE" w:rsidP="006B37EE">
            <w:pPr>
              <w:spacing w:line="240" w:lineRule="auto"/>
              <w:jc w:val="right"/>
              <w:rPr>
                <w:rFonts w:ascii="Gill Sans MT" w:hAnsi="Gill Sans MT" w:cs="Calibri"/>
                <w:color w:val="000000"/>
                <w:sz w:val="20"/>
                <w:szCs w:val="20"/>
              </w:rPr>
            </w:pPr>
            <w:ins w:id="216" w:author="MKONDIWA, Maxwell (CIMMYT-India)" w:date="2023-08-13T11:02:00Z">
              <w:r w:rsidRPr="00743470">
                <w:rPr>
                  <w:rFonts w:ascii="Gill Sans MT" w:hAnsi="Gill Sans MT" w:cs="Calibri"/>
                  <w:color w:val="000000"/>
                  <w:sz w:val="20"/>
                  <w:szCs w:val="20"/>
                  <w:rPrChange w:id="217" w:author="MKONDIWA, Maxwell (CIMMYT-India)" w:date="2023-08-13T11:02:00Z">
                    <w:rPr>
                      <w:rFonts w:ascii="Calibri" w:eastAsia="Times New Roman" w:hAnsi="Calibri" w:cs="Calibri"/>
                      <w:color w:val="000000"/>
                      <w:lang w:eastAsia="en-ZW"/>
                    </w:rPr>
                  </w:rPrChange>
                </w:rPr>
                <w:t>96.57</w:t>
              </w:r>
            </w:ins>
          </w:p>
        </w:tc>
        <w:tc>
          <w:tcPr>
            <w:tcW w:w="555" w:type="pct"/>
            <w:tcBorders>
              <w:top w:val="nil"/>
              <w:bottom w:val="single" w:sz="4" w:space="0" w:color="auto"/>
            </w:tcBorders>
            <w:noWrap/>
            <w:vAlign w:val="bottom"/>
          </w:tcPr>
          <w:p w14:paraId="2B5DF42A" w14:textId="20F70917" w:rsidR="006B37EE" w:rsidRPr="00743470" w:rsidRDefault="006B37EE" w:rsidP="006B37EE">
            <w:pPr>
              <w:spacing w:line="240" w:lineRule="auto"/>
              <w:jc w:val="right"/>
              <w:rPr>
                <w:rFonts w:ascii="Gill Sans MT" w:hAnsi="Gill Sans MT" w:cs="Calibri"/>
                <w:color w:val="000000"/>
                <w:sz w:val="20"/>
                <w:szCs w:val="20"/>
              </w:rPr>
            </w:pPr>
            <w:ins w:id="218" w:author="MKONDIWA, Maxwell (CIMMYT-India)" w:date="2023-08-13T11:02:00Z">
              <w:r w:rsidRPr="00743470">
                <w:rPr>
                  <w:rFonts w:ascii="Gill Sans MT" w:hAnsi="Gill Sans MT" w:cs="Calibri"/>
                  <w:color w:val="000000"/>
                  <w:sz w:val="20"/>
                  <w:szCs w:val="20"/>
                  <w:rPrChange w:id="219" w:author="MKONDIWA, Maxwell (CIMMYT-India)" w:date="2023-08-13T11:02:00Z">
                    <w:rPr>
                      <w:rFonts w:ascii="Calibri" w:eastAsia="Times New Roman" w:hAnsi="Calibri" w:cs="Calibri"/>
                      <w:color w:val="000000"/>
                      <w:lang w:eastAsia="en-ZW"/>
                    </w:rPr>
                  </w:rPrChange>
                </w:rPr>
                <w:t>86.07</w:t>
              </w:r>
            </w:ins>
          </w:p>
        </w:tc>
        <w:tc>
          <w:tcPr>
            <w:tcW w:w="555" w:type="pct"/>
            <w:tcBorders>
              <w:top w:val="nil"/>
              <w:bottom w:val="single" w:sz="4" w:space="0" w:color="auto"/>
            </w:tcBorders>
            <w:noWrap/>
            <w:vAlign w:val="bottom"/>
          </w:tcPr>
          <w:p w14:paraId="4E6CACD9" w14:textId="40246E21" w:rsidR="006B37EE" w:rsidRPr="00743470" w:rsidRDefault="006B37EE" w:rsidP="006B37EE">
            <w:pPr>
              <w:spacing w:line="240" w:lineRule="auto"/>
              <w:jc w:val="right"/>
              <w:rPr>
                <w:rFonts w:ascii="Gill Sans MT" w:hAnsi="Gill Sans MT" w:cs="Calibri"/>
                <w:color w:val="000000"/>
                <w:sz w:val="20"/>
                <w:szCs w:val="20"/>
              </w:rPr>
            </w:pPr>
            <w:ins w:id="220" w:author="MKONDIWA, Maxwell (CIMMYT-India)" w:date="2023-08-13T11:02:00Z">
              <w:r w:rsidRPr="00743470">
                <w:rPr>
                  <w:rFonts w:ascii="Gill Sans MT" w:hAnsi="Gill Sans MT" w:cs="Calibri"/>
                  <w:color w:val="000000"/>
                  <w:sz w:val="20"/>
                  <w:szCs w:val="20"/>
                  <w:rPrChange w:id="221" w:author="MKONDIWA, Maxwell (CIMMYT-India)" w:date="2023-08-13T11:02:00Z">
                    <w:rPr>
                      <w:rFonts w:ascii="Calibri" w:eastAsia="Times New Roman" w:hAnsi="Calibri" w:cs="Calibri"/>
                      <w:color w:val="000000"/>
                      <w:lang w:eastAsia="en-ZW"/>
                    </w:rPr>
                  </w:rPrChange>
                </w:rPr>
                <w:t>132.20</w:t>
              </w:r>
            </w:ins>
          </w:p>
        </w:tc>
        <w:tc>
          <w:tcPr>
            <w:tcW w:w="555" w:type="pct"/>
            <w:tcBorders>
              <w:top w:val="nil"/>
              <w:bottom w:val="single" w:sz="4" w:space="0" w:color="auto"/>
            </w:tcBorders>
            <w:noWrap/>
            <w:vAlign w:val="bottom"/>
          </w:tcPr>
          <w:p w14:paraId="3A2FE683" w14:textId="50A1B95C" w:rsidR="006B37EE" w:rsidRPr="00743470" w:rsidRDefault="006B37EE" w:rsidP="006B37EE">
            <w:pPr>
              <w:spacing w:line="240" w:lineRule="auto"/>
              <w:jc w:val="right"/>
              <w:rPr>
                <w:rFonts w:ascii="Gill Sans MT" w:hAnsi="Gill Sans MT" w:cs="Calibri"/>
                <w:color w:val="000000"/>
                <w:sz w:val="20"/>
                <w:szCs w:val="20"/>
              </w:rPr>
            </w:pPr>
            <w:ins w:id="222" w:author="MKONDIWA, Maxwell (CIMMYT-India)" w:date="2023-08-13T11:02:00Z">
              <w:r w:rsidRPr="00743470">
                <w:rPr>
                  <w:rFonts w:ascii="Gill Sans MT" w:hAnsi="Gill Sans MT" w:cs="Calibri"/>
                  <w:color w:val="000000"/>
                  <w:sz w:val="20"/>
                  <w:szCs w:val="20"/>
                  <w:rPrChange w:id="223" w:author="MKONDIWA, Maxwell (CIMMYT-India)" w:date="2023-08-13T11:02:00Z">
                    <w:rPr>
                      <w:rFonts w:ascii="Calibri" w:eastAsia="Times New Roman" w:hAnsi="Calibri" w:cs="Calibri"/>
                      <w:color w:val="000000"/>
                      <w:lang w:eastAsia="en-ZW"/>
                    </w:rPr>
                  </w:rPrChange>
                </w:rPr>
                <w:t>108.48</w:t>
              </w:r>
            </w:ins>
          </w:p>
        </w:tc>
      </w:tr>
      <w:tr w:rsidR="006B37EE" w:rsidRPr="00743470"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30D060F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525F592" w14:textId="6750E24D" w:rsidR="006B37EE" w:rsidRPr="00743470" w:rsidRDefault="006B37EE" w:rsidP="006B37EE">
            <w:pPr>
              <w:spacing w:line="240" w:lineRule="auto"/>
              <w:jc w:val="right"/>
              <w:rPr>
                <w:rFonts w:ascii="Gill Sans MT" w:hAnsi="Gill Sans MT" w:cs="Calibri"/>
                <w:color w:val="000000"/>
                <w:sz w:val="20"/>
                <w:szCs w:val="20"/>
              </w:rPr>
            </w:pPr>
            <w:ins w:id="224" w:author="MKONDIWA, Maxwell (CIMMYT-India)" w:date="2023-08-13T11:02:00Z">
              <w:r w:rsidRPr="00743470">
                <w:rPr>
                  <w:rFonts w:ascii="Gill Sans MT" w:hAnsi="Gill Sans MT" w:cs="Calibri"/>
                  <w:color w:val="000000"/>
                  <w:sz w:val="20"/>
                  <w:szCs w:val="20"/>
                  <w:rPrChange w:id="225" w:author="MKONDIWA, Maxwell (CIMMYT-India)" w:date="2023-08-13T11:02:00Z">
                    <w:rPr>
                      <w:rFonts w:ascii="Calibri" w:eastAsia="Times New Roman" w:hAnsi="Calibri" w:cs="Calibri"/>
                      <w:color w:val="000000"/>
                      <w:lang w:eastAsia="en-ZW"/>
                    </w:rPr>
                  </w:rPrChange>
                </w:rPr>
                <w:t>-73.43</w:t>
              </w:r>
            </w:ins>
          </w:p>
        </w:tc>
        <w:tc>
          <w:tcPr>
            <w:tcW w:w="555" w:type="pct"/>
            <w:tcBorders>
              <w:top w:val="single" w:sz="4" w:space="0" w:color="auto"/>
            </w:tcBorders>
            <w:noWrap/>
            <w:vAlign w:val="bottom"/>
          </w:tcPr>
          <w:p w14:paraId="5C4AC132" w14:textId="250682AF" w:rsidR="006B37EE" w:rsidRPr="00743470" w:rsidRDefault="006B37EE" w:rsidP="006B37EE">
            <w:pPr>
              <w:spacing w:line="240" w:lineRule="auto"/>
              <w:jc w:val="right"/>
              <w:rPr>
                <w:rFonts w:ascii="Gill Sans MT" w:hAnsi="Gill Sans MT" w:cs="Calibri"/>
                <w:color w:val="000000"/>
                <w:sz w:val="20"/>
                <w:szCs w:val="20"/>
              </w:rPr>
            </w:pPr>
            <w:ins w:id="226" w:author="MKONDIWA, Maxwell (CIMMYT-India)" w:date="2023-08-13T11:02:00Z">
              <w:r w:rsidRPr="00743470">
                <w:rPr>
                  <w:rFonts w:ascii="Gill Sans MT" w:hAnsi="Gill Sans MT" w:cs="Calibri"/>
                  <w:color w:val="000000"/>
                  <w:sz w:val="20"/>
                  <w:szCs w:val="20"/>
                  <w:rPrChange w:id="227" w:author="MKONDIWA, Maxwell (CIMMYT-India)" w:date="2023-08-13T11:02:00Z">
                    <w:rPr>
                      <w:rFonts w:ascii="Calibri" w:eastAsia="Times New Roman" w:hAnsi="Calibri" w:cs="Calibri"/>
                      <w:color w:val="000000"/>
                      <w:lang w:eastAsia="en-ZW"/>
                    </w:rPr>
                  </w:rPrChange>
                </w:rPr>
                <w:t>-1.39</w:t>
              </w:r>
            </w:ins>
          </w:p>
        </w:tc>
        <w:tc>
          <w:tcPr>
            <w:tcW w:w="555" w:type="pct"/>
            <w:tcBorders>
              <w:top w:val="single" w:sz="4" w:space="0" w:color="auto"/>
            </w:tcBorders>
            <w:noWrap/>
            <w:vAlign w:val="bottom"/>
          </w:tcPr>
          <w:p w14:paraId="3AE28F3B" w14:textId="05D03DD5" w:rsidR="006B37EE" w:rsidRPr="00743470" w:rsidRDefault="006B37EE" w:rsidP="006B37EE">
            <w:pPr>
              <w:spacing w:line="240" w:lineRule="auto"/>
              <w:jc w:val="right"/>
              <w:rPr>
                <w:rFonts w:ascii="Gill Sans MT" w:hAnsi="Gill Sans MT" w:cs="Calibri"/>
                <w:color w:val="000000"/>
                <w:sz w:val="20"/>
                <w:szCs w:val="20"/>
              </w:rPr>
            </w:pPr>
            <w:ins w:id="228" w:author="MKONDIWA, Maxwell (CIMMYT-India)" w:date="2023-08-13T11:02:00Z">
              <w:r w:rsidRPr="00743470">
                <w:rPr>
                  <w:rFonts w:ascii="Gill Sans MT" w:hAnsi="Gill Sans MT" w:cs="Calibri"/>
                  <w:color w:val="000000"/>
                  <w:sz w:val="20"/>
                  <w:szCs w:val="20"/>
                  <w:rPrChange w:id="229" w:author="MKONDIWA, Maxwell (CIMMYT-India)" w:date="2023-08-13T11:02:00Z">
                    <w:rPr>
                      <w:rFonts w:ascii="Calibri" w:eastAsia="Times New Roman" w:hAnsi="Calibri" w:cs="Calibri"/>
                      <w:color w:val="000000"/>
                      <w:lang w:eastAsia="en-ZW"/>
                    </w:rPr>
                  </w:rPrChange>
                </w:rPr>
                <w:t>-18.36</w:t>
              </w:r>
            </w:ins>
          </w:p>
        </w:tc>
        <w:tc>
          <w:tcPr>
            <w:tcW w:w="555" w:type="pct"/>
            <w:tcBorders>
              <w:top w:val="single" w:sz="4" w:space="0" w:color="auto"/>
            </w:tcBorders>
            <w:noWrap/>
            <w:vAlign w:val="bottom"/>
          </w:tcPr>
          <w:p w14:paraId="209D8BC6" w14:textId="20E0C815" w:rsidR="006B37EE" w:rsidRPr="00743470" w:rsidRDefault="006B37EE" w:rsidP="006B37EE">
            <w:pPr>
              <w:spacing w:line="240" w:lineRule="auto"/>
              <w:jc w:val="right"/>
              <w:rPr>
                <w:rFonts w:ascii="Gill Sans MT" w:hAnsi="Gill Sans MT" w:cs="Calibri"/>
                <w:color w:val="000000"/>
                <w:sz w:val="20"/>
                <w:szCs w:val="20"/>
              </w:rPr>
            </w:pPr>
            <w:ins w:id="230" w:author="MKONDIWA, Maxwell (CIMMYT-India)" w:date="2023-08-13T11:02:00Z">
              <w:r w:rsidRPr="00743470">
                <w:rPr>
                  <w:rFonts w:ascii="Gill Sans MT" w:hAnsi="Gill Sans MT" w:cs="Calibri"/>
                  <w:color w:val="000000"/>
                  <w:sz w:val="20"/>
                  <w:szCs w:val="20"/>
                  <w:rPrChange w:id="231" w:author="MKONDIWA, Maxwell (CIMMYT-India)" w:date="2023-08-13T11:02:00Z">
                    <w:rPr>
                      <w:rFonts w:ascii="Calibri" w:eastAsia="Times New Roman" w:hAnsi="Calibri" w:cs="Calibri"/>
                      <w:color w:val="000000"/>
                      <w:lang w:eastAsia="en-ZW"/>
                    </w:rPr>
                  </w:rPrChange>
                </w:rPr>
                <w:t>-43.68</w:t>
              </w:r>
            </w:ins>
          </w:p>
        </w:tc>
        <w:tc>
          <w:tcPr>
            <w:tcW w:w="555" w:type="pct"/>
            <w:tcBorders>
              <w:top w:val="single" w:sz="4" w:space="0" w:color="auto"/>
            </w:tcBorders>
            <w:noWrap/>
            <w:vAlign w:val="bottom"/>
          </w:tcPr>
          <w:p w14:paraId="5707ED64" w14:textId="6A688DD7" w:rsidR="006B37EE" w:rsidRPr="00743470" w:rsidRDefault="006B37EE" w:rsidP="006B37EE">
            <w:pPr>
              <w:spacing w:line="240" w:lineRule="auto"/>
              <w:jc w:val="right"/>
              <w:rPr>
                <w:rFonts w:ascii="Gill Sans MT" w:hAnsi="Gill Sans MT" w:cs="Calibri"/>
                <w:color w:val="000000"/>
                <w:sz w:val="20"/>
                <w:szCs w:val="20"/>
              </w:rPr>
            </w:pPr>
            <w:ins w:id="232" w:author="MKONDIWA, Maxwell (CIMMYT-India)" w:date="2023-08-13T11:02:00Z">
              <w:r w:rsidRPr="00743470">
                <w:rPr>
                  <w:rFonts w:ascii="Gill Sans MT" w:hAnsi="Gill Sans MT" w:cs="Calibri"/>
                  <w:color w:val="000000"/>
                  <w:sz w:val="20"/>
                  <w:szCs w:val="20"/>
                  <w:rPrChange w:id="233" w:author="MKONDIWA, Maxwell (CIMMYT-India)" w:date="2023-08-13T11:02:00Z">
                    <w:rPr>
                      <w:rFonts w:ascii="Calibri" w:eastAsia="Times New Roman" w:hAnsi="Calibri" w:cs="Calibri"/>
                      <w:color w:val="000000"/>
                      <w:lang w:eastAsia="en-ZW"/>
                    </w:rPr>
                  </w:rPrChange>
                </w:rPr>
                <w:t>-16.67</w:t>
              </w:r>
            </w:ins>
          </w:p>
        </w:tc>
        <w:tc>
          <w:tcPr>
            <w:tcW w:w="555" w:type="pct"/>
            <w:tcBorders>
              <w:top w:val="single" w:sz="4" w:space="0" w:color="auto"/>
            </w:tcBorders>
            <w:noWrap/>
            <w:vAlign w:val="bottom"/>
          </w:tcPr>
          <w:p w14:paraId="662AF396" w14:textId="4816647F" w:rsidR="006B37EE" w:rsidRPr="00743470" w:rsidRDefault="006B37EE" w:rsidP="006B37EE">
            <w:pPr>
              <w:spacing w:line="240" w:lineRule="auto"/>
              <w:jc w:val="right"/>
              <w:rPr>
                <w:rFonts w:ascii="Gill Sans MT" w:hAnsi="Gill Sans MT" w:cs="Calibri"/>
                <w:color w:val="000000"/>
                <w:sz w:val="20"/>
                <w:szCs w:val="20"/>
              </w:rPr>
            </w:pPr>
            <w:ins w:id="234" w:author="MKONDIWA, Maxwell (CIMMYT-India)" w:date="2023-08-13T11:02:00Z">
              <w:r w:rsidRPr="00743470">
                <w:rPr>
                  <w:rFonts w:ascii="Gill Sans MT" w:hAnsi="Gill Sans MT" w:cs="Calibri"/>
                  <w:color w:val="000000"/>
                  <w:sz w:val="20"/>
                  <w:szCs w:val="20"/>
                  <w:rPrChange w:id="235" w:author="MKONDIWA, Maxwell (CIMMYT-India)" w:date="2023-08-13T11:02:00Z">
                    <w:rPr>
                      <w:rFonts w:ascii="Calibri" w:eastAsia="Times New Roman" w:hAnsi="Calibri" w:cs="Calibri"/>
                      <w:color w:val="000000"/>
                      <w:lang w:eastAsia="en-ZW"/>
                    </w:rPr>
                  </w:rPrChange>
                </w:rPr>
                <w:t>-28.19</w:t>
              </w:r>
            </w:ins>
          </w:p>
        </w:tc>
      </w:tr>
      <w:tr w:rsidR="006B37EE" w:rsidRPr="00743470" w14:paraId="47B777FD" w14:textId="77777777" w:rsidTr="004E1BD0">
        <w:trPr>
          <w:trHeight w:val="288"/>
          <w:jc w:val="center"/>
        </w:trPr>
        <w:tc>
          <w:tcPr>
            <w:tcW w:w="707" w:type="pct"/>
            <w:vMerge/>
          </w:tcPr>
          <w:p w14:paraId="726C7C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6E4FB67" w14:textId="6A8AEDE5"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w:t>
            </w:r>
            <w:r w:rsidR="004E1BD0" w:rsidRPr="00743470">
              <w:rPr>
                <w:rFonts w:ascii="Gill Sans MT" w:eastAsia="Times New Roman" w:hAnsi="Gill Sans MT" w:cs="Calibri"/>
                <w:color w:val="000000"/>
                <w:sz w:val="20"/>
                <w:szCs w:val="20"/>
                <w:lang w:eastAsia="en-ZW"/>
              </w:rPr>
              <w:t>td.Dev</w:t>
            </w:r>
          </w:p>
        </w:tc>
        <w:tc>
          <w:tcPr>
            <w:tcW w:w="555" w:type="pct"/>
            <w:noWrap/>
            <w:vAlign w:val="bottom"/>
          </w:tcPr>
          <w:p w14:paraId="598D80A6" w14:textId="1E1A2B7D" w:rsidR="006B37EE" w:rsidRPr="00743470" w:rsidRDefault="006B37EE" w:rsidP="006B37EE">
            <w:pPr>
              <w:spacing w:line="240" w:lineRule="auto"/>
              <w:jc w:val="right"/>
              <w:rPr>
                <w:rFonts w:ascii="Gill Sans MT" w:hAnsi="Gill Sans MT" w:cs="Calibri"/>
                <w:color w:val="000000"/>
                <w:sz w:val="20"/>
                <w:szCs w:val="20"/>
              </w:rPr>
            </w:pPr>
            <w:ins w:id="236" w:author="MKONDIWA, Maxwell (CIMMYT-India)" w:date="2023-08-13T11:02:00Z">
              <w:r w:rsidRPr="00743470">
                <w:rPr>
                  <w:rFonts w:ascii="Gill Sans MT" w:hAnsi="Gill Sans MT" w:cs="Calibri"/>
                  <w:color w:val="000000"/>
                  <w:sz w:val="20"/>
                  <w:szCs w:val="20"/>
                  <w:rPrChange w:id="237" w:author="MKONDIWA, Maxwell (CIMMYT-India)" w:date="2023-08-13T11:02:00Z">
                    <w:rPr>
                      <w:rFonts w:ascii="Calibri" w:eastAsia="Times New Roman" w:hAnsi="Calibri" w:cs="Calibri"/>
                      <w:color w:val="000000"/>
                      <w:lang w:eastAsia="en-ZW"/>
                    </w:rPr>
                  </w:rPrChange>
                </w:rPr>
                <w:t>36.34</w:t>
              </w:r>
            </w:ins>
          </w:p>
        </w:tc>
        <w:tc>
          <w:tcPr>
            <w:tcW w:w="555" w:type="pct"/>
            <w:noWrap/>
            <w:vAlign w:val="bottom"/>
          </w:tcPr>
          <w:p w14:paraId="248D3F2A" w14:textId="6D031B98" w:rsidR="006B37EE" w:rsidRPr="00743470" w:rsidRDefault="006B37EE" w:rsidP="006B37EE">
            <w:pPr>
              <w:spacing w:line="240" w:lineRule="auto"/>
              <w:jc w:val="right"/>
              <w:rPr>
                <w:rFonts w:ascii="Gill Sans MT" w:hAnsi="Gill Sans MT" w:cs="Calibri"/>
                <w:color w:val="000000"/>
                <w:sz w:val="20"/>
                <w:szCs w:val="20"/>
              </w:rPr>
            </w:pPr>
            <w:ins w:id="238" w:author="MKONDIWA, Maxwell (CIMMYT-India)" w:date="2023-08-13T11:02:00Z">
              <w:r w:rsidRPr="00743470">
                <w:rPr>
                  <w:rFonts w:ascii="Gill Sans MT" w:hAnsi="Gill Sans MT" w:cs="Calibri"/>
                  <w:color w:val="000000"/>
                  <w:sz w:val="20"/>
                  <w:szCs w:val="20"/>
                  <w:rPrChange w:id="239" w:author="MKONDIWA, Maxwell (CIMMYT-India)" w:date="2023-08-13T11:02:00Z">
                    <w:rPr>
                      <w:rFonts w:ascii="Calibri" w:eastAsia="Times New Roman" w:hAnsi="Calibri" w:cs="Calibri"/>
                      <w:color w:val="000000"/>
                      <w:lang w:eastAsia="en-ZW"/>
                    </w:rPr>
                  </w:rPrChange>
                </w:rPr>
                <w:t>25.91</w:t>
              </w:r>
            </w:ins>
          </w:p>
        </w:tc>
        <w:tc>
          <w:tcPr>
            <w:tcW w:w="555" w:type="pct"/>
            <w:noWrap/>
            <w:vAlign w:val="bottom"/>
          </w:tcPr>
          <w:p w14:paraId="59BD0672" w14:textId="2B469779" w:rsidR="006B37EE" w:rsidRPr="00743470" w:rsidRDefault="006B37EE" w:rsidP="006B37EE">
            <w:pPr>
              <w:spacing w:line="240" w:lineRule="auto"/>
              <w:jc w:val="right"/>
              <w:rPr>
                <w:rFonts w:ascii="Gill Sans MT" w:hAnsi="Gill Sans MT" w:cs="Calibri"/>
                <w:color w:val="000000"/>
                <w:sz w:val="20"/>
                <w:szCs w:val="20"/>
              </w:rPr>
            </w:pPr>
            <w:ins w:id="240" w:author="MKONDIWA, Maxwell (CIMMYT-India)" w:date="2023-08-13T11:02:00Z">
              <w:r w:rsidRPr="00743470">
                <w:rPr>
                  <w:rFonts w:ascii="Gill Sans MT" w:hAnsi="Gill Sans MT" w:cs="Calibri"/>
                  <w:color w:val="000000"/>
                  <w:sz w:val="20"/>
                  <w:szCs w:val="20"/>
                  <w:rPrChange w:id="241" w:author="MKONDIWA, Maxwell (CIMMYT-India)" w:date="2023-08-13T11:02:00Z">
                    <w:rPr>
                      <w:rFonts w:ascii="Calibri" w:eastAsia="Times New Roman" w:hAnsi="Calibri" w:cs="Calibri"/>
                      <w:color w:val="000000"/>
                      <w:lang w:eastAsia="en-ZW"/>
                    </w:rPr>
                  </w:rPrChange>
                </w:rPr>
                <w:t>43.02</w:t>
              </w:r>
            </w:ins>
          </w:p>
        </w:tc>
        <w:tc>
          <w:tcPr>
            <w:tcW w:w="555" w:type="pct"/>
            <w:noWrap/>
            <w:vAlign w:val="bottom"/>
          </w:tcPr>
          <w:p w14:paraId="43AD3B99" w14:textId="4E2DBD2C" w:rsidR="006B37EE" w:rsidRPr="00743470" w:rsidRDefault="006B37EE" w:rsidP="006B37EE">
            <w:pPr>
              <w:spacing w:line="240" w:lineRule="auto"/>
              <w:jc w:val="right"/>
              <w:rPr>
                <w:rFonts w:ascii="Gill Sans MT" w:hAnsi="Gill Sans MT" w:cs="Calibri"/>
                <w:color w:val="000000"/>
                <w:sz w:val="20"/>
                <w:szCs w:val="20"/>
              </w:rPr>
            </w:pPr>
            <w:ins w:id="242" w:author="MKONDIWA, Maxwell (CIMMYT-India)" w:date="2023-08-13T11:02:00Z">
              <w:r w:rsidRPr="00743470">
                <w:rPr>
                  <w:rFonts w:ascii="Gill Sans MT" w:hAnsi="Gill Sans MT" w:cs="Calibri"/>
                  <w:color w:val="000000"/>
                  <w:sz w:val="20"/>
                  <w:szCs w:val="20"/>
                  <w:rPrChange w:id="243" w:author="MKONDIWA, Maxwell (CIMMYT-India)" w:date="2023-08-13T11:02:00Z">
                    <w:rPr>
                      <w:rFonts w:ascii="Calibri" w:eastAsia="Times New Roman" w:hAnsi="Calibri" w:cs="Calibri"/>
                      <w:color w:val="000000"/>
                      <w:lang w:eastAsia="en-ZW"/>
                    </w:rPr>
                  </w:rPrChange>
                </w:rPr>
                <w:t>49.08</w:t>
              </w:r>
            </w:ins>
          </w:p>
        </w:tc>
        <w:tc>
          <w:tcPr>
            <w:tcW w:w="555" w:type="pct"/>
            <w:noWrap/>
            <w:vAlign w:val="bottom"/>
          </w:tcPr>
          <w:p w14:paraId="67D443E8" w14:textId="4BBF0E03" w:rsidR="006B37EE" w:rsidRPr="00743470" w:rsidRDefault="006B37EE" w:rsidP="006B37EE">
            <w:pPr>
              <w:spacing w:line="240" w:lineRule="auto"/>
              <w:jc w:val="right"/>
              <w:rPr>
                <w:rFonts w:ascii="Gill Sans MT" w:hAnsi="Gill Sans MT" w:cs="Calibri"/>
                <w:color w:val="000000"/>
                <w:sz w:val="20"/>
                <w:szCs w:val="20"/>
              </w:rPr>
            </w:pPr>
            <w:ins w:id="244" w:author="MKONDIWA, Maxwell (CIMMYT-India)" w:date="2023-08-13T11:02:00Z">
              <w:r w:rsidRPr="00743470">
                <w:rPr>
                  <w:rFonts w:ascii="Gill Sans MT" w:hAnsi="Gill Sans MT" w:cs="Calibri"/>
                  <w:color w:val="000000"/>
                  <w:sz w:val="20"/>
                  <w:szCs w:val="20"/>
                  <w:rPrChange w:id="245" w:author="MKONDIWA, Maxwell (CIMMYT-India)" w:date="2023-08-13T11:02:00Z">
                    <w:rPr>
                      <w:rFonts w:ascii="Calibri" w:eastAsia="Times New Roman" w:hAnsi="Calibri" w:cs="Calibri"/>
                      <w:color w:val="000000"/>
                      <w:lang w:eastAsia="en-ZW"/>
                    </w:rPr>
                  </w:rPrChange>
                </w:rPr>
                <w:t>28.35</w:t>
              </w:r>
            </w:ins>
          </w:p>
        </w:tc>
        <w:tc>
          <w:tcPr>
            <w:tcW w:w="555" w:type="pct"/>
            <w:noWrap/>
            <w:vAlign w:val="bottom"/>
          </w:tcPr>
          <w:p w14:paraId="553E07A0" w14:textId="7B895870" w:rsidR="006B37EE" w:rsidRPr="00743470" w:rsidRDefault="006B37EE" w:rsidP="006B37EE">
            <w:pPr>
              <w:spacing w:line="240" w:lineRule="auto"/>
              <w:jc w:val="right"/>
              <w:rPr>
                <w:rFonts w:ascii="Gill Sans MT" w:hAnsi="Gill Sans MT" w:cs="Calibri"/>
                <w:color w:val="000000"/>
                <w:sz w:val="20"/>
                <w:szCs w:val="20"/>
              </w:rPr>
            </w:pPr>
            <w:ins w:id="246" w:author="MKONDIWA, Maxwell (CIMMYT-India)" w:date="2023-08-13T11:02:00Z">
              <w:r w:rsidRPr="00743470">
                <w:rPr>
                  <w:rFonts w:ascii="Gill Sans MT" w:hAnsi="Gill Sans MT" w:cs="Calibri"/>
                  <w:color w:val="000000"/>
                  <w:sz w:val="20"/>
                  <w:szCs w:val="20"/>
                  <w:rPrChange w:id="247" w:author="MKONDIWA, Maxwell (CIMMYT-India)" w:date="2023-08-13T11:02:00Z">
                    <w:rPr>
                      <w:rFonts w:ascii="Calibri" w:eastAsia="Times New Roman" w:hAnsi="Calibri" w:cs="Calibri"/>
                      <w:color w:val="000000"/>
                      <w:lang w:eastAsia="en-ZW"/>
                    </w:rPr>
                  </w:rPrChange>
                </w:rPr>
                <w:t>30.59</w:t>
              </w:r>
            </w:ins>
          </w:p>
        </w:tc>
      </w:tr>
      <w:tr w:rsidR="006B37EE" w:rsidRPr="00743470" w14:paraId="28AC2212" w14:textId="77777777" w:rsidTr="004E1BD0">
        <w:trPr>
          <w:trHeight w:val="288"/>
          <w:jc w:val="center"/>
        </w:trPr>
        <w:tc>
          <w:tcPr>
            <w:tcW w:w="707" w:type="pct"/>
            <w:vMerge/>
          </w:tcPr>
          <w:p w14:paraId="6483103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3119F4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2618B226" w14:textId="5F12A83D" w:rsidR="006B37EE" w:rsidRPr="00743470" w:rsidRDefault="006B37EE" w:rsidP="006B37EE">
            <w:pPr>
              <w:spacing w:line="240" w:lineRule="auto"/>
              <w:jc w:val="right"/>
              <w:rPr>
                <w:rFonts w:ascii="Gill Sans MT" w:hAnsi="Gill Sans MT" w:cs="Calibri"/>
                <w:color w:val="000000"/>
                <w:sz w:val="20"/>
                <w:szCs w:val="20"/>
              </w:rPr>
            </w:pPr>
            <w:ins w:id="248" w:author="MKONDIWA, Maxwell (CIMMYT-India)" w:date="2023-08-13T11:02:00Z">
              <w:r w:rsidRPr="00743470">
                <w:rPr>
                  <w:rFonts w:ascii="Gill Sans MT" w:hAnsi="Gill Sans MT" w:cs="Calibri"/>
                  <w:color w:val="000000"/>
                  <w:sz w:val="20"/>
                  <w:szCs w:val="20"/>
                  <w:rPrChange w:id="249" w:author="MKONDIWA, Maxwell (CIMMYT-India)" w:date="2023-08-13T11:02:00Z">
                    <w:rPr>
                      <w:rFonts w:ascii="Calibri" w:eastAsia="Times New Roman" w:hAnsi="Calibri" w:cs="Calibri"/>
                      <w:color w:val="000000"/>
                      <w:lang w:eastAsia="en-ZW"/>
                    </w:rPr>
                  </w:rPrChange>
                </w:rPr>
                <w:t>-177.76</w:t>
              </w:r>
            </w:ins>
          </w:p>
        </w:tc>
        <w:tc>
          <w:tcPr>
            <w:tcW w:w="555" w:type="pct"/>
            <w:noWrap/>
            <w:vAlign w:val="bottom"/>
          </w:tcPr>
          <w:p w14:paraId="1C773499" w14:textId="69CD0732" w:rsidR="006B37EE" w:rsidRPr="00743470" w:rsidRDefault="006B37EE" w:rsidP="006B37EE">
            <w:pPr>
              <w:spacing w:line="240" w:lineRule="auto"/>
              <w:jc w:val="right"/>
              <w:rPr>
                <w:rFonts w:ascii="Gill Sans MT" w:hAnsi="Gill Sans MT" w:cs="Calibri"/>
                <w:color w:val="000000"/>
                <w:sz w:val="20"/>
                <w:szCs w:val="20"/>
              </w:rPr>
            </w:pPr>
            <w:ins w:id="250" w:author="MKONDIWA, Maxwell (CIMMYT-India)" w:date="2023-08-13T11:02:00Z">
              <w:r w:rsidRPr="00743470">
                <w:rPr>
                  <w:rFonts w:ascii="Gill Sans MT" w:hAnsi="Gill Sans MT" w:cs="Calibri"/>
                  <w:color w:val="000000"/>
                  <w:sz w:val="20"/>
                  <w:szCs w:val="20"/>
                  <w:rPrChange w:id="251" w:author="MKONDIWA, Maxwell (CIMMYT-India)" w:date="2023-08-13T11:02:00Z">
                    <w:rPr>
                      <w:rFonts w:ascii="Calibri" w:eastAsia="Times New Roman" w:hAnsi="Calibri" w:cs="Calibri"/>
                      <w:color w:val="000000"/>
                      <w:lang w:eastAsia="en-ZW"/>
                    </w:rPr>
                  </w:rPrChange>
                </w:rPr>
                <w:t>-59.94</w:t>
              </w:r>
            </w:ins>
          </w:p>
        </w:tc>
        <w:tc>
          <w:tcPr>
            <w:tcW w:w="555" w:type="pct"/>
            <w:noWrap/>
            <w:vAlign w:val="bottom"/>
          </w:tcPr>
          <w:p w14:paraId="24298E6D" w14:textId="7999FD99" w:rsidR="006B37EE" w:rsidRPr="00743470" w:rsidRDefault="006B37EE" w:rsidP="006B37EE">
            <w:pPr>
              <w:spacing w:line="240" w:lineRule="auto"/>
              <w:jc w:val="right"/>
              <w:rPr>
                <w:rFonts w:ascii="Gill Sans MT" w:hAnsi="Gill Sans MT" w:cs="Calibri"/>
                <w:color w:val="000000"/>
                <w:sz w:val="20"/>
                <w:szCs w:val="20"/>
              </w:rPr>
            </w:pPr>
            <w:ins w:id="252" w:author="MKONDIWA, Maxwell (CIMMYT-India)" w:date="2023-08-13T11:02:00Z">
              <w:r w:rsidRPr="00743470">
                <w:rPr>
                  <w:rFonts w:ascii="Gill Sans MT" w:hAnsi="Gill Sans MT" w:cs="Calibri"/>
                  <w:color w:val="000000"/>
                  <w:sz w:val="20"/>
                  <w:szCs w:val="20"/>
                  <w:rPrChange w:id="253" w:author="MKONDIWA, Maxwell (CIMMYT-India)" w:date="2023-08-13T11:02:00Z">
                    <w:rPr>
                      <w:rFonts w:ascii="Calibri" w:eastAsia="Times New Roman" w:hAnsi="Calibri" w:cs="Calibri"/>
                      <w:color w:val="000000"/>
                      <w:lang w:eastAsia="en-ZW"/>
                    </w:rPr>
                  </w:rPrChange>
                </w:rPr>
                <w:t>-123.07</w:t>
              </w:r>
            </w:ins>
          </w:p>
        </w:tc>
        <w:tc>
          <w:tcPr>
            <w:tcW w:w="555" w:type="pct"/>
            <w:noWrap/>
            <w:vAlign w:val="bottom"/>
          </w:tcPr>
          <w:p w14:paraId="6949B1F4" w14:textId="23A2E120" w:rsidR="006B37EE" w:rsidRPr="00743470" w:rsidRDefault="006B37EE" w:rsidP="006B37EE">
            <w:pPr>
              <w:spacing w:line="240" w:lineRule="auto"/>
              <w:jc w:val="right"/>
              <w:rPr>
                <w:rFonts w:ascii="Gill Sans MT" w:hAnsi="Gill Sans MT" w:cs="Calibri"/>
                <w:color w:val="000000"/>
                <w:sz w:val="20"/>
                <w:szCs w:val="20"/>
              </w:rPr>
            </w:pPr>
            <w:ins w:id="254" w:author="MKONDIWA, Maxwell (CIMMYT-India)" w:date="2023-08-13T11:02:00Z">
              <w:r w:rsidRPr="00743470">
                <w:rPr>
                  <w:rFonts w:ascii="Gill Sans MT" w:hAnsi="Gill Sans MT" w:cs="Calibri"/>
                  <w:color w:val="000000"/>
                  <w:sz w:val="20"/>
                  <w:szCs w:val="20"/>
                  <w:rPrChange w:id="255" w:author="MKONDIWA, Maxwell (CIMMYT-India)" w:date="2023-08-13T11:02:00Z">
                    <w:rPr>
                      <w:rFonts w:ascii="Calibri" w:eastAsia="Times New Roman" w:hAnsi="Calibri" w:cs="Calibri"/>
                      <w:color w:val="000000"/>
                      <w:lang w:eastAsia="en-ZW"/>
                    </w:rPr>
                  </w:rPrChange>
                </w:rPr>
                <w:t>-139.93</w:t>
              </w:r>
            </w:ins>
          </w:p>
        </w:tc>
        <w:tc>
          <w:tcPr>
            <w:tcW w:w="555" w:type="pct"/>
            <w:noWrap/>
            <w:vAlign w:val="bottom"/>
          </w:tcPr>
          <w:p w14:paraId="4B3CCCFC" w14:textId="3AA35CEC" w:rsidR="006B37EE" w:rsidRPr="00743470" w:rsidRDefault="006B37EE" w:rsidP="006B37EE">
            <w:pPr>
              <w:spacing w:line="240" w:lineRule="auto"/>
              <w:jc w:val="right"/>
              <w:rPr>
                <w:rFonts w:ascii="Gill Sans MT" w:hAnsi="Gill Sans MT" w:cs="Calibri"/>
                <w:color w:val="000000"/>
                <w:sz w:val="20"/>
                <w:szCs w:val="20"/>
              </w:rPr>
            </w:pPr>
            <w:ins w:id="256" w:author="MKONDIWA, Maxwell (CIMMYT-India)" w:date="2023-08-13T11:02:00Z">
              <w:r w:rsidRPr="00743470">
                <w:rPr>
                  <w:rFonts w:ascii="Gill Sans MT" w:hAnsi="Gill Sans MT" w:cs="Calibri"/>
                  <w:color w:val="000000"/>
                  <w:sz w:val="20"/>
                  <w:szCs w:val="20"/>
                  <w:rPrChange w:id="257" w:author="MKONDIWA, Maxwell (CIMMYT-India)" w:date="2023-08-13T11:02:00Z">
                    <w:rPr>
                      <w:rFonts w:ascii="Calibri" w:eastAsia="Times New Roman" w:hAnsi="Calibri" w:cs="Calibri"/>
                      <w:color w:val="000000"/>
                      <w:lang w:eastAsia="en-ZW"/>
                    </w:rPr>
                  </w:rPrChange>
                </w:rPr>
                <w:t>-119.55</w:t>
              </w:r>
            </w:ins>
          </w:p>
        </w:tc>
        <w:tc>
          <w:tcPr>
            <w:tcW w:w="555" w:type="pct"/>
            <w:noWrap/>
            <w:vAlign w:val="bottom"/>
          </w:tcPr>
          <w:p w14:paraId="7690B63C" w14:textId="28308A79" w:rsidR="006B37EE" w:rsidRPr="00743470" w:rsidRDefault="006B37EE" w:rsidP="006B37EE">
            <w:pPr>
              <w:spacing w:line="240" w:lineRule="auto"/>
              <w:jc w:val="right"/>
              <w:rPr>
                <w:rFonts w:ascii="Gill Sans MT" w:hAnsi="Gill Sans MT" w:cs="Calibri"/>
                <w:color w:val="000000"/>
                <w:sz w:val="20"/>
                <w:szCs w:val="20"/>
              </w:rPr>
            </w:pPr>
            <w:ins w:id="258" w:author="MKONDIWA, Maxwell (CIMMYT-India)" w:date="2023-08-13T11:02:00Z">
              <w:r w:rsidRPr="00743470">
                <w:rPr>
                  <w:rFonts w:ascii="Gill Sans MT" w:hAnsi="Gill Sans MT" w:cs="Calibri"/>
                  <w:color w:val="000000"/>
                  <w:sz w:val="20"/>
                  <w:szCs w:val="20"/>
                  <w:rPrChange w:id="259" w:author="MKONDIWA, Maxwell (CIMMYT-India)" w:date="2023-08-13T11:02:00Z">
                    <w:rPr>
                      <w:rFonts w:ascii="Calibri" w:eastAsia="Times New Roman" w:hAnsi="Calibri" w:cs="Calibri"/>
                      <w:color w:val="000000"/>
                      <w:lang w:eastAsia="en-ZW"/>
                    </w:rPr>
                  </w:rPrChange>
                </w:rPr>
                <w:t>-151.45</w:t>
              </w:r>
            </w:ins>
          </w:p>
        </w:tc>
      </w:tr>
      <w:tr w:rsidR="006B37EE" w:rsidRPr="00743470" w14:paraId="3D80135D" w14:textId="77777777" w:rsidTr="004E1BD0">
        <w:trPr>
          <w:trHeight w:val="288"/>
          <w:jc w:val="center"/>
        </w:trPr>
        <w:tc>
          <w:tcPr>
            <w:tcW w:w="707" w:type="pct"/>
            <w:vMerge/>
          </w:tcPr>
          <w:p w14:paraId="6EA3D33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EA0A0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68F282D" w14:textId="693D1B65" w:rsidR="006B37EE" w:rsidRPr="00743470" w:rsidRDefault="006B37EE" w:rsidP="006B37EE">
            <w:pPr>
              <w:spacing w:line="240" w:lineRule="auto"/>
              <w:jc w:val="right"/>
              <w:rPr>
                <w:rFonts w:ascii="Gill Sans MT" w:hAnsi="Gill Sans MT" w:cs="Calibri"/>
                <w:color w:val="000000"/>
                <w:sz w:val="20"/>
                <w:szCs w:val="20"/>
              </w:rPr>
            </w:pPr>
            <w:ins w:id="260" w:author="MKONDIWA, Maxwell (CIMMYT-India)" w:date="2023-08-13T11:02:00Z">
              <w:r w:rsidRPr="00743470">
                <w:rPr>
                  <w:rFonts w:ascii="Gill Sans MT" w:hAnsi="Gill Sans MT" w:cs="Calibri"/>
                  <w:color w:val="000000"/>
                  <w:sz w:val="20"/>
                  <w:szCs w:val="20"/>
                  <w:rPrChange w:id="261" w:author="MKONDIWA, Maxwell (CIMMYT-India)" w:date="2023-08-13T11:02:00Z">
                    <w:rPr>
                      <w:rFonts w:ascii="Calibri" w:eastAsia="Times New Roman" w:hAnsi="Calibri" w:cs="Calibri"/>
                      <w:color w:val="000000"/>
                      <w:lang w:eastAsia="en-ZW"/>
                    </w:rPr>
                  </w:rPrChange>
                </w:rPr>
                <w:t>-113.83</w:t>
              </w:r>
            </w:ins>
          </w:p>
        </w:tc>
        <w:tc>
          <w:tcPr>
            <w:tcW w:w="555" w:type="pct"/>
            <w:noWrap/>
            <w:vAlign w:val="bottom"/>
          </w:tcPr>
          <w:p w14:paraId="2D050F54" w14:textId="6850F0EB" w:rsidR="006B37EE" w:rsidRPr="00743470" w:rsidRDefault="006B37EE" w:rsidP="006B37EE">
            <w:pPr>
              <w:spacing w:line="240" w:lineRule="auto"/>
              <w:jc w:val="right"/>
              <w:rPr>
                <w:rFonts w:ascii="Gill Sans MT" w:hAnsi="Gill Sans MT" w:cs="Calibri"/>
                <w:color w:val="000000"/>
                <w:sz w:val="20"/>
                <w:szCs w:val="20"/>
              </w:rPr>
            </w:pPr>
            <w:ins w:id="262" w:author="MKONDIWA, Maxwell (CIMMYT-India)" w:date="2023-08-13T11:02:00Z">
              <w:r w:rsidRPr="00743470">
                <w:rPr>
                  <w:rFonts w:ascii="Gill Sans MT" w:hAnsi="Gill Sans MT" w:cs="Calibri"/>
                  <w:color w:val="000000"/>
                  <w:sz w:val="20"/>
                  <w:szCs w:val="20"/>
                  <w:rPrChange w:id="263" w:author="MKONDIWA, Maxwell (CIMMYT-India)" w:date="2023-08-13T11:02:00Z">
                    <w:rPr>
                      <w:rFonts w:ascii="Calibri" w:eastAsia="Times New Roman" w:hAnsi="Calibri" w:cs="Calibri"/>
                      <w:color w:val="000000"/>
                      <w:lang w:eastAsia="en-ZW"/>
                    </w:rPr>
                  </w:rPrChange>
                </w:rPr>
                <w:t>-28.09</w:t>
              </w:r>
            </w:ins>
          </w:p>
        </w:tc>
        <w:tc>
          <w:tcPr>
            <w:tcW w:w="555" w:type="pct"/>
            <w:noWrap/>
            <w:vAlign w:val="bottom"/>
          </w:tcPr>
          <w:p w14:paraId="3629E035" w14:textId="0437518C" w:rsidR="006B37EE" w:rsidRPr="00743470" w:rsidRDefault="006B37EE" w:rsidP="006B37EE">
            <w:pPr>
              <w:spacing w:line="240" w:lineRule="auto"/>
              <w:jc w:val="right"/>
              <w:rPr>
                <w:rFonts w:ascii="Gill Sans MT" w:hAnsi="Gill Sans MT" w:cs="Calibri"/>
                <w:color w:val="000000"/>
                <w:sz w:val="20"/>
                <w:szCs w:val="20"/>
              </w:rPr>
            </w:pPr>
            <w:ins w:id="264" w:author="MKONDIWA, Maxwell (CIMMYT-India)" w:date="2023-08-13T11:02:00Z">
              <w:r w:rsidRPr="00743470">
                <w:rPr>
                  <w:rFonts w:ascii="Gill Sans MT" w:hAnsi="Gill Sans MT" w:cs="Calibri"/>
                  <w:color w:val="000000"/>
                  <w:sz w:val="20"/>
                  <w:szCs w:val="20"/>
                  <w:rPrChange w:id="265" w:author="MKONDIWA, Maxwell (CIMMYT-India)" w:date="2023-08-13T11:02:00Z">
                    <w:rPr>
                      <w:rFonts w:ascii="Calibri" w:eastAsia="Times New Roman" w:hAnsi="Calibri" w:cs="Calibri"/>
                      <w:color w:val="000000"/>
                      <w:lang w:eastAsia="en-ZW"/>
                    </w:rPr>
                  </w:rPrChange>
                </w:rPr>
                <w:t>-77.92</w:t>
              </w:r>
            </w:ins>
          </w:p>
        </w:tc>
        <w:tc>
          <w:tcPr>
            <w:tcW w:w="555" w:type="pct"/>
            <w:noWrap/>
            <w:vAlign w:val="bottom"/>
          </w:tcPr>
          <w:p w14:paraId="7F8B3129" w14:textId="59402A18" w:rsidR="006B37EE" w:rsidRPr="00743470" w:rsidRDefault="006B37EE" w:rsidP="006B37EE">
            <w:pPr>
              <w:spacing w:line="240" w:lineRule="auto"/>
              <w:jc w:val="right"/>
              <w:rPr>
                <w:rFonts w:ascii="Gill Sans MT" w:hAnsi="Gill Sans MT" w:cs="Calibri"/>
                <w:color w:val="000000"/>
                <w:sz w:val="20"/>
                <w:szCs w:val="20"/>
              </w:rPr>
            </w:pPr>
            <w:ins w:id="266" w:author="MKONDIWA, Maxwell (CIMMYT-India)" w:date="2023-08-13T11:02:00Z">
              <w:r w:rsidRPr="00743470">
                <w:rPr>
                  <w:rFonts w:ascii="Gill Sans MT" w:hAnsi="Gill Sans MT" w:cs="Calibri"/>
                  <w:color w:val="000000"/>
                  <w:sz w:val="20"/>
                  <w:szCs w:val="20"/>
                  <w:rPrChange w:id="267" w:author="MKONDIWA, Maxwell (CIMMYT-India)" w:date="2023-08-13T11:02:00Z">
                    <w:rPr>
                      <w:rFonts w:ascii="Calibri" w:eastAsia="Times New Roman" w:hAnsi="Calibri" w:cs="Calibri"/>
                      <w:color w:val="000000"/>
                      <w:lang w:eastAsia="en-ZW"/>
                    </w:rPr>
                  </w:rPrChange>
                </w:rPr>
                <w:t>-109.68</w:t>
              </w:r>
            </w:ins>
          </w:p>
        </w:tc>
        <w:tc>
          <w:tcPr>
            <w:tcW w:w="555" w:type="pct"/>
            <w:noWrap/>
            <w:vAlign w:val="bottom"/>
          </w:tcPr>
          <w:p w14:paraId="19E9DEEB" w14:textId="0D9BCA71" w:rsidR="006B37EE" w:rsidRPr="00743470" w:rsidRDefault="006B37EE" w:rsidP="006B37EE">
            <w:pPr>
              <w:spacing w:line="240" w:lineRule="auto"/>
              <w:jc w:val="right"/>
              <w:rPr>
                <w:rFonts w:ascii="Gill Sans MT" w:hAnsi="Gill Sans MT" w:cs="Calibri"/>
                <w:color w:val="000000"/>
                <w:sz w:val="20"/>
                <w:szCs w:val="20"/>
              </w:rPr>
            </w:pPr>
            <w:ins w:id="268" w:author="MKONDIWA, Maxwell (CIMMYT-India)" w:date="2023-08-13T11:02:00Z">
              <w:r w:rsidRPr="00743470">
                <w:rPr>
                  <w:rFonts w:ascii="Gill Sans MT" w:hAnsi="Gill Sans MT" w:cs="Calibri"/>
                  <w:color w:val="000000"/>
                  <w:sz w:val="20"/>
                  <w:szCs w:val="20"/>
                  <w:rPrChange w:id="269" w:author="MKONDIWA, Maxwell (CIMMYT-India)" w:date="2023-08-13T11:02:00Z">
                    <w:rPr>
                      <w:rFonts w:ascii="Calibri" w:eastAsia="Times New Roman" w:hAnsi="Calibri" w:cs="Calibri"/>
                      <w:color w:val="000000"/>
                      <w:lang w:eastAsia="en-ZW"/>
                    </w:rPr>
                  </w:rPrChange>
                </w:rPr>
                <w:t>-46.58</w:t>
              </w:r>
            </w:ins>
          </w:p>
        </w:tc>
        <w:tc>
          <w:tcPr>
            <w:tcW w:w="555" w:type="pct"/>
            <w:noWrap/>
            <w:vAlign w:val="bottom"/>
          </w:tcPr>
          <w:p w14:paraId="3C199BF0" w14:textId="2CB1FDDC" w:rsidR="006B37EE" w:rsidRPr="00743470" w:rsidRDefault="006B37EE" w:rsidP="006B37EE">
            <w:pPr>
              <w:spacing w:line="240" w:lineRule="auto"/>
              <w:jc w:val="right"/>
              <w:rPr>
                <w:rFonts w:ascii="Gill Sans MT" w:hAnsi="Gill Sans MT" w:cs="Calibri"/>
                <w:color w:val="000000"/>
                <w:sz w:val="20"/>
                <w:szCs w:val="20"/>
              </w:rPr>
            </w:pPr>
            <w:ins w:id="270" w:author="MKONDIWA, Maxwell (CIMMYT-India)" w:date="2023-08-13T11:02:00Z">
              <w:r w:rsidRPr="00743470">
                <w:rPr>
                  <w:rFonts w:ascii="Gill Sans MT" w:hAnsi="Gill Sans MT" w:cs="Calibri"/>
                  <w:color w:val="000000"/>
                  <w:sz w:val="20"/>
                  <w:szCs w:val="20"/>
                  <w:rPrChange w:id="271" w:author="MKONDIWA, Maxwell (CIMMYT-India)" w:date="2023-08-13T11:02:00Z">
                    <w:rPr>
                      <w:rFonts w:ascii="Calibri" w:eastAsia="Times New Roman" w:hAnsi="Calibri" w:cs="Calibri"/>
                      <w:color w:val="000000"/>
                      <w:lang w:eastAsia="en-ZW"/>
                    </w:rPr>
                  </w:rPrChange>
                </w:rPr>
                <w:t>-65.46</w:t>
              </w:r>
            </w:ins>
          </w:p>
        </w:tc>
      </w:tr>
      <w:tr w:rsidR="006B37EE" w:rsidRPr="00743470" w14:paraId="598B66A8" w14:textId="77777777" w:rsidTr="004E1BD0">
        <w:trPr>
          <w:trHeight w:val="288"/>
          <w:jc w:val="center"/>
        </w:trPr>
        <w:tc>
          <w:tcPr>
            <w:tcW w:w="707" w:type="pct"/>
            <w:vMerge/>
          </w:tcPr>
          <w:p w14:paraId="7573B41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72CFF5D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2F176178" w14:textId="4364AC3A" w:rsidR="006B37EE" w:rsidRPr="00743470" w:rsidRDefault="006B37EE" w:rsidP="006B37EE">
            <w:pPr>
              <w:spacing w:line="240" w:lineRule="auto"/>
              <w:jc w:val="right"/>
              <w:rPr>
                <w:rFonts w:ascii="Gill Sans MT" w:hAnsi="Gill Sans MT" w:cs="Calibri"/>
                <w:color w:val="000000"/>
                <w:sz w:val="20"/>
                <w:szCs w:val="20"/>
              </w:rPr>
            </w:pPr>
            <w:ins w:id="272" w:author="MKONDIWA, Maxwell (CIMMYT-India)" w:date="2023-08-13T11:02:00Z">
              <w:r w:rsidRPr="00743470">
                <w:rPr>
                  <w:rFonts w:ascii="Gill Sans MT" w:hAnsi="Gill Sans MT" w:cs="Calibri"/>
                  <w:color w:val="000000"/>
                  <w:sz w:val="20"/>
                  <w:szCs w:val="20"/>
                  <w:rPrChange w:id="273" w:author="MKONDIWA, Maxwell (CIMMYT-India)" w:date="2023-08-13T11:02:00Z">
                    <w:rPr>
                      <w:rFonts w:ascii="Calibri" w:eastAsia="Times New Roman" w:hAnsi="Calibri" w:cs="Calibri"/>
                      <w:color w:val="000000"/>
                      <w:lang w:eastAsia="en-ZW"/>
                    </w:rPr>
                  </w:rPrChange>
                </w:rPr>
                <w:t>-94.35</w:t>
              </w:r>
            </w:ins>
          </w:p>
        </w:tc>
        <w:tc>
          <w:tcPr>
            <w:tcW w:w="555" w:type="pct"/>
            <w:noWrap/>
            <w:vAlign w:val="bottom"/>
          </w:tcPr>
          <w:p w14:paraId="2F031821" w14:textId="082FF59B" w:rsidR="006B37EE" w:rsidRPr="00743470" w:rsidRDefault="006B37EE" w:rsidP="006B37EE">
            <w:pPr>
              <w:spacing w:line="240" w:lineRule="auto"/>
              <w:jc w:val="right"/>
              <w:rPr>
                <w:rFonts w:ascii="Gill Sans MT" w:hAnsi="Gill Sans MT" w:cs="Calibri"/>
                <w:color w:val="000000"/>
                <w:sz w:val="20"/>
                <w:szCs w:val="20"/>
              </w:rPr>
            </w:pPr>
            <w:ins w:id="274" w:author="MKONDIWA, Maxwell (CIMMYT-India)" w:date="2023-08-13T11:02:00Z">
              <w:r w:rsidRPr="00743470">
                <w:rPr>
                  <w:rFonts w:ascii="Gill Sans MT" w:hAnsi="Gill Sans MT" w:cs="Calibri"/>
                  <w:color w:val="000000"/>
                  <w:sz w:val="20"/>
                  <w:szCs w:val="20"/>
                  <w:rPrChange w:id="275" w:author="MKONDIWA, Maxwell (CIMMYT-India)" w:date="2023-08-13T11:02:00Z">
                    <w:rPr>
                      <w:rFonts w:ascii="Calibri" w:eastAsia="Times New Roman" w:hAnsi="Calibri" w:cs="Calibri"/>
                      <w:color w:val="000000"/>
                      <w:lang w:eastAsia="en-ZW"/>
                    </w:rPr>
                  </w:rPrChange>
                </w:rPr>
                <w:t>-20.99</w:t>
              </w:r>
            </w:ins>
          </w:p>
        </w:tc>
        <w:tc>
          <w:tcPr>
            <w:tcW w:w="555" w:type="pct"/>
            <w:noWrap/>
            <w:vAlign w:val="bottom"/>
          </w:tcPr>
          <w:p w14:paraId="24C1742B" w14:textId="32EDE831" w:rsidR="006B37EE" w:rsidRPr="00743470" w:rsidRDefault="006B37EE" w:rsidP="006B37EE">
            <w:pPr>
              <w:spacing w:line="240" w:lineRule="auto"/>
              <w:jc w:val="right"/>
              <w:rPr>
                <w:rFonts w:ascii="Gill Sans MT" w:hAnsi="Gill Sans MT" w:cs="Calibri"/>
                <w:color w:val="000000"/>
                <w:sz w:val="20"/>
                <w:szCs w:val="20"/>
              </w:rPr>
            </w:pPr>
            <w:ins w:id="276" w:author="MKONDIWA, Maxwell (CIMMYT-India)" w:date="2023-08-13T11:02:00Z">
              <w:r w:rsidRPr="00743470">
                <w:rPr>
                  <w:rFonts w:ascii="Gill Sans MT" w:hAnsi="Gill Sans MT" w:cs="Calibri"/>
                  <w:color w:val="000000"/>
                  <w:sz w:val="20"/>
                  <w:szCs w:val="20"/>
                  <w:rPrChange w:id="277" w:author="MKONDIWA, Maxwell (CIMMYT-India)" w:date="2023-08-13T11:02:00Z">
                    <w:rPr>
                      <w:rFonts w:ascii="Calibri" w:eastAsia="Times New Roman" w:hAnsi="Calibri" w:cs="Calibri"/>
                      <w:color w:val="000000"/>
                      <w:lang w:eastAsia="en-ZW"/>
                    </w:rPr>
                  </w:rPrChange>
                </w:rPr>
                <w:t>-53.41</w:t>
              </w:r>
            </w:ins>
          </w:p>
        </w:tc>
        <w:tc>
          <w:tcPr>
            <w:tcW w:w="555" w:type="pct"/>
            <w:noWrap/>
            <w:vAlign w:val="bottom"/>
          </w:tcPr>
          <w:p w14:paraId="2C9268B8" w14:textId="6BF17212" w:rsidR="006B37EE" w:rsidRPr="00743470" w:rsidRDefault="006B37EE" w:rsidP="006B37EE">
            <w:pPr>
              <w:spacing w:line="240" w:lineRule="auto"/>
              <w:jc w:val="right"/>
              <w:rPr>
                <w:rFonts w:ascii="Gill Sans MT" w:hAnsi="Gill Sans MT" w:cs="Calibri"/>
                <w:color w:val="000000"/>
                <w:sz w:val="20"/>
                <w:szCs w:val="20"/>
              </w:rPr>
            </w:pPr>
            <w:ins w:id="278" w:author="MKONDIWA, Maxwell (CIMMYT-India)" w:date="2023-08-13T11:02:00Z">
              <w:r w:rsidRPr="00743470">
                <w:rPr>
                  <w:rFonts w:ascii="Gill Sans MT" w:hAnsi="Gill Sans MT" w:cs="Calibri"/>
                  <w:color w:val="000000"/>
                  <w:sz w:val="20"/>
                  <w:szCs w:val="20"/>
                  <w:rPrChange w:id="279" w:author="MKONDIWA, Maxwell (CIMMYT-India)" w:date="2023-08-13T11:02:00Z">
                    <w:rPr>
                      <w:rFonts w:ascii="Calibri" w:eastAsia="Times New Roman" w:hAnsi="Calibri" w:cs="Calibri"/>
                      <w:color w:val="000000"/>
                      <w:lang w:eastAsia="en-ZW"/>
                    </w:rPr>
                  </w:rPrChange>
                </w:rPr>
                <w:t>-86.66</w:t>
              </w:r>
            </w:ins>
          </w:p>
        </w:tc>
        <w:tc>
          <w:tcPr>
            <w:tcW w:w="555" w:type="pct"/>
            <w:noWrap/>
            <w:vAlign w:val="bottom"/>
          </w:tcPr>
          <w:p w14:paraId="07C81F2F" w14:textId="28B20750" w:rsidR="006B37EE" w:rsidRPr="00743470" w:rsidRDefault="006B37EE" w:rsidP="006B37EE">
            <w:pPr>
              <w:spacing w:line="240" w:lineRule="auto"/>
              <w:jc w:val="right"/>
              <w:rPr>
                <w:rFonts w:ascii="Gill Sans MT" w:hAnsi="Gill Sans MT" w:cs="Calibri"/>
                <w:color w:val="000000"/>
                <w:sz w:val="20"/>
                <w:szCs w:val="20"/>
              </w:rPr>
            </w:pPr>
            <w:ins w:id="280" w:author="MKONDIWA, Maxwell (CIMMYT-India)" w:date="2023-08-13T11:02:00Z">
              <w:r w:rsidRPr="00743470">
                <w:rPr>
                  <w:rFonts w:ascii="Gill Sans MT" w:hAnsi="Gill Sans MT" w:cs="Calibri"/>
                  <w:color w:val="000000"/>
                  <w:sz w:val="20"/>
                  <w:szCs w:val="20"/>
                  <w:rPrChange w:id="281" w:author="MKONDIWA, Maxwell (CIMMYT-India)" w:date="2023-08-13T11:02:00Z">
                    <w:rPr>
                      <w:rFonts w:ascii="Calibri" w:eastAsia="Times New Roman" w:hAnsi="Calibri" w:cs="Calibri"/>
                      <w:color w:val="000000"/>
                      <w:lang w:eastAsia="en-ZW"/>
                    </w:rPr>
                  </w:rPrChange>
                </w:rPr>
                <w:t>-30.70</w:t>
              </w:r>
            </w:ins>
          </w:p>
        </w:tc>
        <w:tc>
          <w:tcPr>
            <w:tcW w:w="555" w:type="pct"/>
            <w:noWrap/>
            <w:vAlign w:val="bottom"/>
          </w:tcPr>
          <w:p w14:paraId="2360F45D" w14:textId="50CF5BC2" w:rsidR="006B37EE" w:rsidRPr="00743470" w:rsidRDefault="006B37EE" w:rsidP="006B37EE">
            <w:pPr>
              <w:spacing w:line="240" w:lineRule="auto"/>
              <w:jc w:val="right"/>
              <w:rPr>
                <w:rFonts w:ascii="Gill Sans MT" w:hAnsi="Gill Sans MT" w:cs="Calibri"/>
                <w:color w:val="000000"/>
                <w:sz w:val="20"/>
                <w:szCs w:val="20"/>
              </w:rPr>
            </w:pPr>
            <w:ins w:id="282" w:author="MKONDIWA, Maxwell (CIMMYT-India)" w:date="2023-08-13T11:02:00Z">
              <w:r w:rsidRPr="00743470">
                <w:rPr>
                  <w:rFonts w:ascii="Gill Sans MT" w:hAnsi="Gill Sans MT" w:cs="Calibri"/>
                  <w:color w:val="000000"/>
                  <w:sz w:val="20"/>
                  <w:szCs w:val="20"/>
                  <w:rPrChange w:id="283" w:author="MKONDIWA, Maxwell (CIMMYT-India)" w:date="2023-08-13T11:02:00Z">
                    <w:rPr>
                      <w:rFonts w:ascii="Calibri" w:eastAsia="Times New Roman" w:hAnsi="Calibri" w:cs="Calibri"/>
                      <w:color w:val="000000"/>
                      <w:lang w:eastAsia="en-ZW"/>
                    </w:rPr>
                  </w:rPrChange>
                </w:rPr>
                <w:t>-43.60</w:t>
              </w:r>
            </w:ins>
          </w:p>
        </w:tc>
      </w:tr>
      <w:tr w:rsidR="006B37EE" w:rsidRPr="00743470" w14:paraId="7495E0CA" w14:textId="77777777" w:rsidTr="004E1BD0">
        <w:trPr>
          <w:trHeight w:val="288"/>
          <w:jc w:val="center"/>
        </w:trPr>
        <w:tc>
          <w:tcPr>
            <w:tcW w:w="707" w:type="pct"/>
            <w:vMerge/>
          </w:tcPr>
          <w:p w14:paraId="53EE10D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6F0847A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2BB23CDF" w14:textId="3DFFF732" w:rsidR="006B37EE" w:rsidRPr="00743470" w:rsidRDefault="006B37EE" w:rsidP="006B37EE">
            <w:pPr>
              <w:spacing w:line="240" w:lineRule="auto"/>
              <w:jc w:val="right"/>
              <w:rPr>
                <w:rFonts w:ascii="Gill Sans MT" w:hAnsi="Gill Sans MT" w:cs="Calibri"/>
                <w:color w:val="000000"/>
                <w:sz w:val="20"/>
                <w:szCs w:val="20"/>
              </w:rPr>
            </w:pPr>
            <w:ins w:id="284" w:author="MKONDIWA, Maxwell (CIMMYT-India)" w:date="2023-08-13T11:02:00Z">
              <w:r w:rsidRPr="00743470">
                <w:rPr>
                  <w:rFonts w:ascii="Gill Sans MT" w:hAnsi="Gill Sans MT" w:cs="Calibri"/>
                  <w:color w:val="000000"/>
                  <w:sz w:val="20"/>
                  <w:szCs w:val="20"/>
                  <w:rPrChange w:id="285" w:author="MKONDIWA, Maxwell (CIMMYT-India)" w:date="2023-08-13T11:02:00Z">
                    <w:rPr>
                      <w:rFonts w:ascii="Calibri" w:eastAsia="Times New Roman" w:hAnsi="Calibri" w:cs="Calibri"/>
                      <w:color w:val="000000"/>
                      <w:lang w:eastAsia="en-ZW"/>
                    </w:rPr>
                  </w:rPrChange>
                </w:rPr>
                <w:t>-72.95</w:t>
              </w:r>
            </w:ins>
          </w:p>
        </w:tc>
        <w:tc>
          <w:tcPr>
            <w:tcW w:w="555" w:type="pct"/>
            <w:noWrap/>
            <w:vAlign w:val="bottom"/>
          </w:tcPr>
          <w:p w14:paraId="6FD5F114" w14:textId="1FBB0B36" w:rsidR="006B37EE" w:rsidRPr="00743470" w:rsidRDefault="006B37EE" w:rsidP="006B37EE">
            <w:pPr>
              <w:spacing w:line="240" w:lineRule="auto"/>
              <w:jc w:val="right"/>
              <w:rPr>
                <w:rFonts w:ascii="Gill Sans MT" w:hAnsi="Gill Sans MT" w:cs="Calibri"/>
                <w:color w:val="000000"/>
                <w:sz w:val="20"/>
                <w:szCs w:val="20"/>
              </w:rPr>
            </w:pPr>
            <w:ins w:id="286" w:author="MKONDIWA, Maxwell (CIMMYT-India)" w:date="2023-08-13T11:02:00Z">
              <w:r w:rsidRPr="00743470">
                <w:rPr>
                  <w:rFonts w:ascii="Gill Sans MT" w:hAnsi="Gill Sans MT" w:cs="Calibri"/>
                  <w:color w:val="000000"/>
                  <w:sz w:val="20"/>
                  <w:szCs w:val="20"/>
                  <w:rPrChange w:id="287" w:author="MKONDIWA, Maxwell (CIMMYT-India)" w:date="2023-08-13T11:02:00Z">
                    <w:rPr>
                      <w:rFonts w:ascii="Calibri" w:eastAsia="Times New Roman" w:hAnsi="Calibri" w:cs="Calibri"/>
                      <w:color w:val="000000"/>
                      <w:lang w:eastAsia="en-ZW"/>
                    </w:rPr>
                  </w:rPrChange>
                </w:rPr>
                <w:t>-6.29</w:t>
              </w:r>
            </w:ins>
          </w:p>
        </w:tc>
        <w:tc>
          <w:tcPr>
            <w:tcW w:w="555" w:type="pct"/>
            <w:noWrap/>
            <w:vAlign w:val="bottom"/>
          </w:tcPr>
          <w:p w14:paraId="7D8E83B3" w14:textId="65A9EC7C" w:rsidR="006B37EE" w:rsidRPr="00743470" w:rsidRDefault="006B37EE" w:rsidP="006B37EE">
            <w:pPr>
              <w:spacing w:line="240" w:lineRule="auto"/>
              <w:jc w:val="right"/>
              <w:rPr>
                <w:rFonts w:ascii="Gill Sans MT" w:hAnsi="Gill Sans MT" w:cs="Calibri"/>
                <w:color w:val="000000"/>
                <w:sz w:val="20"/>
                <w:szCs w:val="20"/>
              </w:rPr>
            </w:pPr>
            <w:ins w:id="288" w:author="MKONDIWA, Maxwell (CIMMYT-India)" w:date="2023-08-13T11:02:00Z">
              <w:r w:rsidRPr="00743470">
                <w:rPr>
                  <w:rFonts w:ascii="Gill Sans MT" w:hAnsi="Gill Sans MT" w:cs="Calibri"/>
                  <w:color w:val="000000"/>
                  <w:sz w:val="20"/>
                  <w:szCs w:val="20"/>
                  <w:rPrChange w:id="289" w:author="MKONDIWA, Maxwell (CIMMYT-India)" w:date="2023-08-13T11:02:00Z">
                    <w:rPr>
                      <w:rFonts w:ascii="Calibri" w:eastAsia="Times New Roman" w:hAnsi="Calibri" w:cs="Calibri"/>
                      <w:color w:val="000000"/>
                      <w:lang w:eastAsia="en-ZW"/>
                    </w:rPr>
                  </w:rPrChange>
                </w:rPr>
                <w:t>-13.44</w:t>
              </w:r>
            </w:ins>
          </w:p>
        </w:tc>
        <w:tc>
          <w:tcPr>
            <w:tcW w:w="555" w:type="pct"/>
            <w:noWrap/>
            <w:vAlign w:val="bottom"/>
          </w:tcPr>
          <w:p w14:paraId="5F5F588C" w14:textId="42E23108" w:rsidR="006B37EE" w:rsidRPr="00743470" w:rsidRDefault="006B37EE" w:rsidP="006B37EE">
            <w:pPr>
              <w:spacing w:line="240" w:lineRule="auto"/>
              <w:jc w:val="right"/>
              <w:rPr>
                <w:rFonts w:ascii="Gill Sans MT" w:hAnsi="Gill Sans MT" w:cs="Calibri"/>
                <w:color w:val="000000"/>
                <w:sz w:val="20"/>
                <w:szCs w:val="20"/>
              </w:rPr>
            </w:pPr>
            <w:ins w:id="290" w:author="MKONDIWA, Maxwell (CIMMYT-India)" w:date="2023-08-13T11:02:00Z">
              <w:r w:rsidRPr="00743470">
                <w:rPr>
                  <w:rFonts w:ascii="Gill Sans MT" w:hAnsi="Gill Sans MT" w:cs="Calibri"/>
                  <w:color w:val="000000"/>
                  <w:sz w:val="20"/>
                  <w:szCs w:val="20"/>
                  <w:rPrChange w:id="291" w:author="MKONDIWA, Maxwell (CIMMYT-India)" w:date="2023-08-13T11:02:00Z">
                    <w:rPr>
                      <w:rFonts w:ascii="Calibri" w:eastAsia="Times New Roman" w:hAnsi="Calibri" w:cs="Calibri"/>
                      <w:color w:val="000000"/>
                      <w:lang w:eastAsia="en-ZW"/>
                    </w:rPr>
                  </w:rPrChange>
                </w:rPr>
                <w:t>-42.45</w:t>
              </w:r>
            </w:ins>
          </w:p>
        </w:tc>
        <w:tc>
          <w:tcPr>
            <w:tcW w:w="555" w:type="pct"/>
            <w:noWrap/>
            <w:vAlign w:val="bottom"/>
          </w:tcPr>
          <w:p w14:paraId="67D4C9B3" w14:textId="7A7FCD87" w:rsidR="006B37EE" w:rsidRPr="00743470" w:rsidRDefault="006B37EE" w:rsidP="006B37EE">
            <w:pPr>
              <w:spacing w:line="240" w:lineRule="auto"/>
              <w:jc w:val="right"/>
              <w:rPr>
                <w:rFonts w:ascii="Gill Sans MT" w:hAnsi="Gill Sans MT" w:cs="Calibri"/>
                <w:color w:val="000000"/>
                <w:sz w:val="20"/>
                <w:szCs w:val="20"/>
              </w:rPr>
            </w:pPr>
            <w:ins w:id="292" w:author="MKONDIWA, Maxwell (CIMMYT-India)" w:date="2023-08-13T11:02:00Z">
              <w:r w:rsidRPr="00743470">
                <w:rPr>
                  <w:rFonts w:ascii="Gill Sans MT" w:hAnsi="Gill Sans MT" w:cs="Calibri"/>
                  <w:color w:val="000000"/>
                  <w:sz w:val="20"/>
                  <w:szCs w:val="20"/>
                  <w:rPrChange w:id="293" w:author="MKONDIWA, Maxwell (CIMMYT-India)" w:date="2023-08-13T11:02:00Z">
                    <w:rPr>
                      <w:rFonts w:ascii="Calibri" w:eastAsia="Times New Roman" w:hAnsi="Calibri" w:cs="Calibri"/>
                      <w:color w:val="000000"/>
                      <w:lang w:eastAsia="en-ZW"/>
                    </w:rPr>
                  </w:rPrChange>
                </w:rPr>
                <w:t>-19.58</w:t>
              </w:r>
            </w:ins>
          </w:p>
        </w:tc>
        <w:tc>
          <w:tcPr>
            <w:tcW w:w="555" w:type="pct"/>
            <w:noWrap/>
            <w:vAlign w:val="bottom"/>
          </w:tcPr>
          <w:p w14:paraId="694AC5DF" w14:textId="13FCBB24" w:rsidR="006B37EE" w:rsidRPr="00743470" w:rsidRDefault="006B37EE" w:rsidP="006B37EE">
            <w:pPr>
              <w:spacing w:line="240" w:lineRule="auto"/>
              <w:jc w:val="right"/>
              <w:rPr>
                <w:rFonts w:ascii="Gill Sans MT" w:hAnsi="Gill Sans MT" w:cs="Calibri"/>
                <w:color w:val="000000"/>
                <w:sz w:val="20"/>
                <w:szCs w:val="20"/>
              </w:rPr>
            </w:pPr>
            <w:ins w:id="294" w:author="MKONDIWA, Maxwell (CIMMYT-India)" w:date="2023-08-13T11:02:00Z">
              <w:r w:rsidRPr="00743470">
                <w:rPr>
                  <w:rFonts w:ascii="Gill Sans MT" w:hAnsi="Gill Sans MT" w:cs="Calibri"/>
                  <w:color w:val="000000"/>
                  <w:sz w:val="20"/>
                  <w:szCs w:val="20"/>
                  <w:rPrChange w:id="295" w:author="MKONDIWA, Maxwell (CIMMYT-India)" w:date="2023-08-13T11:02:00Z">
                    <w:rPr>
                      <w:rFonts w:ascii="Calibri" w:eastAsia="Times New Roman" w:hAnsi="Calibri" w:cs="Calibri"/>
                      <w:color w:val="000000"/>
                      <w:lang w:eastAsia="en-ZW"/>
                    </w:rPr>
                  </w:rPrChange>
                </w:rPr>
                <w:t>-29.30</w:t>
              </w:r>
            </w:ins>
          </w:p>
        </w:tc>
      </w:tr>
      <w:tr w:rsidR="006B37EE" w:rsidRPr="00743470" w14:paraId="2379CD88" w14:textId="77777777" w:rsidTr="004E1BD0">
        <w:trPr>
          <w:trHeight w:val="288"/>
          <w:jc w:val="center"/>
        </w:trPr>
        <w:tc>
          <w:tcPr>
            <w:tcW w:w="707" w:type="pct"/>
            <w:vMerge/>
          </w:tcPr>
          <w:p w14:paraId="34DD8AFD"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3229CB1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08607677" w14:textId="61A41ABC" w:rsidR="006B37EE" w:rsidRPr="00743470" w:rsidRDefault="006B37EE" w:rsidP="006B37EE">
            <w:pPr>
              <w:spacing w:line="240" w:lineRule="auto"/>
              <w:jc w:val="right"/>
              <w:rPr>
                <w:rFonts w:ascii="Gill Sans MT" w:hAnsi="Gill Sans MT" w:cs="Calibri"/>
                <w:color w:val="000000"/>
                <w:sz w:val="20"/>
                <w:szCs w:val="20"/>
              </w:rPr>
            </w:pPr>
            <w:ins w:id="296" w:author="MKONDIWA, Maxwell (CIMMYT-India)" w:date="2023-08-13T11:02:00Z">
              <w:r w:rsidRPr="00743470">
                <w:rPr>
                  <w:rFonts w:ascii="Gill Sans MT" w:hAnsi="Gill Sans MT" w:cs="Calibri"/>
                  <w:color w:val="000000"/>
                  <w:sz w:val="20"/>
                  <w:szCs w:val="20"/>
                  <w:rPrChange w:id="297" w:author="MKONDIWA, Maxwell (CIMMYT-India)" w:date="2023-08-13T11:02:00Z">
                    <w:rPr>
                      <w:rFonts w:ascii="Calibri" w:eastAsia="Times New Roman" w:hAnsi="Calibri" w:cs="Calibri"/>
                      <w:color w:val="000000"/>
                      <w:lang w:eastAsia="en-ZW"/>
                    </w:rPr>
                  </w:rPrChange>
                </w:rPr>
                <w:t>-56.20</w:t>
              </w:r>
            </w:ins>
          </w:p>
        </w:tc>
        <w:tc>
          <w:tcPr>
            <w:tcW w:w="555" w:type="pct"/>
            <w:noWrap/>
            <w:vAlign w:val="bottom"/>
          </w:tcPr>
          <w:p w14:paraId="77AD6F8B" w14:textId="6FA28326" w:rsidR="006B37EE" w:rsidRPr="00743470" w:rsidRDefault="006B37EE" w:rsidP="006B37EE">
            <w:pPr>
              <w:spacing w:line="240" w:lineRule="auto"/>
              <w:jc w:val="right"/>
              <w:rPr>
                <w:rFonts w:ascii="Gill Sans MT" w:hAnsi="Gill Sans MT" w:cs="Calibri"/>
                <w:color w:val="000000"/>
                <w:sz w:val="20"/>
                <w:szCs w:val="20"/>
              </w:rPr>
            </w:pPr>
            <w:ins w:id="298" w:author="MKONDIWA, Maxwell (CIMMYT-India)" w:date="2023-08-13T11:02:00Z">
              <w:r w:rsidRPr="00743470">
                <w:rPr>
                  <w:rFonts w:ascii="Gill Sans MT" w:hAnsi="Gill Sans MT" w:cs="Calibri"/>
                  <w:color w:val="000000"/>
                  <w:sz w:val="20"/>
                  <w:szCs w:val="20"/>
                  <w:rPrChange w:id="299" w:author="MKONDIWA, Maxwell (CIMMYT-India)" w:date="2023-08-13T11:02:00Z">
                    <w:rPr>
                      <w:rFonts w:ascii="Calibri" w:eastAsia="Times New Roman" w:hAnsi="Calibri" w:cs="Calibri"/>
                      <w:color w:val="000000"/>
                      <w:lang w:eastAsia="en-ZW"/>
                    </w:rPr>
                  </w:rPrChange>
                </w:rPr>
                <w:t>16.31</w:t>
              </w:r>
            </w:ins>
          </w:p>
        </w:tc>
        <w:tc>
          <w:tcPr>
            <w:tcW w:w="555" w:type="pct"/>
            <w:noWrap/>
            <w:vAlign w:val="bottom"/>
          </w:tcPr>
          <w:p w14:paraId="539D302A" w14:textId="488E3560" w:rsidR="006B37EE" w:rsidRPr="00743470" w:rsidRDefault="006B37EE" w:rsidP="006B37EE">
            <w:pPr>
              <w:spacing w:line="240" w:lineRule="auto"/>
              <w:jc w:val="right"/>
              <w:rPr>
                <w:rFonts w:ascii="Gill Sans MT" w:hAnsi="Gill Sans MT" w:cs="Calibri"/>
                <w:color w:val="000000"/>
                <w:sz w:val="20"/>
                <w:szCs w:val="20"/>
              </w:rPr>
            </w:pPr>
            <w:ins w:id="300" w:author="MKONDIWA, Maxwell (CIMMYT-India)" w:date="2023-08-13T11:02:00Z">
              <w:r w:rsidRPr="00743470">
                <w:rPr>
                  <w:rFonts w:ascii="Gill Sans MT" w:hAnsi="Gill Sans MT" w:cs="Calibri"/>
                  <w:color w:val="000000"/>
                  <w:sz w:val="20"/>
                  <w:szCs w:val="20"/>
                  <w:rPrChange w:id="301" w:author="MKONDIWA, Maxwell (CIMMYT-India)" w:date="2023-08-13T11:02:00Z">
                    <w:rPr>
                      <w:rFonts w:ascii="Calibri" w:eastAsia="Times New Roman" w:hAnsi="Calibri" w:cs="Calibri"/>
                      <w:color w:val="000000"/>
                      <w:lang w:eastAsia="en-ZW"/>
                    </w:rPr>
                  </w:rPrChange>
                </w:rPr>
                <w:t>10.49</w:t>
              </w:r>
            </w:ins>
          </w:p>
        </w:tc>
        <w:tc>
          <w:tcPr>
            <w:tcW w:w="555" w:type="pct"/>
            <w:noWrap/>
            <w:vAlign w:val="bottom"/>
          </w:tcPr>
          <w:p w14:paraId="504DA116" w14:textId="12A2855C" w:rsidR="006B37EE" w:rsidRPr="00743470" w:rsidRDefault="006B37EE" w:rsidP="006B37EE">
            <w:pPr>
              <w:spacing w:line="240" w:lineRule="auto"/>
              <w:jc w:val="right"/>
              <w:rPr>
                <w:rFonts w:ascii="Gill Sans MT" w:hAnsi="Gill Sans MT" w:cs="Calibri"/>
                <w:color w:val="000000"/>
                <w:sz w:val="20"/>
                <w:szCs w:val="20"/>
              </w:rPr>
            </w:pPr>
            <w:ins w:id="302" w:author="MKONDIWA, Maxwell (CIMMYT-India)" w:date="2023-08-13T11:02:00Z">
              <w:r w:rsidRPr="00743470">
                <w:rPr>
                  <w:rFonts w:ascii="Gill Sans MT" w:hAnsi="Gill Sans MT" w:cs="Calibri"/>
                  <w:color w:val="000000"/>
                  <w:sz w:val="20"/>
                  <w:szCs w:val="20"/>
                  <w:rPrChange w:id="303" w:author="MKONDIWA, Maxwell (CIMMYT-India)" w:date="2023-08-13T11:02:00Z">
                    <w:rPr>
                      <w:rFonts w:ascii="Calibri" w:eastAsia="Times New Roman" w:hAnsi="Calibri" w:cs="Calibri"/>
                      <w:color w:val="000000"/>
                      <w:lang w:eastAsia="en-ZW"/>
                    </w:rPr>
                  </w:rPrChange>
                </w:rPr>
                <w:t>-3.30</w:t>
              </w:r>
            </w:ins>
          </w:p>
        </w:tc>
        <w:tc>
          <w:tcPr>
            <w:tcW w:w="555" w:type="pct"/>
            <w:noWrap/>
            <w:vAlign w:val="bottom"/>
          </w:tcPr>
          <w:p w14:paraId="4D299D10" w14:textId="7FE2D9F5" w:rsidR="006B37EE" w:rsidRPr="00743470" w:rsidRDefault="006B37EE" w:rsidP="006B37EE">
            <w:pPr>
              <w:spacing w:line="240" w:lineRule="auto"/>
              <w:jc w:val="right"/>
              <w:rPr>
                <w:rFonts w:ascii="Gill Sans MT" w:hAnsi="Gill Sans MT" w:cs="Calibri"/>
                <w:color w:val="000000"/>
                <w:sz w:val="20"/>
                <w:szCs w:val="20"/>
              </w:rPr>
            </w:pPr>
            <w:ins w:id="304" w:author="MKONDIWA, Maxwell (CIMMYT-India)" w:date="2023-08-13T11:02:00Z">
              <w:r w:rsidRPr="00743470">
                <w:rPr>
                  <w:rFonts w:ascii="Gill Sans MT" w:hAnsi="Gill Sans MT" w:cs="Calibri"/>
                  <w:color w:val="000000"/>
                  <w:sz w:val="20"/>
                  <w:szCs w:val="20"/>
                  <w:rPrChange w:id="305" w:author="MKONDIWA, Maxwell (CIMMYT-India)" w:date="2023-08-13T11:02:00Z">
                    <w:rPr>
                      <w:rFonts w:ascii="Calibri" w:eastAsia="Times New Roman" w:hAnsi="Calibri" w:cs="Calibri"/>
                      <w:color w:val="000000"/>
                      <w:lang w:eastAsia="en-ZW"/>
                    </w:rPr>
                  </w:rPrChange>
                </w:rPr>
                <w:t>-1.85</w:t>
              </w:r>
            </w:ins>
          </w:p>
        </w:tc>
        <w:tc>
          <w:tcPr>
            <w:tcW w:w="555" w:type="pct"/>
            <w:noWrap/>
            <w:vAlign w:val="bottom"/>
          </w:tcPr>
          <w:p w14:paraId="507B4102" w14:textId="3CD08D68" w:rsidR="006B37EE" w:rsidRPr="00743470" w:rsidRDefault="006B37EE" w:rsidP="006B37EE">
            <w:pPr>
              <w:spacing w:line="240" w:lineRule="auto"/>
              <w:jc w:val="right"/>
              <w:rPr>
                <w:rFonts w:ascii="Gill Sans MT" w:hAnsi="Gill Sans MT" w:cs="Calibri"/>
                <w:color w:val="000000"/>
                <w:sz w:val="20"/>
                <w:szCs w:val="20"/>
              </w:rPr>
            </w:pPr>
            <w:ins w:id="306" w:author="MKONDIWA, Maxwell (CIMMYT-India)" w:date="2023-08-13T11:02:00Z">
              <w:r w:rsidRPr="00743470">
                <w:rPr>
                  <w:rFonts w:ascii="Gill Sans MT" w:hAnsi="Gill Sans MT" w:cs="Calibri"/>
                  <w:color w:val="000000"/>
                  <w:sz w:val="20"/>
                  <w:szCs w:val="20"/>
                  <w:rPrChange w:id="307" w:author="MKONDIWA, Maxwell (CIMMYT-India)" w:date="2023-08-13T11:02:00Z">
                    <w:rPr>
                      <w:rFonts w:ascii="Calibri" w:eastAsia="Times New Roman" w:hAnsi="Calibri" w:cs="Calibri"/>
                      <w:color w:val="000000"/>
                      <w:lang w:eastAsia="en-ZW"/>
                    </w:rPr>
                  </w:rPrChange>
                </w:rPr>
                <w:t>-11.96</w:t>
              </w:r>
            </w:ins>
          </w:p>
        </w:tc>
      </w:tr>
      <w:tr w:rsidR="006B37EE" w:rsidRPr="00743470" w14:paraId="2769F97D" w14:textId="77777777" w:rsidTr="004E1BD0">
        <w:trPr>
          <w:trHeight w:val="288"/>
          <w:jc w:val="center"/>
        </w:trPr>
        <w:tc>
          <w:tcPr>
            <w:tcW w:w="707" w:type="pct"/>
            <w:vMerge/>
          </w:tcPr>
          <w:p w14:paraId="12CEB22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1E952A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5B800066" w14:textId="27CD9CEF" w:rsidR="006B37EE" w:rsidRPr="00743470" w:rsidRDefault="006B37EE" w:rsidP="006B37EE">
            <w:pPr>
              <w:spacing w:line="240" w:lineRule="auto"/>
              <w:jc w:val="right"/>
              <w:rPr>
                <w:rFonts w:ascii="Gill Sans MT" w:hAnsi="Gill Sans MT" w:cs="Calibri"/>
                <w:color w:val="000000"/>
                <w:sz w:val="20"/>
                <w:szCs w:val="20"/>
              </w:rPr>
            </w:pPr>
            <w:ins w:id="308" w:author="MKONDIWA, Maxwell (CIMMYT-India)" w:date="2023-08-13T11:02:00Z">
              <w:r w:rsidRPr="00743470">
                <w:rPr>
                  <w:rFonts w:ascii="Gill Sans MT" w:hAnsi="Gill Sans MT" w:cs="Calibri"/>
                  <w:color w:val="000000"/>
                  <w:sz w:val="20"/>
                  <w:szCs w:val="20"/>
                  <w:rPrChange w:id="309" w:author="MKONDIWA, Maxwell (CIMMYT-India)" w:date="2023-08-13T11:02:00Z">
                    <w:rPr>
                      <w:rFonts w:ascii="Calibri" w:eastAsia="Times New Roman" w:hAnsi="Calibri" w:cs="Calibri"/>
                      <w:color w:val="000000"/>
                      <w:lang w:eastAsia="en-ZW"/>
                    </w:rPr>
                  </w:rPrChange>
                </w:rPr>
                <w:t>-29.14</w:t>
              </w:r>
            </w:ins>
          </w:p>
        </w:tc>
        <w:tc>
          <w:tcPr>
            <w:tcW w:w="555" w:type="pct"/>
            <w:tcBorders>
              <w:bottom w:val="nil"/>
            </w:tcBorders>
            <w:noWrap/>
            <w:vAlign w:val="bottom"/>
          </w:tcPr>
          <w:p w14:paraId="589C3327" w14:textId="160A419C" w:rsidR="006B37EE" w:rsidRPr="00743470" w:rsidRDefault="006B37EE" w:rsidP="006B37EE">
            <w:pPr>
              <w:spacing w:line="240" w:lineRule="auto"/>
              <w:jc w:val="right"/>
              <w:rPr>
                <w:rFonts w:ascii="Gill Sans MT" w:hAnsi="Gill Sans MT" w:cs="Calibri"/>
                <w:color w:val="000000"/>
                <w:sz w:val="20"/>
                <w:szCs w:val="20"/>
              </w:rPr>
            </w:pPr>
            <w:ins w:id="310" w:author="MKONDIWA, Maxwell (CIMMYT-India)" w:date="2023-08-13T11:02:00Z">
              <w:r w:rsidRPr="00743470">
                <w:rPr>
                  <w:rFonts w:ascii="Gill Sans MT" w:hAnsi="Gill Sans MT" w:cs="Calibri"/>
                  <w:color w:val="000000"/>
                  <w:sz w:val="20"/>
                  <w:szCs w:val="20"/>
                  <w:rPrChange w:id="311" w:author="MKONDIWA, Maxwell (CIMMYT-India)" w:date="2023-08-13T11:02:00Z">
                    <w:rPr>
                      <w:rFonts w:ascii="Calibri" w:eastAsia="Times New Roman" w:hAnsi="Calibri" w:cs="Calibri"/>
                      <w:color w:val="000000"/>
                      <w:lang w:eastAsia="en-ZW"/>
                    </w:rPr>
                  </w:rPrChange>
                </w:rPr>
                <w:t>36.79</w:t>
              </w:r>
            </w:ins>
          </w:p>
        </w:tc>
        <w:tc>
          <w:tcPr>
            <w:tcW w:w="555" w:type="pct"/>
            <w:tcBorders>
              <w:bottom w:val="nil"/>
            </w:tcBorders>
            <w:noWrap/>
            <w:vAlign w:val="bottom"/>
          </w:tcPr>
          <w:p w14:paraId="7B6340CC" w14:textId="2283CDC6" w:rsidR="006B37EE" w:rsidRPr="00743470" w:rsidRDefault="006B37EE" w:rsidP="006B37EE">
            <w:pPr>
              <w:spacing w:line="240" w:lineRule="auto"/>
              <w:jc w:val="right"/>
              <w:rPr>
                <w:rFonts w:ascii="Gill Sans MT" w:hAnsi="Gill Sans MT" w:cs="Calibri"/>
                <w:color w:val="000000"/>
                <w:sz w:val="20"/>
                <w:szCs w:val="20"/>
              </w:rPr>
            </w:pPr>
            <w:ins w:id="312" w:author="MKONDIWA, Maxwell (CIMMYT-India)" w:date="2023-08-13T11:02:00Z">
              <w:r w:rsidRPr="00743470">
                <w:rPr>
                  <w:rFonts w:ascii="Gill Sans MT" w:hAnsi="Gill Sans MT" w:cs="Calibri"/>
                  <w:color w:val="000000"/>
                  <w:sz w:val="20"/>
                  <w:szCs w:val="20"/>
                  <w:rPrChange w:id="313" w:author="MKONDIWA, Maxwell (CIMMYT-India)" w:date="2023-08-13T11:02:00Z">
                    <w:rPr>
                      <w:rFonts w:ascii="Calibri" w:eastAsia="Times New Roman" w:hAnsi="Calibri" w:cs="Calibri"/>
                      <w:color w:val="000000"/>
                      <w:lang w:eastAsia="en-ZW"/>
                    </w:rPr>
                  </w:rPrChange>
                </w:rPr>
                <w:t>37.99</w:t>
              </w:r>
            </w:ins>
          </w:p>
        </w:tc>
        <w:tc>
          <w:tcPr>
            <w:tcW w:w="555" w:type="pct"/>
            <w:tcBorders>
              <w:bottom w:val="nil"/>
            </w:tcBorders>
            <w:noWrap/>
            <w:vAlign w:val="bottom"/>
          </w:tcPr>
          <w:p w14:paraId="29B9C5F3" w14:textId="3579DF13" w:rsidR="006B37EE" w:rsidRPr="00743470" w:rsidRDefault="006B37EE" w:rsidP="006B37EE">
            <w:pPr>
              <w:spacing w:line="240" w:lineRule="auto"/>
              <w:jc w:val="right"/>
              <w:rPr>
                <w:rFonts w:ascii="Gill Sans MT" w:hAnsi="Gill Sans MT" w:cs="Calibri"/>
                <w:color w:val="000000"/>
                <w:sz w:val="20"/>
                <w:szCs w:val="20"/>
              </w:rPr>
            </w:pPr>
            <w:ins w:id="314" w:author="MKONDIWA, Maxwell (CIMMYT-India)" w:date="2023-08-13T11:02:00Z">
              <w:r w:rsidRPr="00743470">
                <w:rPr>
                  <w:rFonts w:ascii="Gill Sans MT" w:hAnsi="Gill Sans MT" w:cs="Calibri"/>
                  <w:color w:val="000000"/>
                  <w:sz w:val="20"/>
                  <w:szCs w:val="20"/>
                  <w:rPrChange w:id="315" w:author="MKONDIWA, Maxwell (CIMMYT-India)" w:date="2023-08-13T11:02:00Z">
                    <w:rPr>
                      <w:rFonts w:ascii="Calibri" w:eastAsia="Times New Roman" w:hAnsi="Calibri" w:cs="Calibri"/>
                      <w:color w:val="000000"/>
                      <w:lang w:eastAsia="en-ZW"/>
                    </w:rPr>
                  </w:rPrChange>
                </w:rPr>
                <w:t>22.05</w:t>
              </w:r>
            </w:ins>
          </w:p>
        </w:tc>
        <w:tc>
          <w:tcPr>
            <w:tcW w:w="555" w:type="pct"/>
            <w:tcBorders>
              <w:bottom w:val="nil"/>
            </w:tcBorders>
            <w:noWrap/>
            <w:vAlign w:val="bottom"/>
          </w:tcPr>
          <w:p w14:paraId="56EBCE39" w14:textId="1F6FB3F2" w:rsidR="006B37EE" w:rsidRPr="00743470" w:rsidRDefault="006B37EE" w:rsidP="006B37EE">
            <w:pPr>
              <w:spacing w:line="240" w:lineRule="auto"/>
              <w:jc w:val="right"/>
              <w:rPr>
                <w:rFonts w:ascii="Gill Sans MT" w:hAnsi="Gill Sans MT" w:cs="Calibri"/>
                <w:color w:val="000000"/>
                <w:sz w:val="20"/>
                <w:szCs w:val="20"/>
              </w:rPr>
            </w:pPr>
            <w:ins w:id="316" w:author="MKONDIWA, Maxwell (CIMMYT-India)" w:date="2023-08-13T11:02:00Z">
              <w:r w:rsidRPr="00743470">
                <w:rPr>
                  <w:rFonts w:ascii="Gill Sans MT" w:hAnsi="Gill Sans MT" w:cs="Calibri"/>
                  <w:color w:val="000000"/>
                  <w:sz w:val="20"/>
                  <w:szCs w:val="20"/>
                  <w:rPrChange w:id="317" w:author="MKONDIWA, Maxwell (CIMMYT-India)" w:date="2023-08-13T11:02:00Z">
                    <w:rPr>
                      <w:rFonts w:ascii="Calibri" w:eastAsia="Times New Roman" w:hAnsi="Calibri" w:cs="Calibri"/>
                      <w:color w:val="000000"/>
                      <w:lang w:eastAsia="en-ZW"/>
                    </w:rPr>
                  </w:rPrChange>
                </w:rPr>
                <w:t>20.96</w:t>
              </w:r>
            </w:ins>
          </w:p>
        </w:tc>
        <w:tc>
          <w:tcPr>
            <w:tcW w:w="555" w:type="pct"/>
            <w:tcBorders>
              <w:bottom w:val="nil"/>
            </w:tcBorders>
            <w:noWrap/>
            <w:vAlign w:val="bottom"/>
          </w:tcPr>
          <w:p w14:paraId="2F533D78" w14:textId="1B570ECD" w:rsidR="006B37EE" w:rsidRPr="00743470" w:rsidRDefault="006B37EE" w:rsidP="006B37EE">
            <w:pPr>
              <w:spacing w:line="240" w:lineRule="auto"/>
              <w:jc w:val="right"/>
              <w:rPr>
                <w:rFonts w:ascii="Gill Sans MT" w:hAnsi="Gill Sans MT" w:cs="Calibri"/>
                <w:color w:val="000000"/>
                <w:sz w:val="20"/>
                <w:szCs w:val="20"/>
              </w:rPr>
            </w:pPr>
            <w:ins w:id="318" w:author="MKONDIWA, Maxwell (CIMMYT-India)" w:date="2023-08-13T11:02:00Z">
              <w:r w:rsidRPr="00743470">
                <w:rPr>
                  <w:rFonts w:ascii="Gill Sans MT" w:hAnsi="Gill Sans MT" w:cs="Calibri"/>
                  <w:color w:val="000000"/>
                  <w:sz w:val="20"/>
                  <w:szCs w:val="20"/>
                  <w:rPrChange w:id="319" w:author="MKONDIWA, Maxwell (CIMMYT-India)" w:date="2023-08-13T11:02:00Z">
                    <w:rPr>
                      <w:rFonts w:ascii="Calibri" w:eastAsia="Times New Roman" w:hAnsi="Calibri" w:cs="Calibri"/>
                      <w:color w:val="000000"/>
                      <w:lang w:eastAsia="en-ZW"/>
                    </w:rPr>
                  </w:rPrChange>
                </w:rPr>
                <w:t>11.44</w:t>
              </w:r>
            </w:ins>
          </w:p>
        </w:tc>
      </w:tr>
      <w:tr w:rsidR="006B37EE" w:rsidRPr="00743470" w14:paraId="1CEC98DF" w14:textId="77777777" w:rsidTr="004E1BD0">
        <w:trPr>
          <w:trHeight w:val="288"/>
          <w:jc w:val="center"/>
        </w:trPr>
        <w:tc>
          <w:tcPr>
            <w:tcW w:w="707" w:type="pct"/>
            <w:vMerge/>
            <w:tcBorders>
              <w:bottom w:val="single" w:sz="4" w:space="0" w:color="auto"/>
            </w:tcBorders>
          </w:tcPr>
          <w:p w14:paraId="27950289"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1A8EF83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9D63E62" w14:textId="75DF97AD" w:rsidR="006B37EE" w:rsidRPr="00743470" w:rsidRDefault="006B37EE" w:rsidP="006B37EE">
            <w:pPr>
              <w:spacing w:line="240" w:lineRule="auto"/>
              <w:jc w:val="right"/>
              <w:rPr>
                <w:rFonts w:ascii="Gill Sans MT" w:hAnsi="Gill Sans MT" w:cs="Calibri"/>
                <w:color w:val="000000"/>
                <w:sz w:val="20"/>
                <w:szCs w:val="20"/>
              </w:rPr>
            </w:pPr>
            <w:ins w:id="320" w:author="MKONDIWA, Maxwell (CIMMYT-India)" w:date="2023-08-13T11:02:00Z">
              <w:r w:rsidRPr="00743470">
                <w:rPr>
                  <w:rFonts w:ascii="Gill Sans MT" w:hAnsi="Gill Sans MT" w:cs="Calibri"/>
                  <w:color w:val="000000"/>
                  <w:sz w:val="20"/>
                  <w:szCs w:val="20"/>
                  <w:rPrChange w:id="321" w:author="MKONDIWA, Maxwell (CIMMYT-India)" w:date="2023-08-13T11:02:00Z">
                    <w:rPr>
                      <w:rFonts w:ascii="Calibri" w:eastAsia="Times New Roman" w:hAnsi="Calibri" w:cs="Calibri"/>
                      <w:color w:val="000000"/>
                      <w:lang w:eastAsia="en-ZW"/>
                    </w:rPr>
                  </w:rPrChange>
                </w:rPr>
                <w:t>83.40</w:t>
              </w:r>
            </w:ins>
          </w:p>
        </w:tc>
        <w:tc>
          <w:tcPr>
            <w:tcW w:w="555" w:type="pct"/>
            <w:tcBorders>
              <w:top w:val="nil"/>
              <w:bottom w:val="single" w:sz="4" w:space="0" w:color="auto"/>
            </w:tcBorders>
            <w:noWrap/>
            <w:vAlign w:val="bottom"/>
          </w:tcPr>
          <w:p w14:paraId="2B2429F8" w14:textId="1DCAB372" w:rsidR="006B37EE" w:rsidRPr="00743470" w:rsidRDefault="006B37EE" w:rsidP="006B37EE">
            <w:pPr>
              <w:spacing w:line="240" w:lineRule="auto"/>
              <w:jc w:val="right"/>
              <w:rPr>
                <w:rFonts w:ascii="Gill Sans MT" w:hAnsi="Gill Sans MT" w:cs="Calibri"/>
                <w:color w:val="000000"/>
                <w:sz w:val="20"/>
                <w:szCs w:val="20"/>
              </w:rPr>
            </w:pPr>
            <w:ins w:id="322" w:author="MKONDIWA, Maxwell (CIMMYT-India)" w:date="2023-08-13T11:02:00Z">
              <w:r w:rsidRPr="00743470">
                <w:rPr>
                  <w:rFonts w:ascii="Gill Sans MT" w:hAnsi="Gill Sans MT" w:cs="Calibri"/>
                  <w:color w:val="000000"/>
                  <w:sz w:val="20"/>
                  <w:szCs w:val="20"/>
                  <w:rPrChange w:id="323" w:author="MKONDIWA, Maxwell (CIMMYT-India)" w:date="2023-08-13T11:02:00Z">
                    <w:rPr>
                      <w:rFonts w:ascii="Calibri" w:eastAsia="Times New Roman" w:hAnsi="Calibri" w:cs="Calibri"/>
                      <w:color w:val="000000"/>
                      <w:lang w:eastAsia="en-ZW"/>
                    </w:rPr>
                  </w:rPrChange>
                </w:rPr>
                <w:t>69.35</w:t>
              </w:r>
            </w:ins>
          </w:p>
        </w:tc>
        <w:tc>
          <w:tcPr>
            <w:tcW w:w="555" w:type="pct"/>
            <w:tcBorders>
              <w:top w:val="nil"/>
              <w:bottom w:val="single" w:sz="4" w:space="0" w:color="auto"/>
            </w:tcBorders>
            <w:noWrap/>
            <w:vAlign w:val="bottom"/>
          </w:tcPr>
          <w:p w14:paraId="256AC605" w14:textId="0452EFF7" w:rsidR="006B37EE" w:rsidRPr="00743470" w:rsidRDefault="006B37EE" w:rsidP="006B37EE">
            <w:pPr>
              <w:spacing w:line="240" w:lineRule="auto"/>
              <w:jc w:val="right"/>
              <w:rPr>
                <w:rFonts w:ascii="Gill Sans MT" w:hAnsi="Gill Sans MT" w:cs="Calibri"/>
                <w:color w:val="000000"/>
                <w:sz w:val="20"/>
                <w:szCs w:val="20"/>
              </w:rPr>
            </w:pPr>
            <w:ins w:id="324" w:author="MKONDIWA, Maxwell (CIMMYT-India)" w:date="2023-08-13T11:02:00Z">
              <w:r w:rsidRPr="00743470">
                <w:rPr>
                  <w:rFonts w:ascii="Gill Sans MT" w:hAnsi="Gill Sans MT" w:cs="Calibri"/>
                  <w:color w:val="000000"/>
                  <w:sz w:val="20"/>
                  <w:szCs w:val="20"/>
                  <w:rPrChange w:id="325" w:author="MKONDIWA, Maxwell (CIMMYT-India)" w:date="2023-08-13T11:02:00Z">
                    <w:rPr>
                      <w:rFonts w:ascii="Calibri" w:eastAsia="Times New Roman" w:hAnsi="Calibri" w:cs="Calibri"/>
                      <w:color w:val="000000"/>
                      <w:lang w:eastAsia="en-ZW"/>
                    </w:rPr>
                  </w:rPrChange>
                </w:rPr>
                <w:t>87.03</w:t>
              </w:r>
            </w:ins>
          </w:p>
        </w:tc>
        <w:tc>
          <w:tcPr>
            <w:tcW w:w="555" w:type="pct"/>
            <w:tcBorders>
              <w:top w:val="nil"/>
              <w:bottom w:val="single" w:sz="4" w:space="0" w:color="auto"/>
            </w:tcBorders>
            <w:noWrap/>
            <w:vAlign w:val="bottom"/>
          </w:tcPr>
          <w:p w14:paraId="0C3B66C4" w14:textId="7CCC7825" w:rsidR="006B37EE" w:rsidRPr="00743470" w:rsidRDefault="006B37EE" w:rsidP="006B37EE">
            <w:pPr>
              <w:spacing w:line="240" w:lineRule="auto"/>
              <w:jc w:val="right"/>
              <w:rPr>
                <w:rFonts w:ascii="Gill Sans MT" w:hAnsi="Gill Sans MT" w:cs="Calibri"/>
                <w:color w:val="000000"/>
                <w:sz w:val="20"/>
                <w:szCs w:val="20"/>
              </w:rPr>
            </w:pPr>
            <w:ins w:id="326" w:author="MKONDIWA, Maxwell (CIMMYT-India)" w:date="2023-08-13T11:02:00Z">
              <w:r w:rsidRPr="00743470">
                <w:rPr>
                  <w:rFonts w:ascii="Gill Sans MT" w:hAnsi="Gill Sans MT" w:cs="Calibri"/>
                  <w:color w:val="000000"/>
                  <w:sz w:val="20"/>
                  <w:szCs w:val="20"/>
                  <w:rPrChange w:id="327" w:author="MKONDIWA, Maxwell (CIMMYT-India)" w:date="2023-08-13T11:02:00Z">
                    <w:rPr>
                      <w:rFonts w:ascii="Calibri" w:eastAsia="Times New Roman" w:hAnsi="Calibri" w:cs="Calibri"/>
                      <w:color w:val="000000"/>
                      <w:lang w:eastAsia="en-ZW"/>
                    </w:rPr>
                  </w:rPrChange>
                </w:rPr>
                <w:t>76.56</w:t>
              </w:r>
            </w:ins>
          </w:p>
        </w:tc>
        <w:tc>
          <w:tcPr>
            <w:tcW w:w="555" w:type="pct"/>
            <w:tcBorders>
              <w:top w:val="nil"/>
              <w:bottom w:val="single" w:sz="4" w:space="0" w:color="auto"/>
            </w:tcBorders>
            <w:noWrap/>
            <w:vAlign w:val="bottom"/>
          </w:tcPr>
          <w:p w14:paraId="5DE2227A" w14:textId="4B2A2418" w:rsidR="006B37EE" w:rsidRPr="00743470" w:rsidRDefault="006B37EE" w:rsidP="006B37EE">
            <w:pPr>
              <w:spacing w:line="240" w:lineRule="auto"/>
              <w:jc w:val="right"/>
              <w:rPr>
                <w:rFonts w:ascii="Gill Sans MT" w:hAnsi="Gill Sans MT" w:cs="Calibri"/>
                <w:color w:val="000000"/>
                <w:sz w:val="20"/>
                <w:szCs w:val="20"/>
              </w:rPr>
            </w:pPr>
            <w:ins w:id="328" w:author="MKONDIWA, Maxwell (CIMMYT-India)" w:date="2023-08-13T11:02:00Z">
              <w:r w:rsidRPr="00743470">
                <w:rPr>
                  <w:rFonts w:ascii="Gill Sans MT" w:hAnsi="Gill Sans MT" w:cs="Calibri"/>
                  <w:color w:val="000000"/>
                  <w:sz w:val="20"/>
                  <w:szCs w:val="20"/>
                  <w:rPrChange w:id="329" w:author="MKONDIWA, Maxwell (CIMMYT-India)" w:date="2023-08-13T11:02:00Z">
                    <w:rPr>
                      <w:rFonts w:ascii="Calibri" w:eastAsia="Times New Roman" w:hAnsi="Calibri" w:cs="Calibri"/>
                      <w:color w:val="000000"/>
                      <w:lang w:eastAsia="en-ZW"/>
                    </w:rPr>
                  </w:rPrChange>
                </w:rPr>
                <w:t>113.90</w:t>
              </w:r>
            </w:ins>
          </w:p>
        </w:tc>
        <w:tc>
          <w:tcPr>
            <w:tcW w:w="555" w:type="pct"/>
            <w:tcBorders>
              <w:top w:val="nil"/>
              <w:bottom w:val="single" w:sz="4" w:space="0" w:color="auto"/>
            </w:tcBorders>
            <w:noWrap/>
            <w:vAlign w:val="bottom"/>
          </w:tcPr>
          <w:p w14:paraId="475181C7" w14:textId="2AB781EA" w:rsidR="006B37EE" w:rsidRPr="00743470" w:rsidRDefault="006B37EE" w:rsidP="006B37EE">
            <w:pPr>
              <w:spacing w:line="240" w:lineRule="auto"/>
              <w:jc w:val="right"/>
              <w:rPr>
                <w:rFonts w:ascii="Gill Sans MT" w:hAnsi="Gill Sans MT" w:cs="Calibri"/>
                <w:color w:val="000000"/>
                <w:sz w:val="20"/>
                <w:szCs w:val="20"/>
              </w:rPr>
            </w:pPr>
            <w:ins w:id="330" w:author="MKONDIWA, Maxwell (CIMMYT-India)" w:date="2023-08-13T11:02:00Z">
              <w:r w:rsidRPr="00743470">
                <w:rPr>
                  <w:rFonts w:ascii="Gill Sans MT" w:hAnsi="Gill Sans MT" w:cs="Calibri"/>
                  <w:color w:val="000000"/>
                  <w:sz w:val="20"/>
                  <w:szCs w:val="20"/>
                  <w:rPrChange w:id="331" w:author="MKONDIWA, Maxwell (CIMMYT-India)" w:date="2023-08-13T11:02:00Z">
                    <w:rPr>
                      <w:rFonts w:ascii="Calibri" w:eastAsia="Times New Roman" w:hAnsi="Calibri" w:cs="Calibri"/>
                      <w:color w:val="000000"/>
                      <w:lang w:eastAsia="en-ZW"/>
                    </w:rPr>
                  </w:rPrChange>
                </w:rPr>
                <w:t>83.34</w:t>
              </w:r>
            </w:ins>
          </w:p>
        </w:tc>
      </w:tr>
      <w:tr w:rsidR="006B37EE" w:rsidRPr="00743470"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CEB2F9C"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58E43D9" w14:textId="5CFFB5A3" w:rsidR="006B37EE" w:rsidRPr="00743470" w:rsidRDefault="006B37EE" w:rsidP="006B37EE">
            <w:pPr>
              <w:spacing w:line="240" w:lineRule="auto"/>
              <w:jc w:val="right"/>
              <w:rPr>
                <w:rFonts w:ascii="Gill Sans MT" w:hAnsi="Gill Sans MT" w:cs="Calibri"/>
                <w:color w:val="000000"/>
                <w:sz w:val="20"/>
                <w:szCs w:val="20"/>
              </w:rPr>
            </w:pPr>
            <w:ins w:id="332" w:author="MKONDIWA, Maxwell (CIMMYT-India)" w:date="2023-08-13T11:02:00Z">
              <w:r w:rsidRPr="00743470">
                <w:rPr>
                  <w:rFonts w:ascii="Gill Sans MT" w:hAnsi="Gill Sans MT" w:cs="Calibri"/>
                  <w:color w:val="000000"/>
                  <w:sz w:val="20"/>
                  <w:szCs w:val="20"/>
                  <w:rPrChange w:id="333" w:author="MKONDIWA, Maxwell (CIMMYT-India)" w:date="2023-08-13T11:02:00Z">
                    <w:rPr>
                      <w:rFonts w:ascii="Calibri" w:eastAsia="Times New Roman" w:hAnsi="Calibri" w:cs="Calibri"/>
                      <w:color w:val="000000"/>
                      <w:lang w:eastAsia="en-ZW"/>
                    </w:rPr>
                  </w:rPrChange>
                </w:rPr>
                <w:t>0.02</w:t>
              </w:r>
            </w:ins>
          </w:p>
        </w:tc>
        <w:tc>
          <w:tcPr>
            <w:tcW w:w="555" w:type="pct"/>
            <w:tcBorders>
              <w:top w:val="single" w:sz="4" w:space="0" w:color="auto"/>
            </w:tcBorders>
            <w:noWrap/>
            <w:vAlign w:val="bottom"/>
          </w:tcPr>
          <w:p w14:paraId="3DCD9CF2" w14:textId="58E820EE" w:rsidR="006B37EE" w:rsidRPr="00743470" w:rsidRDefault="006B37EE" w:rsidP="006B37EE">
            <w:pPr>
              <w:spacing w:line="240" w:lineRule="auto"/>
              <w:jc w:val="right"/>
              <w:rPr>
                <w:rFonts w:ascii="Gill Sans MT" w:hAnsi="Gill Sans MT" w:cs="Calibri"/>
                <w:color w:val="000000"/>
                <w:sz w:val="20"/>
                <w:szCs w:val="20"/>
              </w:rPr>
            </w:pPr>
            <w:ins w:id="334" w:author="MKONDIWA, Maxwell (CIMMYT-India)" w:date="2023-08-13T11:02:00Z">
              <w:r w:rsidRPr="00743470">
                <w:rPr>
                  <w:rFonts w:ascii="Gill Sans MT" w:hAnsi="Gill Sans MT" w:cs="Calibri"/>
                  <w:color w:val="000000"/>
                  <w:sz w:val="20"/>
                  <w:szCs w:val="20"/>
                  <w:rPrChange w:id="335" w:author="MKONDIWA, Maxwell (CIMMYT-India)" w:date="2023-08-13T11:02:00Z">
                    <w:rPr>
                      <w:rFonts w:ascii="Calibri" w:eastAsia="Times New Roman" w:hAnsi="Calibri" w:cs="Calibri"/>
                      <w:color w:val="000000"/>
                      <w:lang w:eastAsia="en-ZW"/>
                    </w:rPr>
                  </w:rPrChange>
                </w:rPr>
                <w:t>0.42</w:t>
              </w:r>
            </w:ins>
          </w:p>
        </w:tc>
        <w:tc>
          <w:tcPr>
            <w:tcW w:w="555" w:type="pct"/>
            <w:tcBorders>
              <w:top w:val="single" w:sz="4" w:space="0" w:color="auto"/>
            </w:tcBorders>
            <w:noWrap/>
            <w:vAlign w:val="bottom"/>
          </w:tcPr>
          <w:p w14:paraId="140AC3D6" w14:textId="5C4427D2" w:rsidR="006B37EE" w:rsidRPr="00743470" w:rsidRDefault="006B37EE" w:rsidP="006B37EE">
            <w:pPr>
              <w:spacing w:line="240" w:lineRule="auto"/>
              <w:jc w:val="right"/>
              <w:rPr>
                <w:rFonts w:ascii="Gill Sans MT" w:hAnsi="Gill Sans MT" w:cs="Calibri"/>
                <w:color w:val="000000"/>
                <w:sz w:val="20"/>
                <w:szCs w:val="20"/>
              </w:rPr>
            </w:pPr>
            <w:ins w:id="336" w:author="MKONDIWA, Maxwell (CIMMYT-India)" w:date="2023-08-13T11:02:00Z">
              <w:r w:rsidRPr="00743470">
                <w:rPr>
                  <w:rFonts w:ascii="Gill Sans MT" w:hAnsi="Gill Sans MT" w:cs="Calibri"/>
                  <w:color w:val="000000"/>
                  <w:sz w:val="20"/>
                  <w:szCs w:val="20"/>
                  <w:rPrChange w:id="337" w:author="MKONDIWA, Maxwell (CIMMYT-India)" w:date="2023-08-13T11:02:00Z">
                    <w:rPr>
                      <w:rFonts w:ascii="Calibri" w:eastAsia="Times New Roman" w:hAnsi="Calibri" w:cs="Calibri"/>
                      <w:color w:val="000000"/>
                      <w:lang w:eastAsia="en-ZW"/>
                    </w:rPr>
                  </w:rPrChange>
                </w:rPr>
                <w:t>0.36</w:t>
              </w:r>
            </w:ins>
          </w:p>
        </w:tc>
        <w:tc>
          <w:tcPr>
            <w:tcW w:w="555" w:type="pct"/>
            <w:tcBorders>
              <w:top w:val="single" w:sz="4" w:space="0" w:color="auto"/>
            </w:tcBorders>
            <w:noWrap/>
            <w:vAlign w:val="bottom"/>
          </w:tcPr>
          <w:p w14:paraId="7C07AD00" w14:textId="3DB88991" w:rsidR="006B37EE" w:rsidRPr="00743470" w:rsidRDefault="006B37EE" w:rsidP="006B37EE">
            <w:pPr>
              <w:spacing w:line="240" w:lineRule="auto"/>
              <w:jc w:val="right"/>
              <w:rPr>
                <w:rFonts w:ascii="Gill Sans MT" w:hAnsi="Gill Sans MT" w:cs="Calibri"/>
                <w:color w:val="000000"/>
                <w:sz w:val="20"/>
                <w:szCs w:val="20"/>
              </w:rPr>
            </w:pPr>
            <w:ins w:id="338" w:author="MKONDIWA, Maxwell (CIMMYT-India)" w:date="2023-08-13T11:02:00Z">
              <w:r w:rsidRPr="00743470">
                <w:rPr>
                  <w:rFonts w:ascii="Gill Sans MT" w:hAnsi="Gill Sans MT" w:cs="Calibri"/>
                  <w:color w:val="000000"/>
                  <w:sz w:val="20"/>
                  <w:szCs w:val="20"/>
                  <w:rPrChange w:id="339" w:author="MKONDIWA, Maxwell (CIMMYT-India)" w:date="2023-08-13T11:02:00Z">
                    <w:rPr>
                      <w:rFonts w:ascii="Calibri" w:eastAsia="Times New Roman" w:hAnsi="Calibri" w:cs="Calibri"/>
                      <w:color w:val="000000"/>
                      <w:lang w:eastAsia="en-ZW"/>
                    </w:rPr>
                  </w:rPrChange>
                </w:rPr>
                <w:t>0.23</w:t>
              </w:r>
            </w:ins>
          </w:p>
        </w:tc>
        <w:tc>
          <w:tcPr>
            <w:tcW w:w="555" w:type="pct"/>
            <w:tcBorders>
              <w:top w:val="single" w:sz="4" w:space="0" w:color="auto"/>
            </w:tcBorders>
            <w:noWrap/>
            <w:vAlign w:val="bottom"/>
          </w:tcPr>
          <w:p w14:paraId="4D84C50C" w14:textId="6B825731" w:rsidR="006B37EE" w:rsidRPr="00743470" w:rsidRDefault="006B37EE" w:rsidP="006B37EE">
            <w:pPr>
              <w:spacing w:line="240" w:lineRule="auto"/>
              <w:jc w:val="right"/>
              <w:rPr>
                <w:rFonts w:ascii="Gill Sans MT" w:hAnsi="Gill Sans MT" w:cs="Calibri"/>
                <w:color w:val="000000"/>
                <w:sz w:val="20"/>
                <w:szCs w:val="20"/>
              </w:rPr>
            </w:pPr>
            <w:ins w:id="340" w:author="MKONDIWA, Maxwell (CIMMYT-India)" w:date="2023-08-13T11:02:00Z">
              <w:r w:rsidRPr="00743470">
                <w:rPr>
                  <w:rFonts w:ascii="Gill Sans MT" w:hAnsi="Gill Sans MT" w:cs="Calibri"/>
                  <w:color w:val="000000"/>
                  <w:sz w:val="20"/>
                  <w:szCs w:val="20"/>
                  <w:rPrChange w:id="341" w:author="MKONDIWA, Maxwell (CIMMYT-India)" w:date="2023-08-13T11:02:00Z">
                    <w:rPr>
                      <w:rFonts w:ascii="Calibri" w:eastAsia="Times New Roman" w:hAnsi="Calibri" w:cs="Calibri"/>
                      <w:color w:val="000000"/>
                      <w:lang w:eastAsia="en-ZW"/>
                    </w:rPr>
                  </w:rPrChange>
                </w:rPr>
                <w:t>0.23</w:t>
              </w:r>
            </w:ins>
          </w:p>
        </w:tc>
        <w:tc>
          <w:tcPr>
            <w:tcW w:w="555" w:type="pct"/>
            <w:tcBorders>
              <w:top w:val="single" w:sz="4" w:space="0" w:color="auto"/>
            </w:tcBorders>
            <w:noWrap/>
            <w:vAlign w:val="bottom"/>
          </w:tcPr>
          <w:p w14:paraId="7988347F" w14:textId="0257D2A3" w:rsidR="006B37EE" w:rsidRPr="00743470" w:rsidRDefault="006B37EE" w:rsidP="006B37EE">
            <w:pPr>
              <w:spacing w:line="240" w:lineRule="auto"/>
              <w:jc w:val="right"/>
              <w:rPr>
                <w:rFonts w:ascii="Gill Sans MT" w:hAnsi="Gill Sans MT" w:cs="Calibri"/>
                <w:color w:val="000000"/>
                <w:sz w:val="20"/>
                <w:szCs w:val="20"/>
              </w:rPr>
            </w:pPr>
            <w:ins w:id="342" w:author="MKONDIWA, Maxwell (CIMMYT-India)" w:date="2023-08-13T11:02:00Z">
              <w:r w:rsidRPr="00743470">
                <w:rPr>
                  <w:rFonts w:ascii="Gill Sans MT" w:hAnsi="Gill Sans MT" w:cs="Calibri"/>
                  <w:color w:val="000000"/>
                  <w:sz w:val="20"/>
                  <w:szCs w:val="20"/>
                  <w:rPrChange w:id="343" w:author="MKONDIWA, Maxwell (CIMMYT-India)" w:date="2023-08-13T11:02:00Z">
                    <w:rPr>
                      <w:rFonts w:ascii="Calibri" w:eastAsia="Times New Roman" w:hAnsi="Calibri" w:cs="Calibri"/>
                      <w:color w:val="000000"/>
                      <w:lang w:eastAsia="en-ZW"/>
                    </w:rPr>
                  </w:rPrChange>
                </w:rPr>
                <w:t>0.16</w:t>
              </w:r>
            </w:ins>
          </w:p>
        </w:tc>
      </w:tr>
      <w:tr w:rsidR="006B37EE" w:rsidRPr="00743470" w14:paraId="30D50C36" w14:textId="77777777" w:rsidTr="004E1BD0">
        <w:trPr>
          <w:trHeight w:val="288"/>
          <w:jc w:val="center"/>
        </w:trPr>
        <w:tc>
          <w:tcPr>
            <w:tcW w:w="707" w:type="pct"/>
            <w:vMerge/>
          </w:tcPr>
          <w:p w14:paraId="7EAEA70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0D49A01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5C904EC7" w14:textId="7E3876FA" w:rsidR="006B37EE" w:rsidRPr="00743470" w:rsidRDefault="006B37EE" w:rsidP="006B37EE">
            <w:pPr>
              <w:spacing w:line="240" w:lineRule="auto"/>
              <w:jc w:val="right"/>
              <w:rPr>
                <w:rFonts w:ascii="Gill Sans MT" w:hAnsi="Gill Sans MT" w:cs="Calibri"/>
                <w:color w:val="000000"/>
                <w:sz w:val="20"/>
                <w:szCs w:val="20"/>
              </w:rPr>
            </w:pPr>
            <w:ins w:id="344" w:author="MKONDIWA, Maxwell (CIMMYT-India)" w:date="2023-08-13T11:02:00Z">
              <w:r w:rsidRPr="00743470">
                <w:rPr>
                  <w:rFonts w:ascii="Gill Sans MT" w:hAnsi="Gill Sans MT" w:cs="Calibri"/>
                  <w:color w:val="000000"/>
                  <w:sz w:val="20"/>
                  <w:szCs w:val="20"/>
                  <w:rPrChange w:id="345" w:author="MKONDIWA, Maxwell (CIMMYT-India)" w:date="2023-08-13T11:02:00Z">
                    <w:rPr>
                      <w:rFonts w:ascii="Calibri" w:eastAsia="Times New Roman" w:hAnsi="Calibri" w:cs="Calibri"/>
                      <w:color w:val="000000"/>
                      <w:lang w:eastAsia="en-ZW"/>
                    </w:rPr>
                  </w:rPrChange>
                </w:rPr>
                <w:t>0.09</w:t>
              </w:r>
            </w:ins>
          </w:p>
        </w:tc>
        <w:tc>
          <w:tcPr>
            <w:tcW w:w="555" w:type="pct"/>
            <w:noWrap/>
            <w:vAlign w:val="bottom"/>
          </w:tcPr>
          <w:p w14:paraId="272B04C2" w14:textId="573944C4" w:rsidR="006B37EE" w:rsidRPr="00743470" w:rsidRDefault="006B37EE" w:rsidP="006B37EE">
            <w:pPr>
              <w:spacing w:line="240" w:lineRule="auto"/>
              <w:jc w:val="right"/>
              <w:rPr>
                <w:rFonts w:ascii="Gill Sans MT" w:hAnsi="Gill Sans MT" w:cs="Calibri"/>
                <w:color w:val="000000"/>
                <w:sz w:val="20"/>
                <w:szCs w:val="20"/>
              </w:rPr>
            </w:pPr>
            <w:ins w:id="346" w:author="MKONDIWA, Maxwell (CIMMYT-India)" w:date="2023-08-13T11:02:00Z">
              <w:r w:rsidRPr="00743470">
                <w:rPr>
                  <w:rFonts w:ascii="Gill Sans MT" w:hAnsi="Gill Sans MT" w:cs="Calibri"/>
                  <w:color w:val="000000"/>
                  <w:sz w:val="20"/>
                  <w:szCs w:val="20"/>
                  <w:rPrChange w:id="347" w:author="MKONDIWA, Maxwell (CIMMYT-India)" w:date="2023-08-13T11:02:00Z">
                    <w:rPr>
                      <w:rFonts w:ascii="Calibri" w:eastAsia="Times New Roman" w:hAnsi="Calibri" w:cs="Calibri"/>
                      <w:color w:val="000000"/>
                      <w:lang w:eastAsia="en-ZW"/>
                    </w:rPr>
                  </w:rPrChange>
                </w:rPr>
                <w:t>0.42</w:t>
              </w:r>
            </w:ins>
          </w:p>
        </w:tc>
        <w:tc>
          <w:tcPr>
            <w:tcW w:w="555" w:type="pct"/>
            <w:noWrap/>
            <w:vAlign w:val="bottom"/>
          </w:tcPr>
          <w:p w14:paraId="38623F7F" w14:textId="4B0FEBFE" w:rsidR="006B37EE" w:rsidRPr="00743470" w:rsidRDefault="006B37EE" w:rsidP="006B37EE">
            <w:pPr>
              <w:spacing w:line="240" w:lineRule="auto"/>
              <w:jc w:val="right"/>
              <w:rPr>
                <w:rFonts w:ascii="Gill Sans MT" w:hAnsi="Gill Sans MT" w:cs="Calibri"/>
                <w:color w:val="000000"/>
                <w:sz w:val="20"/>
                <w:szCs w:val="20"/>
              </w:rPr>
            </w:pPr>
            <w:ins w:id="348" w:author="MKONDIWA, Maxwell (CIMMYT-India)" w:date="2023-08-13T11:02:00Z">
              <w:r w:rsidRPr="00743470">
                <w:rPr>
                  <w:rFonts w:ascii="Gill Sans MT" w:hAnsi="Gill Sans MT" w:cs="Calibri"/>
                  <w:color w:val="000000"/>
                  <w:sz w:val="20"/>
                  <w:szCs w:val="20"/>
                  <w:rPrChange w:id="349" w:author="MKONDIWA, Maxwell (CIMMYT-India)" w:date="2023-08-13T11:02:00Z">
                    <w:rPr>
                      <w:rFonts w:ascii="Calibri" w:eastAsia="Times New Roman" w:hAnsi="Calibri" w:cs="Calibri"/>
                      <w:color w:val="000000"/>
                      <w:lang w:eastAsia="en-ZW"/>
                    </w:rPr>
                  </w:rPrChange>
                </w:rPr>
                <w:t>0.16</w:t>
              </w:r>
            </w:ins>
          </w:p>
        </w:tc>
        <w:tc>
          <w:tcPr>
            <w:tcW w:w="555" w:type="pct"/>
            <w:noWrap/>
            <w:vAlign w:val="bottom"/>
          </w:tcPr>
          <w:p w14:paraId="2C2ACDBE" w14:textId="3CDD527B" w:rsidR="006B37EE" w:rsidRPr="00743470" w:rsidRDefault="006B37EE" w:rsidP="006B37EE">
            <w:pPr>
              <w:spacing w:line="240" w:lineRule="auto"/>
              <w:jc w:val="right"/>
              <w:rPr>
                <w:rFonts w:ascii="Gill Sans MT" w:hAnsi="Gill Sans MT" w:cs="Calibri"/>
                <w:color w:val="000000"/>
                <w:sz w:val="20"/>
                <w:szCs w:val="20"/>
              </w:rPr>
            </w:pPr>
            <w:ins w:id="350" w:author="MKONDIWA, Maxwell (CIMMYT-India)" w:date="2023-08-13T11:02:00Z">
              <w:r w:rsidRPr="00743470">
                <w:rPr>
                  <w:rFonts w:ascii="Gill Sans MT" w:hAnsi="Gill Sans MT" w:cs="Calibri"/>
                  <w:color w:val="000000"/>
                  <w:sz w:val="20"/>
                  <w:szCs w:val="20"/>
                  <w:rPrChange w:id="351" w:author="MKONDIWA, Maxwell (CIMMYT-India)" w:date="2023-08-13T11:02:00Z">
                    <w:rPr>
                      <w:rFonts w:ascii="Calibri" w:eastAsia="Times New Roman" w:hAnsi="Calibri" w:cs="Calibri"/>
                      <w:color w:val="000000"/>
                      <w:lang w:eastAsia="en-ZW"/>
                    </w:rPr>
                  </w:rPrChange>
                </w:rPr>
                <w:t>0.14</w:t>
              </w:r>
            </w:ins>
          </w:p>
        </w:tc>
        <w:tc>
          <w:tcPr>
            <w:tcW w:w="555" w:type="pct"/>
            <w:noWrap/>
            <w:vAlign w:val="bottom"/>
          </w:tcPr>
          <w:p w14:paraId="0123CD5D" w14:textId="11B1FF0B" w:rsidR="006B37EE" w:rsidRPr="00743470" w:rsidRDefault="006B37EE" w:rsidP="006B37EE">
            <w:pPr>
              <w:spacing w:line="240" w:lineRule="auto"/>
              <w:jc w:val="right"/>
              <w:rPr>
                <w:rFonts w:ascii="Gill Sans MT" w:hAnsi="Gill Sans MT" w:cs="Calibri"/>
                <w:color w:val="000000"/>
                <w:sz w:val="20"/>
                <w:szCs w:val="20"/>
              </w:rPr>
            </w:pPr>
            <w:ins w:id="352" w:author="MKONDIWA, Maxwell (CIMMYT-India)" w:date="2023-08-13T11:02:00Z">
              <w:r w:rsidRPr="00743470">
                <w:rPr>
                  <w:rFonts w:ascii="Gill Sans MT" w:hAnsi="Gill Sans MT" w:cs="Calibri"/>
                  <w:color w:val="000000"/>
                  <w:sz w:val="20"/>
                  <w:szCs w:val="20"/>
                  <w:rPrChange w:id="353" w:author="MKONDIWA, Maxwell (CIMMYT-India)" w:date="2023-08-13T11:02:00Z">
                    <w:rPr>
                      <w:rFonts w:ascii="Calibri" w:eastAsia="Times New Roman" w:hAnsi="Calibri" w:cs="Calibri"/>
                      <w:color w:val="000000"/>
                      <w:lang w:eastAsia="en-ZW"/>
                    </w:rPr>
                  </w:rPrChange>
                </w:rPr>
                <w:t>0.44</w:t>
              </w:r>
            </w:ins>
          </w:p>
        </w:tc>
        <w:tc>
          <w:tcPr>
            <w:tcW w:w="555" w:type="pct"/>
            <w:noWrap/>
            <w:vAlign w:val="bottom"/>
          </w:tcPr>
          <w:p w14:paraId="558A2C5F" w14:textId="749211F9" w:rsidR="006B37EE" w:rsidRPr="00743470" w:rsidRDefault="006B37EE" w:rsidP="006B37EE">
            <w:pPr>
              <w:spacing w:line="240" w:lineRule="auto"/>
              <w:jc w:val="right"/>
              <w:rPr>
                <w:rFonts w:ascii="Gill Sans MT" w:hAnsi="Gill Sans MT" w:cs="Calibri"/>
                <w:color w:val="000000"/>
                <w:sz w:val="20"/>
                <w:szCs w:val="20"/>
              </w:rPr>
            </w:pPr>
            <w:ins w:id="354" w:author="MKONDIWA, Maxwell (CIMMYT-India)" w:date="2023-08-13T11:02:00Z">
              <w:r w:rsidRPr="00743470">
                <w:rPr>
                  <w:rFonts w:ascii="Gill Sans MT" w:hAnsi="Gill Sans MT" w:cs="Calibri"/>
                  <w:color w:val="000000"/>
                  <w:sz w:val="20"/>
                  <w:szCs w:val="20"/>
                  <w:rPrChange w:id="355" w:author="MKONDIWA, Maxwell (CIMMYT-India)" w:date="2023-08-13T11:02:00Z">
                    <w:rPr>
                      <w:rFonts w:ascii="Calibri" w:eastAsia="Times New Roman" w:hAnsi="Calibri" w:cs="Calibri"/>
                      <w:color w:val="000000"/>
                      <w:lang w:eastAsia="en-ZW"/>
                    </w:rPr>
                  </w:rPrChange>
                </w:rPr>
                <w:t>0.32</w:t>
              </w:r>
            </w:ins>
          </w:p>
        </w:tc>
      </w:tr>
      <w:tr w:rsidR="006B37EE" w:rsidRPr="00743470" w14:paraId="441791A5" w14:textId="77777777" w:rsidTr="004E1BD0">
        <w:trPr>
          <w:trHeight w:val="288"/>
          <w:jc w:val="center"/>
        </w:trPr>
        <w:tc>
          <w:tcPr>
            <w:tcW w:w="707" w:type="pct"/>
            <w:vMerge/>
          </w:tcPr>
          <w:p w14:paraId="78422E6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FC48B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727E8000" w14:textId="22C87A84" w:rsidR="006B37EE" w:rsidRPr="00743470" w:rsidRDefault="006B37EE" w:rsidP="006B37EE">
            <w:pPr>
              <w:spacing w:line="240" w:lineRule="auto"/>
              <w:jc w:val="right"/>
              <w:rPr>
                <w:rFonts w:ascii="Gill Sans MT" w:hAnsi="Gill Sans MT" w:cs="Calibri"/>
                <w:color w:val="000000"/>
                <w:sz w:val="20"/>
                <w:szCs w:val="20"/>
              </w:rPr>
            </w:pPr>
            <w:ins w:id="356" w:author="MKONDIWA, Maxwell (CIMMYT-India)" w:date="2023-08-13T11:02:00Z">
              <w:r w:rsidRPr="00743470">
                <w:rPr>
                  <w:rFonts w:ascii="Gill Sans MT" w:hAnsi="Gill Sans MT" w:cs="Calibri"/>
                  <w:color w:val="000000"/>
                  <w:sz w:val="20"/>
                  <w:szCs w:val="20"/>
                  <w:rPrChange w:id="357" w:author="MKONDIWA, Maxwell (CIMMYT-India)" w:date="2023-08-13T11:02:00Z">
                    <w:rPr>
                      <w:rFonts w:ascii="Calibri" w:eastAsia="Times New Roman" w:hAnsi="Calibri" w:cs="Calibri"/>
                      <w:color w:val="000000"/>
                      <w:lang w:eastAsia="en-ZW"/>
                    </w:rPr>
                  </w:rPrChange>
                </w:rPr>
                <w:t>0.89</w:t>
              </w:r>
            </w:ins>
          </w:p>
        </w:tc>
        <w:tc>
          <w:tcPr>
            <w:tcW w:w="555" w:type="pct"/>
            <w:noWrap/>
            <w:vAlign w:val="bottom"/>
          </w:tcPr>
          <w:p w14:paraId="7A0172F0" w14:textId="0010D394" w:rsidR="006B37EE" w:rsidRPr="00743470" w:rsidRDefault="006B37EE" w:rsidP="006B37EE">
            <w:pPr>
              <w:spacing w:line="240" w:lineRule="auto"/>
              <w:jc w:val="right"/>
              <w:rPr>
                <w:rFonts w:ascii="Gill Sans MT" w:hAnsi="Gill Sans MT" w:cs="Calibri"/>
                <w:color w:val="000000"/>
                <w:sz w:val="20"/>
                <w:szCs w:val="20"/>
              </w:rPr>
            </w:pPr>
            <w:ins w:id="358" w:author="MKONDIWA, Maxwell (CIMMYT-India)" w:date="2023-08-13T11:02:00Z">
              <w:r w:rsidRPr="00743470">
                <w:rPr>
                  <w:rFonts w:ascii="Gill Sans MT" w:hAnsi="Gill Sans MT" w:cs="Calibri"/>
                  <w:color w:val="000000"/>
                  <w:sz w:val="20"/>
                  <w:szCs w:val="20"/>
                  <w:rPrChange w:id="359" w:author="MKONDIWA, Maxwell (CIMMYT-India)" w:date="2023-08-13T11:02:00Z">
                    <w:rPr>
                      <w:rFonts w:ascii="Calibri" w:eastAsia="Times New Roman" w:hAnsi="Calibri" w:cs="Calibri"/>
                      <w:color w:val="000000"/>
                      <w:lang w:eastAsia="en-ZW"/>
                    </w:rPr>
                  </w:rPrChange>
                </w:rPr>
                <w:t>0.16</w:t>
              </w:r>
            </w:ins>
          </w:p>
        </w:tc>
        <w:tc>
          <w:tcPr>
            <w:tcW w:w="555" w:type="pct"/>
            <w:noWrap/>
            <w:vAlign w:val="bottom"/>
          </w:tcPr>
          <w:p w14:paraId="24A3539B" w14:textId="20917C08" w:rsidR="006B37EE" w:rsidRPr="00743470" w:rsidRDefault="006B37EE" w:rsidP="006B37EE">
            <w:pPr>
              <w:spacing w:line="240" w:lineRule="auto"/>
              <w:jc w:val="right"/>
              <w:rPr>
                <w:rFonts w:ascii="Gill Sans MT" w:hAnsi="Gill Sans MT" w:cs="Calibri"/>
                <w:color w:val="000000"/>
                <w:sz w:val="20"/>
                <w:szCs w:val="20"/>
              </w:rPr>
            </w:pPr>
            <w:ins w:id="360" w:author="MKONDIWA, Maxwell (CIMMYT-India)" w:date="2023-08-13T11:02:00Z">
              <w:r w:rsidRPr="00743470">
                <w:rPr>
                  <w:rFonts w:ascii="Gill Sans MT" w:hAnsi="Gill Sans MT" w:cs="Calibri"/>
                  <w:color w:val="000000"/>
                  <w:sz w:val="20"/>
                  <w:szCs w:val="20"/>
                  <w:rPrChange w:id="361" w:author="MKONDIWA, Maxwell (CIMMYT-India)" w:date="2023-08-13T11:02:00Z">
                    <w:rPr>
                      <w:rFonts w:ascii="Calibri" w:eastAsia="Times New Roman" w:hAnsi="Calibri" w:cs="Calibri"/>
                      <w:color w:val="000000"/>
                      <w:lang w:eastAsia="en-ZW"/>
                    </w:rPr>
                  </w:rPrChange>
                </w:rPr>
                <w:t>0.48</w:t>
              </w:r>
            </w:ins>
          </w:p>
        </w:tc>
        <w:tc>
          <w:tcPr>
            <w:tcW w:w="555" w:type="pct"/>
            <w:noWrap/>
            <w:vAlign w:val="bottom"/>
          </w:tcPr>
          <w:p w14:paraId="28CB22DF" w14:textId="084FF948" w:rsidR="006B37EE" w:rsidRPr="00743470" w:rsidRDefault="006B37EE" w:rsidP="006B37EE">
            <w:pPr>
              <w:spacing w:line="240" w:lineRule="auto"/>
              <w:jc w:val="right"/>
              <w:rPr>
                <w:rFonts w:ascii="Gill Sans MT" w:hAnsi="Gill Sans MT" w:cs="Calibri"/>
                <w:color w:val="000000"/>
                <w:sz w:val="20"/>
                <w:szCs w:val="20"/>
              </w:rPr>
            </w:pPr>
            <w:ins w:id="362" w:author="MKONDIWA, Maxwell (CIMMYT-India)" w:date="2023-08-13T11:02:00Z">
              <w:r w:rsidRPr="00743470">
                <w:rPr>
                  <w:rFonts w:ascii="Gill Sans MT" w:hAnsi="Gill Sans MT" w:cs="Calibri"/>
                  <w:color w:val="000000"/>
                  <w:sz w:val="20"/>
                  <w:szCs w:val="20"/>
                  <w:rPrChange w:id="363" w:author="MKONDIWA, Maxwell (CIMMYT-India)" w:date="2023-08-13T11:02:00Z">
                    <w:rPr>
                      <w:rFonts w:ascii="Calibri" w:eastAsia="Times New Roman" w:hAnsi="Calibri" w:cs="Calibri"/>
                      <w:color w:val="000000"/>
                      <w:lang w:eastAsia="en-ZW"/>
                    </w:rPr>
                  </w:rPrChange>
                </w:rPr>
                <w:t>0.63</w:t>
              </w:r>
            </w:ins>
          </w:p>
        </w:tc>
        <w:tc>
          <w:tcPr>
            <w:tcW w:w="555" w:type="pct"/>
            <w:noWrap/>
            <w:vAlign w:val="bottom"/>
          </w:tcPr>
          <w:p w14:paraId="14059C62" w14:textId="7F1AED02" w:rsidR="006B37EE" w:rsidRPr="00743470" w:rsidRDefault="006B37EE" w:rsidP="006B37EE">
            <w:pPr>
              <w:spacing w:line="240" w:lineRule="auto"/>
              <w:jc w:val="right"/>
              <w:rPr>
                <w:rFonts w:ascii="Gill Sans MT" w:hAnsi="Gill Sans MT" w:cs="Calibri"/>
                <w:color w:val="000000"/>
                <w:sz w:val="20"/>
                <w:szCs w:val="20"/>
              </w:rPr>
            </w:pPr>
            <w:ins w:id="364" w:author="MKONDIWA, Maxwell (CIMMYT-India)" w:date="2023-08-13T11:02:00Z">
              <w:r w:rsidRPr="00743470">
                <w:rPr>
                  <w:rFonts w:ascii="Gill Sans MT" w:hAnsi="Gill Sans MT" w:cs="Calibri"/>
                  <w:color w:val="000000"/>
                  <w:sz w:val="20"/>
                  <w:szCs w:val="20"/>
                  <w:rPrChange w:id="365" w:author="MKONDIWA, Maxwell (CIMMYT-India)" w:date="2023-08-13T11:02:00Z">
                    <w:rPr>
                      <w:rFonts w:ascii="Calibri" w:eastAsia="Times New Roman" w:hAnsi="Calibri" w:cs="Calibri"/>
                      <w:color w:val="000000"/>
                      <w:lang w:eastAsia="en-ZW"/>
                    </w:rPr>
                  </w:rPrChange>
                </w:rPr>
                <w:t>0.32</w:t>
              </w:r>
            </w:ins>
          </w:p>
        </w:tc>
        <w:tc>
          <w:tcPr>
            <w:tcW w:w="555" w:type="pct"/>
            <w:noWrap/>
            <w:vAlign w:val="bottom"/>
          </w:tcPr>
          <w:p w14:paraId="364D0723" w14:textId="47036C39" w:rsidR="006B37EE" w:rsidRPr="00743470" w:rsidRDefault="006B37EE" w:rsidP="006B37EE">
            <w:pPr>
              <w:spacing w:line="240" w:lineRule="auto"/>
              <w:jc w:val="right"/>
              <w:rPr>
                <w:rFonts w:ascii="Gill Sans MT" w:hAnsi="Gill Sans MT" w:cs="Calibri"/>
                <w:color w:val="000000"/>
                <w:sz w:val="20"/>
                <w:szCs w:val="20"/>
              </w:rPr>
            </w:pPr>
            <w:ins w:id="366" w:author="MKONDIWA, Maxwell (CIMMYT-India)" w:date="2023-08-13T11:02:00Z">
              <w:r w:rsidRPr="00743470">
                <w:rPr>
                  <w:rFonts w:ascii="Gill Sans MT" w:hAnsi="Gill Sans MT" w:cs="Calibri"/>
                  <w:color w:val="000000"/>
                  <w:sz w:val="20"/>
                  <w:szCs w:val="20"/>
                  <w:rPrChange w:id="367" w:author="MKONDIWA, Maxwell (CIMMYT-India)" w:date="2023-08-13T11:02:00Z">
                    <w:rPr>
                      <w:rFonts w:ascii="Calibri" w:eastAsia="Times New Roman" w:hAnsi="Calibri" w:cs="Calibri"/>
                      <w:color w:val="000000"/>
                      <w:lang w:eastAsia="en-ZW"/>
                    </w:rPr>
                  </w:rPrChange>
                </w:rPr>
                <w:t>0.52</w:t>
              </w:r>
            </w:ins>
          </w:p>
        </w:tc>
      </w:tr>
      <w:tr w:rsidR="006B37EE" w:rsidRPr="00743470" w14:paraId="4C2B9B63" w14:textId="77777777" w:rsidTr="004E1BD0">
        <w:trPr>
          <w:trHeight w:val="288"/>
          <w:jc w:val="center"/>
        </w:trPr>
        <w:tc>
          <w:tcPr>
            <w:tcW w:w="707" w:type="pct"/>
            <w:vMerge/>
          </w:tcPr>
          <w:p w14:paraId="573B4F2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958F18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04357CEB" w14:textId="695BA258" w:rsidR="006B37EE" w:rsidRPr="00743470" w:rsidRDefault="006B37EE" w:rsidP="006B37EE">
            <w:pPr>
              <w:spacing w:line="240" w:lineRule="auto"/>
              <w:jc w:val="right"/>
              <w:rPr>
                <w:rFonts w:ascii="Gill Sans MT" w:hAnsi="Gill Sans MT" w:cs="Calibri"/>
                <w:color w:val="000000"/>
                <w:sz w:val="20"/>
                <w:szCs w:val="20"/>
              </w:rPr>
            </w:pPr>
            <w:ins w:id="368" w:author="MKONDIWA, Maxwell (CIMMYT-India)" w:date="2023-08-13T11:02:00Z">
              <w:r w:rsidRPr="00743470">
                <w:rPr>
                  <w:rFonts w:ascii="Gill Sans MT" w:hAnsi="Gill Sans MT" w:cs="Calibri"/>
                  <w:color w:val="000000"/>
                  <w:sz w:val="20"/>
                  <w:szCs w:val="20"/>
                  <w:rPrChange w:id="369"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1305E671" w14:textId="7B6FE96D" w:rsidR="006B37EE" w:rsidRPr="00743470" w:rsidRDefault="006B37EE" w:rsidP="006B37EE">
            <w:pPr>
              <w:spacing w:line="240" w:lineRule="auto"/>
              <w:jc w:val="right"/>
              <w:rPr>
                <w:rFonts w:ascii="Gill Sans MT" w:hAnsi="Gill Sans MT" w:cs="Calibri"/>
                <w:color w:val="000000"/>
                <w:sz w:val="20"/>
                <w:szCs w:val="20"/>
              </w:rPr>
            </w:pPr>
            <w:ins w:id="370" w:author="MKONDIWA, Maxwell (CIMMYT-India)" w:date="2023-08-13T11:02:00Z">
              <w:r w:rsidRPr="00743470">
                <w:rPr>
                  <w:rFonts w:ascii="Gill Sans MT" w:hAnsi="Gill Sans MT" w:cs="Calibri"/>
                  <w:color w:val="000000"/>
                  <w:sz w:val="20"/>
                  <w:szCs w:val="20"/>
                  <w:rPrChange w:id="371"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646630D3" w14:textId="0F5AE42D" w:rsidR="006B37EE" w:rsidRPr="00743470" w:rsidRDefault="006B37EE" w:rsidP="006B37EE">
            <w:pPr>
              <w:spacing w:line="240" w:lineRule="auto"/>
              <w:jc w:val="right"/>
              <w:rPr>
                <w:rFonts w:ascii="Gill Sans MT" w:hAnsi="Gill Sans MT" w:cs="Calibri"/>
                <w:color w:val="000000"/>
                <w:sz w:val="20"/>
                <w:szCs w:val="20"/>
              </w:rPr>
            </w:pPr>
            <w:ins w:id="372" w:author="MKONDIWA, Maxwell (CIMMYT-India)" w:date="2023-08-13T11:02:00Z">
              <w:r w:rsidRPr="00743470">
                <w:rPr>
                  <w:rFonts w:ascii="Gill Sans MT" w:hAnsi="Gill Sans MT" w:cs="Calibri"/>
                  <w:color w:val="000000"/>
                  <w:sz w:val="20"/>
                  <w:szCs w:val="20"/>
                  <w:rPrChange w:id="373"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3F6BFC33" w14:textId="2CF04347" w:rsidR="006B37EE" w:rsidRPr="00743470" w:rsidRDefault="006B37EE" w:rsidP="006B37EE">
            <w:pPr>
              <w:spacing w:line="240" w:lineRule="auto"/>
              <w:jc w:val="right"/>
              <w:rPr>
                <w:rFonts w:ascii="Gill Sans MT" w:hAnsi="Gill Sans MT" w:cs="Calibri"/>
                <w:color w:val="000000"/>
                <w:sz w:val="20"/>
                <w:szCs w:val="20"/>
              </w:rPr>
            </w:pPr>
            <w:ins w:id="374" w:author="MKONDIWA, Maxwell (CIMMYT-India)" w:date="2023-08-13T11:02:00Z">
              <w:r w:rsidRPr="00743470">
                <w:rPr>
                  <w:rFonts w:ascii="Gill Sans MT" w:hAnsi="Gill Sans MT" w:cs="Calibri"/>
                  <w:color w:val="000000"/>
                  <w:sz w:val="20"/>
                  <w:szCs w:val="20"/>
                  <w:rPrChange w:id="375"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2CB6F96F" w14:textId="1851C5B9" w:rsidR="006B37EE" w:rsidRPr="00743470" w:rsidRDefault="006B37EE" w:rsidP="006B37EE">
            <w:pPr>
              <w:spacing w:line="240" w:lineRule="auto"/>
              <w:jc w:val="right"/>
              <w:rPr>
                <w:rFonts w:ascii="Gill Sans MT" w:hAnsi="Gill Sans MT" w:cs="Calibri"/>
                <w:color w:val="000000"/>
                <w:sz w:val="20"/>
                <w:szCs w:val="20"/>
              </w:rPr>
            </w:pPr>
            <w:ins w:id="376" w:author="MKONDIWA, Maxwell (CIMMYT-India)" w:date="2023-08-13T11:02:00Z">
              <w:r w:rsidRPr="00743470">
                <w:rPr>
                  <w:rFonts w:ascii="Gill Sans MT" w:hAnsi="Gill Sans MT" w:cs="Calibri"/>
                  <w:color w:val="000000"/>
                  <w:sz w:val="20"/>
                  <w:szCs w:val="20"/>
                  <w:rPrChange w:id="377"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028BE70D" w14:textId="141B1643" w:rsidR="006B37EE" w:rsidRPr="00743470" w:rsidRDefault="006B37EE" w:rsidP="006B37EE">
            <w:pPr>
              <w:spacing w:line="240" w:lineRule="auto"/>
              <w:jc w:val="right"/>
              <w:rPr>
                <w:rFonts w:ascii="Gill Sans MT" w:hAnsi="Gill Sans MT" w:cs="Calibri"/>
                <w:color w:val="000000"/>
                <w:sz w:val="20"/>
                <w:szCs w:val="20"/>
              </w:rPr>
            </w:pPr>
            <w:ins w:id="378" w:author="MKONDIWA, Maxwell (CIMMYT-India)" w:date="2023-08-13T11:02:00Z">
              <w:r w:rsidRPr="00743470">
                <w:rPr>
                  <w:rFonts w:ascii="Gill Sans MT" w:hAnsi="Gill Sans MT" w:cs="Calibri"/>
                  <w:color w:val="000000"/>
                  <w:sz w:val="20"/>
                  <w:szCs w:val="20"/>
                  <w:rPrChange w:id="379" w:author="MKONDIWA, Maxwell (CIMMYT-India)" w:date="2023-08-13T11:02:00Z">
                    <w:rPr>
                      <w:rFonts w:ascii="Calibri" w:eastAsia="Times New Roman" w:hAnsi="Calibri" w:cs="Calibri"/>
                      <w:color w:val="000000"/>
                      <w:lang w:eastAsia="en-ZW"/>
                    </w:rPr>
                  </w:rPrChange>
                </w:rPr>
                <w:t>17456.00</w:t>
              </w:r>
            </w:ins>
          </w:p>
        </w:tc>
      </w:tr>
    </w:tbl>
    <w:p w14:paraId="4951D94D" w14:textId="77777777" w:rsidR="00EF630C" w:rsidRDefault="00EF630C" w:rsidP="00741AB0">
      <w:pPr>
        <w:spacing w:line="259" w:lineRule="auto"/>
      </w:pPr>
    </w:p>
    <w:p w14:paraId="183E30D8" w14:textId="77777777" w:rsidR="00EF630C" w:rsidRDefault="00EF630C" w:rsidP="00741AB0">
      <w:pPr>
        <w:spacing w:line="259" w:lineRule="auto"/>
      </w:pPr>
    </w:p>
    <w:p w14:paraId="597A6494" w14:textId="0067D023" w:rsidR="007941AB" w:rsidRPr="00CA12BC" w:rsidRDefault="007018E7" w:rsidP="009232CA">
      <w:pPr>
        <w:rPr>
          <w:rFonts w:ascii="Gill Sans MT" w:hAnsi="Gill Sans MT"/>
        </w:rPr>
      </w:pPr>
      <w:r w:rsidRPr="004C7021">
        <w:rPr>
          <w:rFonts w:ascii="Gill Sans MT" w:hAnsi="Gill Sans MT"/>
        </w:rPr>
        <w:lastRenderedPageBreak/>
        <w:t xml:space="preserve">Spatially, </w:t>
      </w:r>
      <w:r w:rsidR="005B14B4" w:rsidRPr="004C7021">
        <w:rPr>
          <w:rFonts w:ascii="Gill Sans MT" w:hAnsi="Gill Sans MT"/>
        </w:rPr>
        <w:t xml:space="preserve">there </w:t>
      </w:r>
      <w:r w:rsidR="005E30FC">
        <w:rPr>
          <w:rFonts w:ascii="Gill Sans MT" w:hAnsi="Gill Sans MT"/>
        </w:rPr>
        <w:t xml:space="preserve">are </w:t>
      </w:r>
      <w:r w:rsidR="005B14B4" w:rsidRPr="004C7021">
        <w:rPr>
          <w:rFonts w:ascii="Gill Sans MT" w:hAnsi="Gill Sans MT"/>
        </w:rPr>
        <w:t xml:space="preserve">pockets for which a risk averse farmer would not switch to the recommended fixed </w:t>
      </w:r>
      <w:r w:rsidR="004C7021" w:rsidRPr="004C7021">
        <w:rPr>
          <w:rFonts w:ascii="Gill Sans MT" w:hAnsi="Gill Sans MT"/>
        </w:rPr>
        <w:t>date with long duration variety strategy</w:t>
      </w:r>
      <w:r w:rsidR="002F305E">
        <w:rPr>
          <w:rFonts w:ascii="Gill Sans MT" w:hAnsi="Gill Sans MT"/>
        </w:rPr>
        <w:t xml:space="preserve"> especially in the central pixels of Bihar. </w:t>
      </w:r>
    </w:p>
    <w:p w14:paraId="1748F96A" w14:textId="207DFE3C" w:rsidR="00CA12BC" w:rsidRDefault="00CA12BC" w:rsidP="00CA12BC">
      <w:pPr>
        <w:jc w:val="center"/>
        <w:rPr>
          <w:rFonts w:ascii="Gill Sans MT" w:hAnsi="Gill Sans MT"/>
        </w:rPr>
      </w:pPr>
      <w:r>
        <w:rPr>
          <w:rFonts w:ascii="Gill Sans MT" w:hAnsi="Gill Sans MT"/>
          <w:noProof/>
        </w:rPr>
        <w:drawing>
          <wp:inline distT="0" distB="0" distL="0" distR="0" wp14:anchorId="111E807F" wp14:editId="643F939A">
            <wp:extent cx="5129201" cy="7083846"/>
            <wp:effectExtent l="0" t="0" r="0" b="3175"/>
            <wp:docPr id="483252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1BB203D0" w:rsidR="00882600" w:rsidRDefault="00882600" w:rsidP="009232CA">
      <w:pPr>
        <w:rPr>
          <w:rFonts w:ascii="Gill Sans MT" w:hAnsi="Gill Sans MT"/>
        </w:rPr>
      </w:pPr>
      <w:r w:rsidRPr="00363213">
        <w:rPr>
          <w:rFonts w:ascii="Gill Sans MT" w:hAnsi="Gill Sans MT"/>
        </w:rPr>
        <w:t>Figure</w:t>
      </w:r>
      <w:r w:rsidR="00705E7B" w:rsidRPr="00363213">
        <w:rPr>
          <w:rFonts w:ascii="Gill Sans MT" w:hAnsi="Gill Sans MT"/>
        </w:rPr>
        <w:t xml:space="preserve"> </w:t>
      </w:r>
      <w:r w:rsidR="000961C0" w:rsidRPr="00363213">
        <w:rPr>
          <w:rFonts w:ascii="Gill Sans MT" w:hAnsi="Gill Sans MT"/>
        </w:rPr>
        <w:t>5</w:t>
      </w:r>
      <w:r w:rsidRPr="00363213">
        <w:rPr>
          <w:rFonts w:ascii="Gill Sans MT" w:hAnsi="Gill Sans MT"/>
        </w:rPr>
        <w:t>:</w:t>
      </w:r>
      <w:r w:rsidR="005A7D61" w:rsidRPr="00363213">
        <w:rPr>
          <w:rFonts w:ascii="Gill Sans MT" w:hAnsi="Gill Sans MT"/>
        </w:rPr>
        <w:t xml:space="preserve"> </w:t>
      </w:r>
      <w:r w:rsidR="003A2ECA" w:rsidRPr="00363213">
        <w:rPr>
          <w:rFonts w:ascii="Gill Sans MT" w:hAnsi="Gill Sans MT"/>
        </w:rPr>
        <w:t>Spatial distribution of revenue WTP</w:t>
      </w:r>
      <w:r w:rsidR="000D6C61" w:rsidRPr="00363213">
        <w:rPr>
          <w:rFonts w:ascii="Gill Sans MT" w:hAnsi="Gill Sans MT"/>
        </w:rPr>
        <w:t xml:space="preserve"> (where to target </w:t>
      </w:r>
      <w:r w:rsidR="00861E3C" w:rsidRPr="00363213">
        <w:rPr>
          <w:rFonts w:ascii="Gill Sans MT" w:hAnsi="Gill Sans MT"/>
        </w:rPr>
        <w:t>the scenarios)</w:t>
      </w:r>
    </w:p>
    <w:p w14:paraId="6DE9F6A2" w14:textId="77777777" w:rsidR="006E10CE" w:rsidRDefault="006E10CE" w:rsidP="009232CA">
      <w:pPr>
        <w:rPr>
          <w:rFonts w:ascii="Gill Sans MT" w:hAnsi="Gill Sans MT"/>
        </w:rPr>
      </w:pPr>
    </w:p>
    <w:p w14:paraId="10DFD07D" w14:textId="5A61BD64" w:rsidR="009639B7" w:rsidRDefault="009639B7" w:rsidP="009639B7">
      <w:pPr>
        <w:pStyle w:val="Heading3"/>
      </w:pPr>
      <w:r>
        <w:lastRenderedPageBreak/>
        <w:t>3.3.2. Partial profits</w:t>
      </w:r>
    </w:p>
    <w:p w14:paraId="2ABE18BF" w14:textId="6D06AD8C" w:rsidR="009639B7" w:rsidRDefault="008D33A5" w:rsidP="009639B7">
      <w:r>
        <w:t xml:space="preserve">Table </w:t>
      </w:r>
      <w:r w:rsidR="00CF209B">
        <w:t>6 shows</w:t>
      </w:r>
    </w:p>
    <w:p w14:paraId="58B3CAC3" w14:textId="616C99E4" w:rsidR="006E10CE" w:rsidRDefault="006E10CE" w:rsidP="009639B7">
      <w:r>
        <w:t>Table</w:t>
      </w:r>
      <w:r w:rsidR="008D33A5">
        <w:t xml:space="preserve"> 6</w:t>
      </w:r>
      <w:r>
        <w:t>: Partial profits WTP</w:t>
      </w:r>
      <w:r w:rsidR="00CF209B">
        <w:t xml:space="preserve"> (</w:t>
      </w:r>
      <w:r w:rsidR="00AB783A">
        <w:t>thousand r</w:t>
      </w:r>
      <w:r w:rsidR="00CF209B">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743470"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375857A9"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5327B50D"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35599894"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493F2BF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786D0DE"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2A078D3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7EC17C80"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743470" w:rsidRPr="00743470" w14:paraId="52A15F59" w14:textId="77777777" w:rsidTr="00DB11CB">
        <w:trPr>
          <w:trHeight w:val="288"/>
          <w:jc w:val="center"/>
        </w:trPr>
        <w:tc>
          <w:tcPr>
            <w:tcW w:w="707" w:type="pct"/>
            <w:vMerge w:val="restart"/>
          </w:tcPr>
          <w:p w14:paraId="1D51321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4EFB65C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1D7CAA29" w14:textId="2BD4AAB0" w:rsidR="00743470" w:rsidRPr="00743470" w:rsidRDefault="00743470" w:rsidP="00743470">
            <w:pPr>
              <w:spacing w:line="240" w:lineRule="auto"/>
              <w:jc w:val="right"/>
              <w:rPr>
                <w:rFonts w:ascii="Gill Sans MT" w:hAnsi="Gill Sans MT" w:cs="Calibri"/>
                <w:color w:val="000000"/>
                <w:sz w:val="20"/>
                <w:szCs w:val="20"/>
              </w:rPr>
            </w:pPr>
            <w:ins w:id="380" w:author="MKONDIWA, Maxwell (CIMMYT-India)" w:date="2023-07-30T16:04:00Z">
              <w:r w:rsidRPr="00743470">
                <w:rPr>
                  <w:rFonts w:ascii="Gill Sans MT" w:eastAsia="Times New Roman" w:hAnsi="Gill Sans MT" w:cs="Calibri"/>
                  <w:color w:val="000000"/>
                  <w:sz w:val="20"/>
                  <w:szCs w:val="20"/>
                  <w:lang w:eastAsia="en-ZW"/>
                  <w:rPrChange w:id="381" w:author="MKONDIWA, Maxwell (CIMMYT-India)" w:date="2023-08-13T09:16:00Z">
                    <w:rPr>
                      <w:rFonts w:ascii="Calibri" w:eastAsia="Times New Roman" w:hAnsi="Calibri" w:cs="Calibri"/>
                      <w:color w:val="000000"/>
                      <w:lang w:eastAsia="en-ZW"/>
                    </w:rPr>
                  </w:rPrChange>
                </w:rPr>
                <w:t>-15.31</w:t>
              </w:r>
            </w:ins>
          </w:p>
        </w:tc>
        <w:tc>
          <w:tcPr>
            <w:tcW w:w="555" w:type="pct"/>
            <w:noWrap/>
            <w:vAlign w:val="bottom"/>
          </w:tcPr>
          <w:p w14:paraId="5298AE13" w14:textId="07EC660D" w:rsidR="00743470" w:rsidRPr="00743470" w:rsidRDefault="00743470" w:rsidP="00743470">
            <w:pPr>
              <w:spacing w:line="240" w:lineRule="auto"/>
              <w:jc w:val="right"/>
              <w:rPr>
                <w:rFonts w:ascii="Gill Sans MT" w:hAnsi="Gill Sans MT" w:cs="Calibri"/>
                <w:color w:val="000000"/>
                <w:sz w:val="20"/>
                <w:szCs w:val="20"/>
              </w:rPr>
            </w:pPr>
            <w:ins w:id="382" w:author="MKONDIWA, Maxwell (CIMMYT-India)" w:date="2023-07-30T16:04:00Z">
              <w:r w:rsidRPr="00743470">
                <w:rPr>
                  <w:rFonts w:ascii="Gill Sans MT" w:eastAsia="Times New Roman" w:hAnsi="Gill Sans MT" w:cs="Calibri"/>
                  <w:color w:val="000000"/>
                  <w:sz w:val="20"/>
                  <w:szCs w:val="20"/>
                  <w:lang w:eastAsia="en-ZW"/>
                  <w:rPrChange w:id="383" w:author="MKONDIWA, Maxwell (CIMMYT-India)" w:date="2023-08-13T09:16:00Z">
                    <w:rPr>
                      <w:rFonts w:ascii="Calibri" w:eastAsia="Times New Roman" w:hAnsi="Calibri" w:cs="Calibri"/>
                      <w:color w:val="000000"/>
                      <w:lang w:eastAsia="en-ZW"/>
                    </w:rPr>
                  </w:rPrChange>
                </w:rPr>
                <w:t>40.40</w:t>
              </w:r>
            </w:ins>
          </w:p>
        </w:tc>
        <w:tc>
          <w:tcPr>
            <w:tcW w:w="555" w:type="pct"/>
            <w:noWrap/>
            <w:vAlign w:val="bottom"/>
          </w:tcPr>
          <w:p w14:paraId="465AFE2C" w14:textId="785EDE64" w:rsidR="00743470" w:rsidRPr="00743470" w:rsidRDefault="00743470" w:rsidP="00743470">
            <w:pPr>
              <w:spacing w:line="240" w:lineRule="auto"/>
              <w:jc w:val="right"/>
              <w:rPr>
                <w:rFonts w:ascii="Gill Sans MT" w:hAnsi="Gill Sans MT" w:cs="Calibri"/>
                <w:color w:val="000000"/>
                <w:sz w:val="20"/>
                <w:szCs w:val="20"/>
              </w:rPr>
            </w:pPr>
            <w:ins w:id="384" w:author="MKONDIWA, Maxwell (CIMMYT-India)" w:date="2023-07-30T16:04:00Z">
              <w:r w:rsidRPr="00743470">
                <w:rPr>
                  <w:rFonts w:ascii="Gill Sans MT" w:eastAsia="Times New Roman" w:hAnsi="Gill Sans MT" w:cs="Calibri"/>
                  <w:color w:val="000000"/>
                  <w:sz w:val="20"/>
                  <w:szCs w:val="20"/>
                  <w:lang w:eastAsia="en-ZW"/>
                  <w:rPrChange w:id="385" w:author="MKONDIWA, Maxwell (CIMMYT-India)" w:date="2023-08-13T09:16:00Z">
                    <w:rPr>
                      <w:rFonts w:ascii="Calibri" w:eastAsia="Times New Roman" w:hAnsi="Calibri" w:cs="Calibri"/>
                      <w:color w:val="000000"/>
                      <w:lang w:eastAsia="en-ZW"/>
                    </w:rPr>
                  </w:rPrChange>
                </w:rPr>
                <w:t>12.30</w:t>
              </w:r>
            </w:ins>
          </w:p>
        </w:tc>
        <w:tc>
          <w:tcPr>
            <w:tcW w:w="555" w:type="pct"/>
            <w:noWrap/>
            <w:vAlign w:val="bottom"/>
          </w:tcPr>
          <w:p w14:paraId="2BD5ADB6" w14:textId="4977F431" w:rsidR="00743470" w:rsidRPr="00743470" w:rsidRDefault="00743470" w:rsidP="00743470">
            <w:pPr>
              <w:spacing w:line="240" w:lineRule="auto"/>
              <w:jc w:val="right"/>
              <w:rPr>
                <w:rFonts w:ascii="Gill Sans MT" w:hAnsi="Gill Sans MT" w:cs="Calibri"/>
                <w:color w:val="000000"/>
                <w:sz w:val="20"/>
                <w:szCs w:val="20"/>
              </w:rPr>
            </w:pPr>
            <w:ins w:id="386" w:author="MKONDIWA, Maxwell (CIMMYT-India)" w:date="2023-07-30T16:04:00Z">
              <w:r w:rsidRPr="00743470">
                <w:rPr>
                  <w:rFonts w:ascii="Gill Sans MT" w:eastAsia="Times New Roman" w:hAnsi="Gill Sans MT" w:cs="Calibri"/>
                  <w:color w:val="000000"/>
                  <w:sz w:val="20"/>
                  <w:szCs w:val="20"/>
                  <w:lang w:eastAsia="en-ZW"/>
                  <w:rPrChange w:id="387" w:author="MKONDIWA, Maxwell (CIMMYT-India)" w:date="2023-08-13T09:16:00Z">
                    <w:rPr>
                      <w:rFonts w:ascii="Calibri" w:eastAsia="Times New Roman" w:hAnsi="Calibri" w:cs="Calibri"/>
                      <w:color w:val="000000"/>
                      <w:lang w:eastAsia="en-ZW"/>
                    </w:rPr>
                  </w:rPrChange>
                </w:rPr>
                <w:t>7.84</w:t>
              </w:r>
            </w:ins>
          </w:p>
        </w:tc>
        <w:tc>
          <w:tcPr>
            <w:tcW w:w="555" w:type="pct"/>
            <w:noWrap/>
            <w:vAlign w:val="bottom"/>
          </w:tcPr>
          <w:p w14:paraId="3F75DCC9" w14:textId="3A7B6D1B" w:rsidR="00743470" w:rsidRPr="00743470" w:rsidRDefault="00743470" w:rsidP="00743470">
            <w:pPr>
              <w:spacing w:line="240" w:lineRule="auto"/>
              <w:jc w:val="right"/>
              <w:rPr>
                <w:rFonts w:ascii="Gill Sans MT" w:hAnsi="Gill Sans MT" w:cs="Calibri"/>
                <w:color w:val="000000"/>
                <w:sz w:val="20"/>
                <w:szCs w:val="20"/>
              </w:rPr>
            </w:pPr>
            <w:ins w:id="388" w:author="MKONDIWA, Maxwell (CIMMYT-India)" w:date="2023-07-30T16:04:00Z">
              <w:r w:rsidRPr="00743470">
                <w:rPr>
                  <w:rFonts w:ascii="Gill Sans MT" w:eastAsia="Times New Roman" w:hAnsi="Gill Sans MT" w:cs="Calibri"/>
                  <w:color w:val="000000"/>
                  <w:sz w:val="20"/>
                  <w:szCs w:val="20"/>
                  <w:lang w:eastAsia="en-ZW"/>
                  <w:rPrChange w:id="389" w:author="MKONDIWA, Maxwell (CIMMYT-India)" w:date="2023-08-13T09:16:00Z">
                    <w:rPr>
                      <w:rFonts w:ascii="Calibri" w:eastAsia="Times New Roman" w:hAnsi="Calibri" w:cs="Calibri"/>
                      <w:color w:val="000000"/>
                      <w:lang w:eastAsia="en-ZW"/>
                    </w:rPr>
                  </w:rPrChange>
                </w:rPr>
                <w:t>23.80</w:t>
              </w:r>
            </w:ins>
          </w:p>
        </w:tc>
        <w:tc>
          <w:tcPr>
            <w:tcW w:w="555" w:type="pct"/>
            <w:noWrap/>
            <w:vAlign w:val="bottom"/>
          </w:tcPr>
          <w:p w14:paraId="27A3D14E" w14:textId="4DD3ED0E" w:rsidR="00743470" w:rsidRPr="00743470" w:rsidRDefault="00743470" w:rsidP="00743470">
            <w:pPr>
              <w:spacing w:line="240" w:lineRule="auto"/>
              <w:jc w:val="right"/>
              <w:rPr>
                <w:rFonts w:ascii="Gill Sans MT" w:hAnsi="Gill Sans MT" w:cs="Calibri"/>
                <w:color w:val="000000"/>
                <w:sz w:val="20"/>
                <w:szCs w:val="20"/>
              </w:rPr>
            </w:pPr>
            <w:ins w:id="390" w:author="MKONDIWA, Maxwell (CIMMYT-India)" w:date="2023-07-30T16:04:00Z">
              <w:r w:rsidRPr="00743470">
                <w:rPr>
                  <w:rFonts w:ascii="Gill Sans MT" w:eastAsia="Times New Roman" w:hAnsi="Gill Sans MT" w:cs="Calibri"/>
                  <w:color w:val="000000"/>
                  <w:sz w:val="20"/>
                  <w:szCs w:val="20"/>
                  <w:lang w:eastAsia="en-ZW"/>
                  <w:rPrChange w:id="391" w:author="MKONDIWA, Maxwell (CIMMYT-India)" w:date="2023-08-13T09:16:00Z">
                    <w:rPr>
                      <w:rFonts w:ascii="Calibri" w:eastAsia="Times New Roman" w:hAnsi="Calibri" w:cs="Calibri"/>
                      <w:color w:val="000000"/>
                      <w:lang w:eastAsia="en-ZW"/>
                    </w:rPr>
                  </w:rPrChange>
                </w:rPr>
                <w:t>25.40</w:t>
              </w:r>
            </w:ins>
          </w:p>
        </w:tc>
      </w:tr>
      <w:tr w:rsidR="00743470" w:rsidRPr="00743470" w14:paraId="4EA5A85C" w14:textId="77777777" w:rsidTr="00DB11CB">
        <w:trPr>
          <w:trHeight w:val="288"/>
          <w:jc w:val="center"/>
        </w:trPr>
        <w:tc>
          <w:tcPr>
            <w:tcW w:w="707" w:type="pct"/>
            <w:vMerge/>
          </w:tcPr>
          <w:p w14:paraId="13D3B4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BB2CEF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Std.Dev</w:t>
            </w:r>
          </w:p>
        </w:tc>
        <w:tc>
          <w:tcPr>
            <w:tcW w:w="555" w:type="pct"/>
            <w:noWrap/>
            <w:vAlign w:val="bottom"/>
          </w:tcPr>
          <w:p w14:paraId="55BB1700" w14:textId="0EC553CB" w:rsidR="00743470" w:rsidRPr="00743470" w:rsidRDefault="00743470" w:rsidP="00743470">
            <w:pPr>
              <w:spacing w:line="240" w:lineRule="auto"/>
              <w:jc w:val="right"/>
              <w:rPr>
                <w:rFonts w:ascii="Gill Sans MT" w:hAnsi="Gill Sans MT" w:cs="Calibri"/>
                <w:color w:val="000000"/>
                <w:sz w:val="20"/>
                <w:szCs w:val="20"/>
              </w:rPr>
            </w:pPr>
            <w:ins w:id="392" w:author="MKONDIWA, Maxwell (CIMMYT-India)" w:date="2023-07-30T16:04:00Z">
              <w:r w:rsidRPr="00743470">
                <w:rPr>
                  <w:rFonts w:ascii="Gill Sans MT" w:eastAsia="Times New Roman" w:hAnsi="Gill Sans MT" w:cs="Calibri"/>
                  <w:color w:val="000000"/>
                  <w:sz w:val="20"/>
                  <w:szCs w:val="20"/>
                  <w:lang w:eastAsia="en-ZW"/>
                  <w:rPrChange w:id="393" w:author="MKONDIWA, Maxwell (CIMMYT-India)" w:date="2023-08-13T09:16:00Z">
                    <w:rPr>
                      <w:rFonts w:ascii="Calibri" w:eastAsia="Times New Roman" w:hAnsi="Calibri" w:cs="Calibri"/>
                      <w:color w:val="000000"/>
                      <w:lang w:eastAsia="en-ZW"/>
                    </w:rPr>
                  </w:rPrChange>
                </w:rPr>
                <w:t>22.82</w:t>
              </w:r>
            </w:ins>
          </w:p>
        </w:tc>
        <w:tc>
          <w:tcPr>
            <w:tcW w:w="555" w:type="pct"/>
            <w:noWrap/>
            <w:vAlign w:val="bottom"/>
          </w:tcPr>
          <w:p w14:paraId="056E2E19" w14:textId="17FB82F0" w:rsidR="00743470" w:rsidRPr="00743470" w:rsidRDefault="00743470" w:rsidP="00743470">
            <w:pPr>
              <w:spacing w:line="240" w:lineRule="auto"/>
              <w:jc w:val="right"/>
              <w:rPr>
                <w:rFonts w:ascii="Gill Sans MT" w:hAnsi="Gill Sans MT" w:cs="Calibri"/>
                <w:color w:val="000000"/>
                <w:sz w:val="20"/>
                <w:szCs w:val="20"/>
              </w:rPr>
            </w:pPr>
            <w:ins w:id="394" w:author="MKONDIWA, Maxwell (CIMMYT-India)" w:date="2023-07-30T16:04:00Z">
              <w:r w:rsidRPr="00743470">
                <w:rPr>
                  <w:rFonts w:ascii="Gill Sans MT" w:eastAsia="Times New Roman" w:hAnsi="Gill Sans MT" w:cs="Calibri"/>
                  <w:color w:val="000000"/>
                  <w:sz w:val="20"/>
                  <w:szCs w:val="20"/>
                  <w:lang w:eastAsia="en-ZW"/>
                  <w:rPrChange w:id="395" w:author="MKONDIWA, Maxwell (CIMMYT-India)" w:date="2023-08-13T09:16:00Z">
                    <w:rPr>
                      <w:rFonts w:ascii="Calibri" w:eastAsia="Times New Roman" w:hAnsi="Calibri" w:cs="Calibri"/>
                      <w:color w:val="000000"/>
                      <w:lang w:eastAsia="en-ZW"/>
                    </w:rPr>
                  </w:rPrChange>
                </w:rPr>
                <w:t>28.98</w:t>
              </w:r>
            </w:ins>
          </w:p>
        </w:tc>
        <w:tc>
          <w:tcPr>
            <w:tcW w:w="555" w:type="pct"/>
            <w:noWrap/>
            <w:vAlign w:val="bottom"/>
          </w:tcPr>
          <w:p w14:paraId="6EEB396A" w14:textId="37CDB08F" w:rsidR="00743470" w:rsidRPr="00743470" w:rsidRDefault="00743470" w:rsidP="00743470">
            <w:pPr>
              <w:spacing w:line="240" w:lineRule="auto"/>
              <w:jc w:val="right"/>
              <w:rPr>
                <w:rFonts w:ascii="Gill Sans MT" w:hAnsi="Gill Sans MT" w:cs="Calibri"/>
                <w:color w:val="000000"/>
                <w:sz w:val="20"/>
                <w:szCs w:val="20"/>
              </w:rPr>
            </w:pPr>
            <w:ins w:id="396" w:author="MKONDIWA, Maxwell (CIMMYT-India)" w:date="2023-07-30T16:04:00Z">
              <w:r w:rsidRPr="00743470">
                <w:rPr>
                  <w:rFonts w:ascii="Gill Sans MT" w:eastAsia="Times New Roman" w:hAnsi="Gill Sans MT" w:cs="Calibri"/>
                  <w:color w:val="000000"/>
                  <w:sz w:val="20"/>
                  <w:szCs w:val="20"/>
                  <w:lang w:eastAsia="en-ZW"/>
                  <w:rPrChange w:id="397" w:author="MKONDIWA, Maxwell (CIMMYT-India)" w:date="2023-08-13T09:16:00Z">
                    <w:rPr>
                      <w:rFonts w:ascii="Calibri" w:eastAsia="Times New Roman" w:hAnsi="Calibri" w:cs="Calibri"/>
                      <w:color w:val="000000"/>
                      <w:lang w:eastAsia="en-ZW"/>
                    </w:rPr>
                  </w:rPrChange>
                </w:rPr>
                <w:t>42.88</w:t>
              </w:r>
            </w:ins>
          </w:p>
        </w:tc>
        <w:tc>
          <w:tcPr>
            <w:tcW w:w="555" w:type="pct"/>
            <w:noWrap/>
            <w:vAlign w:val="bottom"/>
          </w:tcPr>
          <w:p w14:paraId="51068A86" w14:textId="067E8A3E" w:rsidR="00743470" w:rsidRPr="00743470" w:rsidRDefault="00743470" w:rsidP="00743470">
            <w:pPr>
              <w:spacing w:line="240" w:lineRule="auto"/>
              <w:jc w:val="right"/>
              <w:rPr>
                <w:rFonts w:ascii="Gill Sans MT" w:hAnsi="Gill Sans MT" w:cs="Calibri"/>
                <w:color w:val="000000"/>
                <w:sz w:val="20"/>
                <w:szCs w:val="20"/>
              </w:rPr>
            </w:pPr>
            <w:ins w:id="398" w:author="MKONDIWA, Maxwell (CIMMYT-India)" w:date="2023-07-30T16:04:00Z">
              <w:r w:rsidRPr="00743470">
                <w:rPr>
                  <w:rFonts w:ascii="Gill Sans MT" w:eastAsia="Times New Roman" w:hAnsi="Gill Sans MT" w:cs="Calibri"/>
                  <w:color w:val="000000"/>
                  <w:sz w:val="20"/>
                  <w:szCs w:val="20"/>
                  <w:lang w:eastAsia="en-ZW"/>
                  <w:rPrChange w:id="399" w:author="MKONDIWA, Maxwell (CIMMYT-India)" w:date="2023-08-13T09:16:00Z">
                    <w:rPr>
                      <w:rFonts w:ascii="Calibri" w:eastAsia="Times New Roman" w:hAnsi="Calibri" w:cs="Calibri"/>
                      <w:color w:val="000000"/>
                      <w:lang w:eastAsia="en-ZW"/>
                    </w:rPr>
                  </w:rPrChange>
                </w:rPr>
                <w:t>46.27</w:t>
              </w:r>
            </w:ins>
          </w:p>
        </w:tc>
        <w:tc>
          <w:tcPr>
            <w:tcW w:w="555" w:type="pct"/>
            <w:noWrap/>
            <w:vAlign w:val="bottom"/>
          </w:tcPr>
          <w:p w14:paraId="02FD09A1" w14:textId="316A8CA1" w:rsidR="00743470" w:rsidRPr="00743470" w:rsidRDefault="00743470" w:rsidP="00743470">
            <w:pPr>
              <w:spacing w:line="240" w:lineRule="auto"/>
              <w:jc w:val="right"/>
              <w:rPr>
                <w:rFonts w:ascii="Gill Sans MT" w:hAnsi="Gill Sans MT" w:cs="Calibri"/>
                <w:color w:val="000000"/>
                <w:sz w:val="20"/>
                <w:szCs w:val="20"/>
              </w:rPr>
            </w:pPr>
            <w:ins w:id="400" w:author="MKONDIWA, Maxwell (CIMMYT-India)" w:date="2023-07-30T16:04:00Z">
              <w:r w:rsidRPr="00743470">
                <w:rPr>
                  <w:rFonts w:ascii="Gill Sans MT" w:eastAsia="Times New Roman" w:hAnsi="Gill Sans MT" w:cs="Calibri"/>
                  <w:color w:val="000000"/>
                  <w:sz w:val="20"/>
                  <w:szCs w:val="20"/>
                  <w:lang w:eastAsia="en-ZW"/>
                  <w:rPrChange w:id="401" w:author="MKONDIWA, Maxwell (CIMMYT-India)" w:date="2023-08-13T09:16:00Z">
                    <w:rPr>
                      <w:rFonts w:ascii="Calibri" w:eastAsia="Times New Roman" w:hAnsi="Calibri" w:cs="Calibri"/>
                      <w:color w:val="000000"/>
                      <w:lang w:eastAsia="en-ZW"/>
                    </w:rPr>
                  </w:rPrChange>
                </w:rPr>
                <w:t>31.34</w:t>
              </w:r>
            </w:ins>
          </w:p>
        </w:tc>
        <w:tc>
          <w:tcPr>
            <w:tcW w:w="555" w:type="pct"/>
            <w:noWrap/>
            <w:vAlign w:val="bottom"/>
          </w:tcPr>
          <w:p w14:paraId="40671BE3" w14:textId="5D801382" w:rsidR="00743470" w:rsidRPr="00743470" w:rsidRDefault="00743470" w:rsidP="00743470">
            <w:pPr>
              <w:spacing w:line="240" w:lineRule="auto"/>
              <w:jc w:val="right"/>
              <w:rPr>
                <w:rFonts w:ascii="Gill Sans MT" w:hAnsi="Gill Sans MT" w:cs="Calibri"/>
                <w:color w:val="000000"/>
                <w:sz w:val="20"/>
                <w:szCs w:val="20"/>
              </w:rPr>
            </w:pPr>
            <w:ins w:id="402" w:author="MKONDIWA, Maxwell (CIMMYT-India)" w:date="2023-07-30T16:04:00Z">
              <w:r w:rsidRPr="00743470">
                <w:rPr>
                  <w:rFonts w:ascii="Gill Sans MT" w:eastAsia="Times New Roman" w:hAnsi="Gill Sans MT" w:cs="Calibri"/>
                  <w:color w:val="000000"/>
                  <w:sz w:val="20"/>
                  <w:szCs w:val="20"/>
                  <w:lang w:eastAsia="en-ZW"/>
                  <w:rPrChange w:id="403" w:author="MKONDIWA, Maxwell (CIMMYT-India)" w:date="2023-08-13T09:16:00Z">
                    <w:rPr>
                      <w:rFonts w:ascii="Calibri" w:eastAsia="Times New Roman" w:hAnsi="Calibri" w:cs="Calibri"/>
                      <w:color w:val="000000"/>
                      <w:lang w:eastAsia="en-ZW"/>
                    </w:rPr>
                  </w:rPrChange>
                </w:rPr>
                <w:t>34.62</w:t>
              </w:r>
            </w:ins>
          </w:p>
        </w:tc>
      </w:tr>
      <w:tr w:rsidR="00743470" w:rsidRPr="00743470" w14:paraId="37812052" w14:textId="77777777" w:rsidTr="00DB11CB">
        <w:trPr>
          <w:trHeight w:val="288"/>
          <w:jc w:val="center"/>
        </w:trPr>
        <w:tc>
          <w:tcPr>
            <w:tcW w:w="707" w:type="pct"/>
            <w:vMerge/>
          </w:tcPr>
          <w:p w14:paraId="4438BA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F5960A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32DCDD2D" w14:textId="674FC65B" w:rsidR="00743470" w:rsidRPr="00743470" w:rsidRDefault="00743470" w:rsidP="00743470">
            <w:pPr>
              <w:spacing w:line="240" w:lineRule="auto"/>
              <w:jc w:val="right"/>
              <w:rPr>
                <w:rFonts w:ascii="Gill Sans MT" w:hAnsi="Gill Sans MT" w:cs="Calibri"/>
                <w:color w:val="000000"/>
                <w:sz w:val="20"/>
                <w:szCs w:val="20"/>
              </w:rPr>
            </w:pPr>
            <w:ins w:id="404" w:author="MKONDIWA, Maxwell (CIMMYT-India)" w:date="2023-07-30T16:04:00Z">
              <w:r w:rsidRPr="00743470">
                <w:rPr>
                  <w:rFonts w:ascii="Gill Sans MT" w:eastAsia="Times New Roman" w:hAnsi="Gill Sans MT" w:cs="Calibri"/>
                  <w:color w:val="000000"/>
                  <w:sz w:val="20"/>
                  <w:szCs w:val="20"/>
                  <w:lang w:eastAsia="en-ZW"/>
                  <w:rPrChange w:id="405" w:author="MKONDIWA, Maxwell (CIMMYT-India)" w:date="2023-08-13T09:16:00Z">
                    <w:rPr>
                      <w:rFonts w:ascii="Calibri" w:eastAsia="Times New Roman" w:hAnsi="Calibri" w:cs="Calibri"/>
                      <w:color w:val="000000"/>
                      <w:lang w:eastAsia="en-ZW"/>
                    </w:rPr>
                  </w:rPrChange>
                </w:rPr>
                <w:t>-97.77</w:t>
              </w:r>
            </w:ins>
          </w:p>
        </w:tc>
        <w:tc>
          <w:tcPr>
            <w:tcW w:w="555" w:type="pct"/>
            <w:noWrap/>
            <w:vAlign w:val="bottom"/>
          </w:tcPr>
          <w:p w14:paraId="5E1DD546" w14:textId="1F882569" w:rsidR="00743470" w:rsidRPr="00743470" w:rsidRDefault="00743470" w:rsidP="00743470">
            <w:pPr>
              <w:spacing w:line="240" w:lineRule="auto"/>
              <w:jc w:val="right"/>
              <w:rPr>
                <w:rFonts w:ascii="Gill Sans MT" w:hAnsi="Gill Sans MT" w:cs="Calibri"/>
                <w:color w:val="000000"/>
                <w:sz w:val="20"/>
                <w:szCs w:val="20"/>
              </w:rPr>
            </w:pPr>
            <w:ins w:id="406" w:author="MKONDIWA, Maxwell (CIMMYT-India)" w:date="2023-07-30T16:04:00Z">
              <w:r w:rsidRPr="00743470">
                <w:rPr>
                  <w:rFonts w:ascii="Gill Sans MT" w:eastAsia="Times New Roman" w:hAnsi="Gill Sans MT" w:cs="Calibri"/>
                  <w:color w:val="000000"/>
                  <w:sz w:val="20"/>
                  <w:szCs w:val="20"/>
                  <w:lang w:eastAsia="en-ZW"/>
                  <w:rPrChange w:id="407" w:author="MKONDIWA, Maxwell (CIMMYT-India)" w:date="2023-08-13T09:16:00Z">
                    <w:rPr>
                      <w:rFonts w:ascii="Calibri" w:eastAsia="Times New Roman" w:hAnsi="Calibri" w:cs="Calibri"/>
                      <w:color w:val="000000"/>
                      <w:lang w:eastAsia="en-ZW"/>
                    </w:rPr>
                  </w:rPrChange>
                </w:rPr>
                <w:t>-25.01</w:t>
              </w:r>
            </w:ins>
          </w:p>
        </w:tc>
        <w:tc>
          <w:tcPr>
            <w:tcW w:w="555" w:type="pct"/>
            <w:noWrap/>
            <w:vAlign w:val="bottom"/>
          </w:tcPr>
          <w:p w14:paraId="398BB4AC" w14:textId="0E0EFB17" w:rsidR="00743470" w:rsidRPr="00743470" w:rsidRDefault="00743470" w:rsidP="00743470">
            <w:pPr>
              <w:spacing w:line="240" w:lineRule="auto"/>
              <w:jc w:val="right"/>
              <w:rPr>
                <w:rFonts w:ascii="Gill Sans MT" w:hAnsi="Gill Sans MT" w:cs="Calibri"/>
                <w:color w:val="000000"/>
                <w:sz w:val="20"/>
                <w:szCs w:val="20"/>
              </w:rPr>
            </w:pPr>
            <w:ins w:id="408" w:author="MKONDIWA, Maxwell (CIMMYT-India)" w:date="2023-07-30T16:04:00Z">
              <w:r w:rsidRPr="00743470">
                <w:rPr>
                  <w:rFonts w:ascii="Gill Sans MT" w:eastAsia="Times New Roman" w:hAnsi="Gill Sans MT" w:cs="Calibri"/>
                  <w:color w:val="000000"/>
                  <w:sz w:val="20"/>
                  <w:szCs w:val="20"/>
                  <w:lang w:eastAsia="en-ZW"/>
                  <w:rPrChange w:id="409" w:author="MKONDIWA, Maxwell (CIMMYT-India)" w:date="2023-08-13T09:16:00Z">
                    <w:rPr>
                      <w:rFonts w:ascii="Calibri" w:eastAsia="Times New Roman" w:hAnsi="Calibri" w:cs="Calibri"/>
                      <w:color w:val="000000"/>
                      <w:lang w:eastAsia="en-ZW"/>
                    </w:rPr>
                  </w:rPrChange>
                </w:rPr>
                <w:t>-80.65</w:t>
              </w:r>
            </w:ins>
          </w:p>
        </w:tc>
        <w:tc>
          <w:tcPr>
            <w:tcW w:w="555" w:type="pct"/>
            <w:noWrap/>
            <w:vAlign w:val="bottom"/>
          </w:tcPr>
          <w:p w14:paraId="3F9F06F2" w14:textId="35DEE6EE" w:rsidR="00743470" w:rsidRPr="00743470" w:rsidRDefault="00743470" w:rsidP="00743470">
            <w:pPr>
              <w:spacing w:line="240" w:lineRule="auto"/>
              <w:jc w:val="right"/>
              <w:rPr>
                <w:rFonts w:ascii="Gill Sans MT" w:hAnsi="Gill Sans MT" w:cs="Calibri"/>
                <w:color w:val="000000"/>
                <w:sz w:val="20"/>
                <w:szCs w:val="20"/>
              </w:rPr>
            </w:pPr>
            <w:ins w:id="410" w:author="MKONDIWA, Maxwell (CIMMYT-India)" w:date="2023-07-30T16:04:00Z">
              <w:r w:rsidRPr="00743470">
                <w:rPr>
                  <w:rFonts w:ascii="Gill Sans MT" w:eastAsia="Times New Roman" w:hAnsi="Gill Sans MT" w:cs="Calibri"/>
                  <w:color w:val="000000"/>
                  <w:sz w:val="20"/>
                  <w:szCs w:val="20"/>
                  <w:lang w:eastAsia="en-ZW"/>
                  <w:rPrChange w:id="411" w:author="MKONDIWA, Maxwell (CIMMYT-India)" w:date="2023-08-13T09:16:00Z">
                    <w:rPr>
                      <w:rFonts w:ascii="Calibri" w:eastAsia="Times New Roman" w:hAnsi="Calibri" w:cs="Calibri"/>
                      <w:color w:val="000000"/>
                      <w:lang w:eastAsia="en-ZW"/>
                    </w:rPr>
                  </w:rPrChange>
                </w:rPr>
                <w:t>-95.69</w:t>
              </w:r>
            </w:ins>
          </w:p>
        </w:tc>
        <w:tc>
          <w:tcPr>
            <w:tcW w:w="555" w:type="pct"/>
            <w:noWrap/>
            <w:vAlign w:val="bottom"/>
          </w:tcPr>
          <w:p w14:paraId="52DA514C" w14:textId="210A94B9" w:rsidR="00743470" w:rsidRPr="00743470" w:rsidRDefault="00743470" w:rsidP="00743470">
            <w:pPr>
              <w:spacing w:line="240" w:lineRule="auto"/>
              <w:jc w:val="right"/>
              <w:rPr>
                <w:rFonts w:ascii="Gill Sans MT" w:hAnsi="Gill Sans MT" w:cs="Calibri"/>
                <w:color w:val="000000"/>
                <w:sz w:val="20"/>
                <w:szCs w:val="20"/>
              </w:rPr>
            </w:pPr>
            <w:ins w:id="412" w:author="MKONDIWA, Maxwell (CIMMYT-India)" w:date="2023-07-30T16:04:00Z">
              <w:r w:rsidRPr="00743470">
                <w:rPr>
                  <w:rFonts w:ascii="Gill Sans MT" w:eastAsia="Times New Roman" w:hAnsi="Gill Sans MT" w:cs="Calibri"/>
                  <w:color w:val="000000"/>
                  <w:sz w:val="20"/>
                  <w:szCs w:val="20"/>
                  <w:lang w:eastAsia="en-ZW"/>
                  <w:rPrChange w:id="413" w:author="MKONDIWA, Maxwell (CIMMYT-India)" w:date="2023-08-13T09:16:00Z">
                    <w:rPr>
                      <w:rFonts w:ascii="Calibri" w:eastAsia="Times New Roman" w:hAnsi="Calibri" w:cs="Calibri"/>
                      <w:color w:val="000000"/>
                      <w:lang w:eastAsia="en-ZW"/>
                    </w:rPr>
                  </w:rPrChange>
                </w:rPr>
                <w:t>-62.89</w:t>
              </w:r>
            </w:ins>
          </w:p>
        </w:tc>
        <w:tc>
          <w:tcPr>
            <w:tcW w:w="555" w:type="pct"/>
            <w:noWrap/>
            <w:vAlign w:val="bottom"/>
          </w:tcPr>
          <w:p w14:paraId="1C6DB338" w14:textId="25F4B54D" w:rsidR="00743470" w:rsidRPr="00743470" w:rsidRDefault="00743470" w:rsidP="00743470">
            <w:pPr>
              <w:spacing w:line="240" w:lineRule="auto"/>
              <w:jc w:val="right"/>
              <w:rPr>
                <w:rFonts w:ascii="Gill Sans MT" w:hAnsi="Gill Sans MT" w:cs="Calibri"/>
                <w:color w:val="000000"/>
                <w:sz w:val="20"/>
                <w:szCs w:val="20"/>
              </w:rPr>
            </w:pPr>
            <w:ins w:id="414" w:author="MKONDIWA, Maxwell (CIMMYT-India)" w:date="2023-07-30T16:04:00Z">
              <w:r w:rsidRPr="00743470">
                <w:rPr>
                  <w:rFonts w:ascii="Gill Sans MT" w:eastAsia="Times New Roman" w:hAnsi="Gill Sans MT" w:cs="Calibri"/>
                  <w:color w:val="000000"/>
                  <w:sz w:val="20"/>
                  <w:szCs w:val="20"/>
                  <w:lang w:eastAsia="en-ZW"/>
                  <w:rPrChange w:id="415" w:author="MKONDIWA, Maxwell (CIMMYT-India)" w:date="2023-08-13T09:16:00Z">
                    <w:rPr>
                      <w:rFonts w:ascii="Calibri" w:eastAsia="Times New Roman" w:hAnsi="Calibri" w:cs="Calibri"/>
                      <w:color w:val="000000"/>
                      <w:lang w:eastAsia="en-ZW"/>
                    </w:rPr>
                  </w:rPrChange>
                </w:rPr>
                <w:t>-82.90</w:t>
              </w:r>
            </w:ins>
          </w:p>
        </w:tc>
      </w:tr>
      <w:tr w:rsidR="00743470" w:rsidRPr="00743470" w14:paraId="23ED578C" w14:textId="77777777" w:rsidTr="00DB11CB">
        <w:trPr>
          <w:trHeight w:val="288"/>
          <w:jc w:val="center"/>
        </w:trPr>
        <w:tc>
          <w:tcPr>
            <w:tcW w:w="707" w:type="pct"/>
            <w:vMerge/>
          </w:tcPr>
          <w:p w14:paraId="6FC1AD5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4250F9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CD329D5" w14:textId="0E025059" w:rsidR="00743470" w:rsidRPr="00743470" w:rsidRDefault="00743470" w:rsidP="00743470">
            <w:pPr>
              <w:spacing w:line="240" w:lineRule="auto"/>
              <w:jc w:val="right"/>
              <w:rPr>
                <w:rFonts w:ascii="Gill Sans MT" w:hAnsi="Gill Sans MT" w:cs="Calibri"/>
                <w:color w:val="000000"/>
                <w:sz w:val="20"/>
                <w:szCs w:val="20"/>
              </w:rPr>
            </w:pPr>
            <w:ins w:id="416" w:author="MKONDIWA, Maxwell (CIMMYT-India)" w:date="2023-07-30T16:04:00Z">
              <w:r w:rsidRPr="00743470">
                <w:rPr>
                  <w:rFonts w:ascii="Gill Sans MT" w:eastAsia="Times New Roman" w:hAnsi="Gill Sans MT" w:cs="Calibri"/>
                  <w:color w:val="000000"/>
                  <w:sz w:val="20"/>
                  <w:szCs w:val="20"/>
                  <w:lang w:eastAsia="en-ZW"/>
                  <w:rPrChange w:id="417" w:author="MKONDIWA, Maxwell (CIMMYT-India)" w:date="2023-08-13T09:16:00Z">
                    <w:rPr>
                      <w:rFonts w:ascii="Calibri" w:eastAsia="Times New Roman" w:hAnsi="Calibri" w:cs="Calibri"/>
                      <w:color w:val="000000"/>
                      <w:lang w:eastAsia="en-ZW"/>
                    </w:rPr>
                  </w:rPrChange>
                </w:rPr>
                <w:t>-36.40</w:t>
              </w:r>
            </w:ins>
          </w:p>
        </w:tc>
        <w:tc>
          <w:tcPr>
            <w:tcW w:w="555" w:type="pct"/>
            <w:noWrap/>
            <w:vAlign w:val="bottom"/>
          </w:tcPr>
          <w:p w14:paraId="5BF8A978" w14:textId="383390B7" w:rsidR="00743470" w:rsidRPr="00743470" w:rsidRDefault="00743470" w:rsidP="00743470">
            <w:pPr>
              <w:spacing w:line="240" w:lineRule="auto"/>
              <w:jc w:val="right"/>
              <w:rPr>
                <w:rFonts w:ascii="Gill Sans MT" w:hAnsi="Gill Sans MT" w:cs="Calibri"/>
                <w:color w:val="000000"/>
                <w:sz w:val="20"/>
                <w:szCs w:val="20"/>
              </w:rPr>
            </w:pPr>
            <w:ins w:id="418" w:author="MKONDIWA, Maxwell (CIMMYT-India)" w:date="2023-07-30T16:04:00Z">
              <w:r w:rsidRPr="00743470">
                <w:rPr>
                  <w:rFonts w:ascii="Gill Sans MT" w:eastAsia="Times New Roman" w:hAnsi="Gill Sans MT" w:cs="Calibri"/>
                  <w:color w:val="000000"/>
                  <w:sz w:val="20"/>
                  <w:szCs w:val="20"/>
                  <w:lang w:eastAsia="en-ZW"/>
                  <w:rPrChange w:id="419" w:author="MKONDIWA, Maxwell (CIMMYT-India)" w:date="2023-08-13T09:16:00Z">
                    <w:rPr>
                      <w:rFonts w:ascii="Calibri" w:eastAsia="Times New Roman" w:hAnsi="Calibri" w:cs="Calibri"/>
                      <w:color w:val="000000"/>
                      <w:lang w:eastAsia="en-ZW"/>
                    </w:rPr>
                  </w:rPrChange>
                </w:rPr>
                <w:t>-10.73</w:t>
              </w:r>
            </w:ins>
          </w:p>
        </w:tc>
        <w:tc>
          <w:tcPr>
            <w:tcW w:w="555" w:type="pct"/>
            <w:noWrap/>
            <w:vAlign w:val="bottom"/>
          </w:tcPr>
          <w:p w14:paraId="6D8A394E" w14:textId="11A33F3A" w:rsidR="00743470" w:rsidRPr="00743470" w:rsidRDefault="00743470" w:rsidP="00743470">
            <w:pPr>
              <w:spacing w:line="240" w:lineRule="auto"/>
              <w:jc w:val="right"/>
              <w:rPr>
                <w:rFonts w:ascii="Gill Sans MT" w:hAnsi="Gill Sans MT" w:cs="Calibri"/>
                <w:color w:val="000000"/>
                <w:sz w:val="20"/>
                <w:szCs w:val="20"/>
              </w:rPr>
            </w:pPr>
            <w:ins w:id="420" w:author="MKONDIWA, Maxwell (CIMMYT-India)" w:date="2023-07-30T16:04:00Z">
              <w:r w:rsidRPr="00743470">
                <w:rPr>
                  <w:rFonts w:ascii="Gill Sans MT" w:eastAsia="Times New Roman" w:hAnsi="Gill Sans MT" w:cs="Calibri"/>
                  <w:color w:val="000000"/>
                  <w:sz w:val="20"/>
                  <w:szCs w:val="20"/>
                  <w:lang w:eastAsia="en-ZW"/>
                  <w:rPrChange w:id="421" w:author="MKONDIWA, Maxwell (CIMMYT-India)" w:date="2023-08-13T09:16:00Z">
                    <w:rPr>
                      <w:rFonts w:ascii="Calibri" w:eastAsia="Times New Roman" w:hAnsi="Calibri" w:cs="Calibri"/>
                      <w:color w:val="000000"/>
                      <w:lang w:eastAsia="en-ZW"/>
                    </w:rPr>
                  </w:rPrChange>
                </w:rPr>
                <w:t>-42.52</w:t>
              </w:r>
            </w:ins>
          </w:p>
        </w:tc>
        <w:tc>
          <w:tcPr>
            <w:tcW w:w="555" w:type="pct"/>
            <w:noWrap/>
            <w:vAlign w:val="bottom"/>
          </w:tcPr>
          <w:p w14:paraId="6AC567EF" w14:textId="0079C000" w:rsidR="00743470" w:rsidRPr="00743470" w:rsidRDefault="00743470" w:rsidP="00743470">
            <w:pPr>
              <w:spacing w:line="240" w:lineRule="auto"/>
              <w:jc w:val="right"/>
              <w:rPr>
                <w:rFonts w:ascii="Gill Sans MT" w:hAnsi="Gill Sans MT" w:cs="Calibri"/>
                <w:color w:val="000000"/>
                <w:sz w:val="20"/>
                <w:szCs w:val="20"/>
              </w:rPr>
            </w:pPr>
            <w:ins w:id="422" w:author="MKONDIWA, Maxwell (CIMMYT-India)" w:date="2023-07-30T16:04:00Z">
              <w:r w:rsidRPr="00743470">
                <w:rPr>
                  <w:rFonts w:ascii="Gill Sans MT" w:eastAsia="Times New Roman" w:hAnsi="Gill Sans MT" w:cs="Calibri"/>
                  <w:color w:val="000000"/>
                  <w:sz w:val="20"/>
                  <w:szCs w:val="20"/>
                  <w:lang w:eastAsia="en-ZW"/>
                  <w:rPrChange w:id="423" w:author="MKONDIWA, Maxwell (CIMMYT-India)" w:date="2023-08-13T09:16:00Z">
                    <w:rPr>
                      <w:rFonts w:ascii="Calibri" w:eastAsia="Times New Roman" w:hAnsi="Calibri" w:cs="Calibri"/>
                      <w:color w:val="000000"/>
                      <w:lang w:eastAsia="en-ZW"/>
                    </w:rPr>
                  </w:rPrChange>
                </w:rPr>
                <w:t>-49.44</w:t>
              </w:r>
            </w:ins>
          </w:p>
        </w:tc>
        <w:tc>
          <w:tcPr>
            <w:tcW w:w="555" w:type="pct"/>
            <w:noWrap/>
            <w:vAlign w:val="bottom"/>
          </w:tcPr>
          <w:p w14:paraId="32312CBE" w14:textId="506A063D" w:rsidR="00743470" w:rsidRPr="00743470" w:rsidRDefault="00743470" w:rsidP="00743470">
            <w:pPr>
              <w:spacing w:line="240" w:lineRule="auto"/>
              <w:jc w:val="right"/>
              <w:rPr>
                <w:rFonts w:ascii="Gill Sans MT" w:hAnsi="Gill Sans MT" w:cs="Calibri"/>
                <w:color w:val="000000"/>
                <w:sz w:val="20"/>
                <w:szCs w:val="20"/>
              </w:rPr>
            </w:pPr>
            <w:ins w:id="424" w:author="MKONDIWA, Maxwell (CIMMYT-India)" w:date="2023-07-30T16:04:00Z">
              <w:r w:rsidRPr="00743470">
                <w:rPr>
                  <w:rFonts w:ascii="Gill Sans MT" w:eastAsia="Times New Roman" w:hAnsi="Gill Sans MT" w:cs="Calibri"/>
                  <w:color w:val="000000"/>
                  <w:sz w:val="20"/>
                  <w:szCs w:val="20"/>
                  <w:lang w:eastAsia="en-ZW"/>
                  <w:rPrChange w:id="425" w:author="MKONDIWA, Maxwell (CIMMYT-India)" w:date="2023-08-13T09:16:00Z">
                    <w:rPr>
                      <w:rFonts w:ascii="Calibri" w:eastAsia="Times New Roman" w:hAnsi="Calibri" w:cs="Calibri"/>
                      <w:color w:val="000000"/>
                      <w:lang w:eastAsia="en-ZW"/>
                    </w:rPr>
                  </w:rPrChange>
                </w:rPr>
                <w:t>-21.58</w:t>
              </w:r>
            </w:ins>
          </w:p>
        </w:tc>
        <w:tc>
          <w:tcPr>
            <w:tcW w:w="555" w:type="pct"/>
            <w:noWrap/>
            <w:vAlign w:val="bottom"/>
          </w:tcPr>
          <w:p w14:paraId="238E44AD" w14:textId="1AB55ECD" w:rsidR="00743470" w:rsidRPr="00743470" w:rsidRDefault="00743470" w:rsidP="00743470">
            <w:pPr>
              <w:spacing w:line="240" w:lineRule="auto"/>
              <w:jc w:val="right"/>
              <w:rPr>
                <w:rFonts w:ascii="Gill Sans MT" w:hAnsi="Gill Sans MT" w:cs="Calibri"/>
                <w:color w:val="000000"/>
                <w:sz w:val="20"/>
                <w:szCs w:val="20"/>
              </w:rPr>
            </w:pPr>
            <w:ins w:id="426" w:author="MKONDIWA, Maxwell (CIMMYT-India)" w:date="2023-07-30T16:04:00Z">
              <w:r w:rsidRPr="00743470">
                <w:rPr>
                  <w:rFonts w:ascii="Gill Sans MT" w:eastAsia="Times New Roman" w:hAnsi="Gill Sans MT" w:cs="Calibri"/>
                  <w:color w:val="000000"/>
                  <w:sz w:val="20"/>
                  <w:szCs w:val="20"/>
                  <w:lang w:eastAsia="en-ZW"/>
                  <w:rPrChange w:id="427" w:author="MKONDIWA, Maxwell (CIMMYT-India)" w:date="2023-08-13T09:16:00Z">
                    <w:rPr>
                      <w:rFonts w:ascii="Calibri" w:eastAsia="Times New Roman" w:hAnsi="Calibri" w:cs="Calibri"/>
                      <w:color w:val="000000"/>
                      <w:lang w:eastAsia="en-ZW"/>
                    </w:rPr>
                  </w:rPrChange>
                </w:rPr>
                <w:t>-17.54</w:t>
              </w:r>
            </w:ins>
          </w:p>
        </w:tc>
      </w:tr>
      <w:tr w:rsidR="00743470" w:rsidRPr="00743470" w14:paraId="01CE21A6" w14:textId="77777777" w:rsidTr="00DB11CB">
        <w:trPr>
          <w:trHeight w:val="288"/>
          <w:jc w:val="center"/>
        </w:trPr>
        <w:tc>
          <w:tcPr>
            <w:tcW w:w="707" w:type="pct"/>
            <w:vMerge/>
          </w:tcPr>
          <w:p w14:paraId="6344604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512DD25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65EB31F0" w14:textId="704C1EEA" w:rsidR="00743470" w:rsidRPr="00743470" w:rsidRDefault="00743470" w:rsidP="00743470">
            <w:pPr>
              <w:spacing w:line="240" w:lineRule="auto"/>
              <w:jc w:val="right"/>
              <w:rPr>
                <w:rFonts w:ascii="Gill Sans MT" w:hAnsi="Gill Sans MT" w:cs="Calibri"/>
                <w:color w:val="000000"/>
                <w:sz w:val="20"/>
                <w:szCs w:val="20"/>
              </w:rPr>
            </w:pPr>
            <w:ins w:id="428" w:author="MKONDIWA, Maxwell (CIMMYT-India)" w:date="2023-07-30T16:04:00Z">
              <w:r w:rsidRPr="00743470">
                <w:rPr>
                  <w:rFonts w:ascii="Gill Sans MT" w:eastAsia="Times New Roman" w:hAnsi="Gill Sans MT" w:cs="Calibri"/>
                  <w:color w:val="000000"/>
                  <w:sz w:val="20"/>
                  <w:szCs w:val="20"/>
                  <w:lang w:eastAsia="en-ZW"/>
                  <w:rPrChange w:id="429" w:author="MKONDIWA, Maxwell (CIMMYT-India)" w:date="2023-08-13T09:16:00Z">
                    <w:rPr>
                      <w:rFonts w:ascii="Calibri" w:eastAsia="Times New Roman" w:hAnsi="Calibri" w:cs="Calibri"/>
                      <w:color w:val="000000"/>
                      <w:lang w:eastAsia="en-ZW"/>
                    </w:rPr>
                  </w:rPrChange>
                </w:rPr>
                <w:t>-26.88</w:t>
              </w:r>
            </w:ins>
          </w:p>
        </w:tc>
        <w:tc>
          <w:tcPr>
            <w:tcW w:w="555" w:type="pct"/>
            <w:noWrap/>
            <w:vAlign w:val="bottom"/>
          </w:tcPr>
          <w:p w14:paraId="0AE7B854" w14:textId="5E6ABF65" w:rsidR="00743470" w:rsidRPr="00743470" w:rsidRDefault="00743470" w:rsidP="00743470">
            <w:pPr>
              <w:spacing w:line="240" w:lineRule="auto"/>
              <w:jc w:val="right"/>
              <w:rPr>
                <w:rFonts w:ascii="Gill Sans MT" w:hAnsi="Gill Sans MT" w:cs="Calibri"/>
                <w:color w:val="000000"/>
                <w:sz w:val="20"/>
                <w:szCs w:val="20"/>
              </w:rPr>
            </w:pPr>
            <w:ins w:id="430" w:author="MKONDIWA, Maxwell (CIMMYT-India)" w:date="2023-07-30T16:04:00Z">
              <w:r w:rsidRPr="00743470">
                <w:rPr>
                  <w:rFonts w:ascii="Gill Sans MT" w:eastAsia="Times New Roman" w:hAnsi="Gill Sans MT" w:cs="Calibri"/>
                  <w:color w:val="000000"/>
                  <w:sz w:val="20"/>
                  <w:szCs w:val="20"/>
                  <w:lang w:eastAsia="en-ZW"/>
                  <w:rPrChange w:id="431" w:author="MKONDIWA, Maxwell (CIMMYT-India)" w:date="2023-08-13T09:16:00Z">
                    <w:rPr>
                      <w:rFonts w:ascii="Calibri" w:eastAsia="Times New Roman" w:hAnsi="Calibri" w:cs="Calibri"/>
                      <w:color w:val="000000"/>
                      <w:lang w:eastAsia="en-ZW"/>
                    </w:rPr>
                  </w:rPrChange>
                </w:rPr>
                <w:t>24.88</w:t>
              </w:r>
            </w:ins>
          </w:p>
        </w:tc>
        <w:tc>
          <w:tcPr>
            <w:tcW w:w="555" w:type="pct"/>
            <w:noWrap/>
            <w:vAlign w:val="bottom"/>
          </w:tcPr>
          <w:p w14:paraId="769736D2" w14:textId="0E754B59" w:rsidR="00743470" w:rsidRPr="00743470" w:rsidRDefault="00743470" w:rsidP="00743470">
            <w:pPr>
              <w:spacing w:line="240" w:lineRule="auto"/>
              <w:jc w:val="right"/>
              <w:rPr>
                <w:rFonts w:ascii="Gill Sans MT" w:hAnsi="Gill Sans MT" w:cs="Calibri"/>
                <w:color w:val="000000"/>
                <w:sz w:val="20"/>
                <w:szCs w:val="20"/>
              </w:rPr>
            </w:pPr>
            <w:ins w:id="432" w:author="MKONDIWA, Maxwell (CIMMYT-India)" w:date="2023-07-30T16:04:00Z">
              <w:r w:rsidRPr="00743470">
                <w:rPr>
                  <w:rFonts w:ascii="Gill Sans MT" w:eastAsia="Times New Roman" w:hAnsi="Gill Sans MT" w:cs="Calibri"/>
                  <w:color w:val="000000"/>
                  <w:sz w:val="20"/>
                  <w:szCs w:val="20"/>
                  <w:lang w:eastAsia="en-ZW"/>
                  <w:rPrChange w:id="433" w:author="MKONDIWA, Maxwell (CIMMYT-India)" w:date="2023-08-13T09:16:00Z">
                    <w:rPr>
                      <w:rFonts w:ascii="Calibri" w:eastAsia="Times New Roman" w:hAnsi="Calibri" w:cs="Calibri"/>
                      <w:color w:val="000000"/>
                      <w:lang w:eastAsia="en-ZW"/>
                    </w:rPr>
                  </w:rPrChange>
                </w:rPr>
                <w:t>-16.26</w:t>
              </w:r>
            </w:ins>
          </w:p>
        </w:tc>
        <w:tc>
          <w:tcPr>
            <w:tcW w:w="555" w:type="pct"/>
            <w:noWrap/>
            <w:vAlign w:val="bottom"/>
          </w:tcPr>
          <w:p w14:paraId="221EFAFF" w14:textId="38D85A16" w:rsidR="00743470" w:rsidRPr="00743470" w:rsidRDefault="00743470" w:rsidP="00743470">
            <w:pPr>
              <w:spacing w:line="240" w:lineRule="auto"/>
              <w:jc w:val="right"/>
              <w:rPr>
                <w:rFonts w:ascii="Gill Sans MT" w:hAnsi="Gill Sans MT" w:cs="Calibri"/>
                <w:color w:val="000000"/>
                <w:sz w:val="20"/>
                <w:szCs w:val="20"/>
              </w:rPr>
            </w:pPr>
            <w:ins w:id="434" w:author="MKONDIWA, Maxwell (CIMMYT-India)" w:date="2023-07-30T16:04:00Z">
              <w:r w:rsidRPr="00743470">
                <w:rPr>
                  <w:rFonts w:ascii="Gill Sans MT" w:eastAsia="Times New Roman" w:hAnsi="Gill Sans MT" w:cs="Calibri"/>
                  <w:color w:val="000000"/>
                  <w:sz w:val="20"/>
                  <w:szCs w:val="20"/>
                  <w:lang w:eastAsia="en-ZW"/>
                  <w:rPrChange w:id="435" w:author="MKONDIWA, Maxwell (CIMMYT-India)" w:date="2023-08-13T09:16:00Z">
                    <w:rPr>
                      <w:rFonts w:ascii="Calibri" w:eastAsia="Times New Roman" w:hAnsi="Calibri" w:cs="Calibri"/>
                      <w:color w:val="000000"/>
                      <w:lang w:eastAsia="en-ZW"/>
                    </w:rPr>
                  </w:rPrChange>
                </w:rPr>
                <w:t>-27.25</w:t>
              </w:r>
            </w:ins>
          </w:p>
        </w:tc>
        <w:tc>
          <w:tcPr>
            <w:tcW w:w="555" w:type="pct"/>
            <w:noWrap/>
            <w:vAlign w:val="bottom"/>
          </w:tcPr>
          <w:p w14:paraId="198FC0E9" w14:textId="57ECF725" w:rsidR="00743470" w:rsidRPr="00743470" w:rsidRDefault="00743470" w:rsidP="00743470">
            <w:pPr>
              <w:spacing w:line="240" w:lineRule="auto"/>
              <w:jc w:val="right"/>
              <w:rPr>
                <w:rFonts w:ascii="Gill Sans MT" w:hAnsi="Gill Sans MT" w:cs="Calibri"/>
                <w:color w:val="000000"/>
                <w:sz w:val="20"/>
                <w:szCs w:val="20"/>
              </w:rPr>
            </w:pPr>
            <w:ins w:id="436" w:author="MKONDIWA, Maxwell (CIMMYT-India)" w:date="2023-07-30T16:04:00Z">
              <w:r w:rsidRPr="00743470">
                <w:rPr>
                  <w:rFonts w:ascii="Gill Sans MT" w:eastAsia="Times New Roman" w:hAnsi="Gill Sans MT" w:cs="Calibri"/>
                  <w:color w:val="000000"/>
                  <w:sz w:val="20"/>
                  <w:szCs w:val="20"/>
                  <w:lang w:eastAsia="en-ZW"/>
                  <w:rPrChange w:id="437" w:author="MKONDIWA, Maxwell (CIMMYT-India)" w:date="2023-08-13T09:16:00Z">
                    <w:rPr>
                      <w:rFonts w:ascii="Calibri" w:eastAsia="Times New Roman" w:hAnsi="Calibri" w:cs="Calibri"/>
                      <w:color w:val="000000"/>
                      <w:lang w:eastAsia="en-ZW"/>
                    </w:rPr>
                  </w:rPrChange>
                </w:rPr>
                <w:t>7.19</w:t>
              </w:r>
            </w:ins>
          </w:p>
        </w:tc>
        <w:tc>
          <w:tcPr>
            <w:tcW w:w="555" w:type="pct"/>
            <w:noWrap/>
            <w:vAlign w:val="bottom"/>
          </w:tcPr>
          <w:p w14:paraId="3AE86DEE" w14:textId="71890C2D" w:rsidR="00743470" w:rsidRPr="00743470" w:rsidRDefault="00743470" w:rsidP="00743470">
            <w:pPr>
              <w:spacing w:line="240" w:lineRule="auto"/>
              <w:jc w:val="right"/>
              <w:rPr>
                <w:rFonts w:ascii="Gill Sans MT" w:hAnsi="Gill Sans MT" w:cs="Calibri"/>
                <w:color w:val="000000"/>
                <w:sz w:val="20"/>
                <w:szCs w:val="20"/>
              </w:rPr>
            </w:pPr>
            <w:ins w:id="438" w:author="MKONDIWA, Maxwell (CIMMYT-India)" w:date="2023-07-30T16:04:00Z">
              <w:r w:rsidRPr="00743470">
                <w:rPr>
                  <w:rFonts w:ascii="Gill Sans MT" w:eastAsia="Times New Roman" w:hAnsi="Gill Sans MT" w:cs="Calibri"/>
                  <w:color w:val="000000"/>
                  <w:sz w:val="20"/>
                  <w:szCs w:val="20"/>
                  <w:lang w:eastAsia="en-ZW"/>
                  <w:rPrChange w:id="439" w:author="MKONDIWA, Maxwell (CIMMYT-India)" w:date="2023-08-13T09:16:00Z">
                    <w:rPr>
                      <w:rFonts w:ascii="Calibri" w:eastAsia="Times New Roman" w:hAnsi="Calibri" w:cs="Calibri"/>
                      <w:color w:val="000000"/>
                      <w:lang w:eastAsia="en-ZW"/>
                    </w:rPr>
                  </w:rPrChange>
                </w:rPr>
                <w:t>-1.91</w:t>
              </w:r>
            </w:ins>
          </w:p>
        </w:tc>
      </w:tr>
      <w:tr w:rsidR="00743470" w:rsidRPr="00743470" w14:paraId="0BE61E45" w14:textId="77777777" w:rsidTr="00DB11CB">
        <w:trPr>
          <w:trHeight w:val="288"/>
          <w:jc w:val="center"/>
        </w:trPr>
        <w:tc>
          <w:tcPr>
            <w:tcW w:w="707" w:type="pct"/>
            <w:vMerge/>
          </w:tcPr>
          <w:p w14:paraId="5BED9D2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5B264F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67D938DE" w14:textId="25EA05B1" w:rsidR="00743470" w:rsidRPr="00743470" w:rsidRDefault="00743470" w:rsidP="00743470">
            <w:pPr>
              <w:spacing w:line="240" w:lineRule="auto"/>
              <w:jc w:val="right"/>
              <w:rPr>
                <w:rFonts w:ascii="Gill Sans MT" w:hAnsi="Gill Sans MT" w:cs="Calibri"/>
                <w:color w:val="000000"/>
                <w:sz w:val="20"/>
                <w:szCs w:val="20"/>
              </w:rPr>
            </w:pPr>
            <w:ins w:id="440" w:author="MKONDIWA, Maxwell (CIMMYT-India)" w:date="2023-07-30T16:04:00Z">
              <w:r w:rsidRPr="00743470">
                <w:rPr>
                  <w:rFonts w:ascii="Gill Sans MT" w:eastAsia="Times New Roman" w:hAnsi="Gill Sans MT" w:cs="Calibri"/>
                  <w:color w:val="000000"/>
                  <w:sz w:val="20"/>
                  <w:szCs w:val="20"/>
                  <w:lang w:eastAsia="en-ZW"/>
                  <w:rPrChange w:id="441" w:author="MKONDIWA, Maxwell (CIMMYT-India)" w:date="2023-08-13T09:16:00Z">
                    <w:rPr>
                      <w:rFonts w:ascii="Calibri" w:eastAsia="Times New Roman" w:hAnsi="Calibri" w:cs="Calibri"/>
                      <w:color w:val="000000"/>
                      <w:lang w:eastAsia="en-ZW"/>
                    </w:rPr>
                  </w:rPrChange>
                </w:rPr>
                <w:t>-18.74</w:t>
              </w:r>
            </w:ins>
          </w:p>
        </w:tc>
        <w:tc>
          <w:tcPr>
            <w:tcW w:w="555" w:type="pct"/>
            <w:noWrap/>
            <w:vAlign w:val="bottom"/>
          </w:tcPr>
          <w:p w14:paraId="13677943" w14:textId="156B2B20" w:rsidR="00743470" w:rsidRPr="00743470" w:rsidRDefault="00743470" w:rsidP="00743470">
            <w:pPr>
              <w:spacing w:line="240" w:lineRule="auto"/>
              <w:jc w:val="right"/>
              <w:rPr>
                <w:rFonts w:ascii="Gill Sans MT" w:hAnsi="Gill Sans MT" w:cs="Calibri"/>
                <w:color w:val="000000"/>
                <w:sz w:val="20"/>
                <w:szCs w:val="20"/>
              </w:rPr>
            </w:pPr>
            <w:ins w:id="442" w:author="MKONDIWA, Maxwell (CIMMYT-India)" w:date="2023-07-30T16:04:00Z">
              <w:r w:rsidRPr="00743470">
                <w:rPr>
                  <w:rFonts w:ascii="Gill Sans MT" w:eastAsia="Times New Roman" w:hAnsi="Gill Sans MT" w:cs="Calibri"/>
                  <w:color w:val="000000"/>
                  <w:sz w:val="20"/>
                  <w:szCs w:val="20"/>
                  <w:lang w:eastAsia="en-ZW"/>
                  <w:rPrChange w:id="443" w:author="MKONDIWA, Maxwell (CIMMYT-India)" w:date="2023-08-13T09:16:00Z">
                    <w:rPr>
                      <w:rFonts w:ascii="Calibri" w:eastAsia="Times New Roman" w:hAnsi="Calibri" w:cs="Calibri"/>
                      <w:color w:val="000000"/>
                      <w:lang w:eastAsia="en-ZW"/>
                    </w:rPr>
                  </w:rPrChange>
                </w:rPr>
                <w:t>47.15</w:t>
              </w:r>
            </w:ins>
          </w:p>
        </w:tc>
        <w:tc>
          <w:tcPr>
            <w:tcW w:w="555" w:type="pct"/>
            <w:noWrap/>
            <w:vAlign w:val="bottom"/>
          </w:tcPr>
          <w:p w14:paraId="03A3C64D" w14:textId="0ECD75C0" w:rsidR="00743470" w:rsidRPr="00743470" w:rsidRDefault="00743470" w:rsidP="00743470">
            <w:pPr>
              <w:spacing w:line="240" w:lineRule="auto"/>
              <w:jc w:val="right"/>
              <w:rPr>
                <w:rFonts w:ascii="Gill Sans MT" w:hAnsi="Gill Sans MT" w:cs="Calibri"/>
                <w:color w:val="000000"/>
                <w:sz w:val="20"/>
                <w:szCs w:val="20"/>
              </w:rPr>
            </w:pPr>
            <w:ins w:id="444" w:author="MKONDIWA, Maxwell (CIMMYT-India)" w:date="2023-07-30T16:04:00Z">
              <w:r w:rsidRPr="00743470">
                <w:rPr>
                  <w:rFonts w:ascii="Gill Sans MT" w:eastAsia="Times New Roman" w:hAnsi="Gill Sans MT" w:cs="Calibri"/>
                  <w:color w:val="000000"/>
                  <w:sz w:val="20"/>
                  <w:szCs w:val="20"/>
                  <w:lang w:eastAsia="en-ZW"/>
                  <w:rPrChange w:id="445" w:author="MKONDIWA, Maxwell (CIMMYT-India)" w:date="2023-08-13T09:16:00Z">
                    <w:rPr>
                      <w:rFonts w:ascii="Calibri" w:eastAsia="Times New Roman" w:hAnsi="Calibri" w:cs="Calibri"/>
                      <w:color w:val="000000"/>
                      <w:lang w:eastAsia="en-ZW"/>
                    </w:rPr>
                  </w:rPrChange>
                </w:rPr>
                <w:t>2.00</w:t>
              </w:r>
            </w:ins>
          </w:p>
        </w:tc>
        <w:tc>
          <w:tcPr>
            <w:tcW w:w="555" w:type="pct"/>
            <w:noWrap/>
            <w:vAlign w:val="bottom"/>
          </w:tcPr>
          <w:p w14:paraId="3CFB2BF9" w14:textId="3A07FDAB" w:rsidR="00743470" w:rsidRPr="00743470" w:rsidRDefault="00743470" w:rsidP="00743470">
            <w:pPr>
              <w:spacing w:line="240" w:lineRule="auto"/>
              <w:jc w:val="right"/>
              <w:rPr>
                <w:rFonts w:ascii="Gill Sans MT" w:hAnsi="Gill Sans MT" w:cs="Calibri"/>
                <w:color w:val="000000"/>
                <w:sz w:val="20"/>
                <w:szCs w:val="20"/>
              </w:rPr>
            </w:pPr>
            <w:ins w:id="446" w:author="MKONDIWA, Maxwell (CIMMYT-India)" w:date="2023-07-30T16:04:00Z">
              <w:r w:rsidRPr="00743470">
                <w:rPr>
                  <w:rFonts w:ascii="Gill Sans MT" w:eastAsia="Times New Roman" w:hAnsi="Gill Sans MT" w:cs="Calibri"/>
                  <w:color w:val="000000"/>
                  <w:sz w:val="20"/>
                  <w:szCs w:val="20"/>
                  <w:lang w:eastAsia="en-ZW"/>
                  <w:rPrChange w:id="447" w:author="MKONDIWA, Maxwell (CIMMYT-India)" w:date="2023-08-13T09:16:00Z">
                    <w:rPr>
                      <w:rFonts w:ascii="Calibri" w:eastAsia="Times New Roman" w:hAnsi="Calibri" w:cs="Calibri"/>
                      <w:color w:val="000000"/>
                      <w:lang w:eastAsia="en-ZW"/>
                    </w:rPr>
                  </w:rPrChange>
                </w:rPr>
                <w:t>1.43</w:t>
              </w:r>
            </w:ins>
          </w:p>
        </w:tc>
        <w:tc>
          <w:tcPr>
            <w:tcW w:w="555" w:type="pct"/>
            <w:noWrap/>
            <w:vAlign w:val="bottom"/>
          </w:tcPr>
          <w:p w14:paraId="0AD2CB8C" w14:textId="63C0B09C" w:rsidR="00743470" w:rsidRPr="00743470" w:rsidRDefault="00743470" w:rsidP="00743470">
            <w:pPr>
              <w:spacing w:line="240" w:lineRule="auto"/>
              <w:jc w:val="right"/>
              <w:rPr>
                <w:rFonts w:ascii="Gill Sans MT" w:hAnsi="Gill Sans MT" w:cs="Calibri"/>
                <w:color w:val="000000"/>
                <w:sz w:val="20"/>
                <w:szCs w:val="20"/>
              </w:rPr>
            </w:pPr>
            <w:ins w:id="448" w:author="MKONDIWA, Maxwell (CIMMYT-India)" w:date="2023-07-30T16:04:00Z">
              <w:r w:rsidRPr="00743470">
                <w:rPr>
                  <w:rFonts w:ascii="Gill Sans MT" w:eastAsia="Times New Roman" w:hAnsi="Gill Sans MT" w:cs="Calibri"/>
                  <w:color w:val="000000"/>
                  <w:sz w:val="20"/>
                  <w:szCs w:val="20"/>
                  <w:lang w:eastAsia="en-ZW"/>
                  <w:rPrChange w:id="449" w:author="MKONDIWA, Maxwell (CIMMYT-India)" w:date="2023-08-13T09:16:00Z">
                    <w:rPr>
                      <w:rFonts w:ascii="Calibri" w:eastAsia="Times New Roman" w:hAnsi="Calibri" w:cs="Calibri"/>
                      <w:color w:val="000000"/>
                      <w:lang w:eastAsia="en-ZW"/>
                    </w:rPr>
                  </w:rPrChange>
                </w:rPr>
                <w:t>24.04</w:t>
              </w:r>
            </w:ins>
          </w:p>
        </w:tc>
        <w:tc>
          <w:tcPr>
            <w:tcW w:w="555" w:type="pct"/>
            <w:noWrap/>
            <w:vAlign w:val="bottom"/>
          </w:tcPr>
          <w:p w14:paraId="53D77667" w14:textId="41107C5C" w:rsidR="00743470" w:rsidRPr="00743470" w:rsidRDefault="00743470" w:rsidP="00743470">
            <w:pPr>
              <w:spacing w:line="240" w:lineRule="auto"/>
              <w:jc w:val="right"/>
              <w:rPr>
                <w:rFonts w:ascii="Gill Sans MT" w:hAnsi="Gill Sans MT" w:cs="Calibri"/>
                <w:color w:val="000000"/>
                <w:sz w:val="20"/>
                <w:szCs w:val="20"/>
              </w:rPr>
            </w:pPr>
            <w:ins w:id="450" w:author="MKONDIWA, Maxwell (CIMMYT-India)" w:date="2023-07-30T16:04:00Z">
              <w:r w:rsidRPr="00743470">
                <w:rPr>
                  <w:rFonts w:ascii="Gill Sans MT" w:eastAsia="Times New Roman" w:hAnsi="Gill Sans MT" w:cs="Calibri"/>
                  <w:color w:val="000000"/>
                  <w:sz w:val="20"/>
                  <w:szCs w:val="20"/>
                  <w:lang w:eastAsia="en-ZW"/>
                  <w:rPrChange w:id="451" w:author="MKONDIWA, Maxwell (CIMMYT-India)" w:date="2023-08-13T09:16:00Z">
                    <w:rPr>
                      <w:rFonts w:ascii="Calibri" w:eastAsia="Times New Roman" w:hAnsi="Calibri" w:cs="Calibri"/>
                      <w:color w:val="000000"/>
                      <w:lang w:eastAsia="en-ZW"/>
                    </w:rPr>
                  </w:rPrChange>
                </w:rPr>
                <w:t>23.22</w:t>
              </w:r>
            </w:ins>
          </w:p>
        </w:tc>
      </w:tr>
      <w:tr w:rsidR="00743470" w:rsidRPr="00743470" w14:paraId="291CD6DB" w14:textId="77777777" w:rsidTr="00DB11CB">
        <w:trPr>
          <w:trHeight w:val="288"/>
          <w:jc w:val="center"/>
        </w:trPr>
        <w:tc>
          <w:tcPr>
            <w:tcW w:w="707" w:type="pct"/>
            <w:vMerge/>
          </w:tcPr>
          <w:p w14:paraId="1623F0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BC176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47F7F78F" w14:textId="2BE1011E" w:rsidR="00743470" w:rsidRPr="00743470" w:rsidRDefault="00743470" w:rsidP="00743470">
            <w:pPr>
              <w:spacing w:line="240" w:lineRule="auto"/>
              <w:jc w:val="right"/>
              <w:rPr>
                <w:rFonts w:ascii="Gill Sans MT" w:hAnsi="Gill Sans MT" w:cs="Calibri"/>
                <w:color w:val="000000"/>
                <w:sz w:val="20"/>
                <w:szCs w:val="20"/>
              </w:rPr>
            </w:pPr>
            <w:ins w:id="452" w:author="MKONDIWA, Maxwell (CIMMYT-India)" w:date="2023-07-30T16:04:00Z">
              <w:r w:rsidRPr="00743470">
                <w:rPr>
                  <w:rFonts w:ascii="Gill Sans MT" w:eastAsia="Times New Roman" w:hAnsi="Gill Sans MT" w:cs="Calibri"/>
                  <w:color w:val="000000"/>
                  <w:sz w:val="20"/>
                  <w:szCs w:val="20"/>
                  <w:lang w:eastAsia="en-ZW"/>
                  <w:rPrChange w:id="453" w:author="MKONDIWA, Maxwell (CIMMYT-India)" w:date="2023-08-13T09:16:00Z">
                    <w:rPr>
                      <w:rFonts w:ascii="Calibri" w:eastAsia="Times New Roman" w:hAnsi="Calibri" w:cs="Calibri"/>
                      <w:color w:val="000000"/>
                      <w:lang w:eastAsia="en-ZW"/>
                    </w:rPr>
                  </w:rPrChange>
                </w:rPr>
                <w:t>-8.09</w:t>
              </w:r>
            </w:ins>
          </w:p>
        </w:tc>
        <w:tc>
          <w:tcPr>
            <w:tcW w:w="555" w:type="pct"/>
            <w:noWrap/>
            <w:vAlign w:val="bottom"/>
          </w:tcPr>
          <w:p w14:paraId="0EE0F54E" w14:textId="54152385" w:rsidR="00743470" w:rsidRPr="00743470" w:rsidRDefault="00743470" w:rsidP="00743470">
            <w:pPr>
              <w:spacing w:line="240" w:lineRule="auto"/>
              <w:jc w:val="right"/>
              <w:rPr>
                <w:rFonts w:ascii="Gill Sans MT" w:hAnsi="Gill Sans MT" w:cs="Calibri"/>
                <w:color w:val="000000"/>
                <w:sz w:val="20"/>
                <w:szCs w:val="20"/>
              </w:rPr>
            </w:pPr>
            <w:ins w:id="454" w:author="MKONDIWA, Maxwell (CIMMYT-India)" w:date="2023-07-30T16:04:00Z">
              <w:r w:rsidRPr="00743470">
                <w:rPr>
                  <w:rFonts w:ascii="Gill Sans MT" w:eastAsia="Times New Roman" w:hAnsi="Gill Sans MT" w:cs="Calibri"/>
                  <w:color w:val="000000"/>
                  <w:sz w:val="20"/>
                  <w:szCs w:val="20"/>
                  <w:lang w:eastAsia="en-ZW"/>
                  <w:rPrChange w:id="455" w:author="MKONDIWA, Maxwell (CIMMYT-India)" w:date="2023-08-13T09:16:00Z">
                    <w:rPr>
                      <w:rFonts w:ascii="Calibri" w:eastAsia="Times New Roman" w:hAnsi="Calibri" w:cs="Calibri"/>
                      <w:color w:val="000000"/>
                      <w:lang w:eastAsia="en-ZW"/>
                    </w:rPr>
                  </w:rPrChange>
                </w:rPr>
                <w:t>62.14</w:t>
              </w:r>
            </w:ins>
          </w:p>
        </w:tc>
        <w:tc>
          <w:tcPr>
            <w:tcW w:w="555" w:type="pct"/>
            <w:noWrap/>
            <w:vAlign w:val="bottom"/>
          </w:tcPr>
          <w:p w14:paraId="672F6855" w14:textId="12E3D322" w:rsidR="00743470" w:rsidRPr="00743470" w:rsidRDefault="00743470" w:rsidP="00743470">
            <w:pPr>
              <w:spacing w:line="240" w:lineRule="auto"/>
              <w:jc w:val="right"/>
              <w:rPr>
                <w:rFonts w:ascii="Gill Sans MT" w:hAnsi="Gill Sans MT" w:cs="Calibri"/>
                <w:color w:val="000000"/>
                <w:sz w:val="20"/>
                <w:szCs w:val="20"/>
              </w:rPr>
            </w:pPr>
            <w:ins w:id="456" w:author="MKONDIWA, Maxwell (CIMMYT-India)" w:date="2023-07-30T16:04:00Z">
              <w:r w:rsidRPr="00743470">
                <w:rPr>
                  <w:rFonts w:ascii="Gill Sans MT" w:eastAsia="Times New Roman" w:hAnsi="Gill Sans MT" w:cs="Calibri"/>
                  <w:color w:val="000000"/>
                  <w:sz w:val="20"/>
                  <w:szCs w:val="20"/>
                  <w:lang w:eastAsia="en-ZW"/>
                  <w:rPrChange w:id="457" w:author="MKONDIWA, Maxwell (CIMMYT-India)" w:date="2023-08-13T09:16:00Z">
                    <w:rPr>
                      <w:rFonts w:ascii="Calibri" w:eastAsia="Times New Roman" w:hAnsi="Calibri" w:cs="Calibri"/>
                      <w:color w:val="000000"/>
                      <w:lang w:eastAsia="en-ZW"/>
                    </w:rPr>
                  </w:rPrChange>
                </w:rPr>
                <w:t>48.44</w:t>
              </w:r>
            </w:ins>
          </w:p>
        </w:tc>
        <w:tc>
          <w:tcPr>
            <w:tcW w:w="555" w:type="pct"/>
            <w:noWrap/>
            <w:vAlign w:val="bottom"/>
          </w:tcPr>
          <w:p w14:paraId="20C26B29" w14:textId="0B6CA9AC" w:rsidR="00743470" w:rsidRPr="00743470" w:rsidRDefault="00743470" w:rsidP="00743470">
            <w:pPr>
              <w:spacing w:line="240" w:lineRule="auto"/>
              <w:jc w:val="right"/>
              <w:rPr>
                <w:rFonts w:ascii="Gill Sans MT" w:hAnsi="Gill Sans MT" w:cs="Calibri"/>
                <w:color w:val="000000"/>
                <w:sz w:val="20"/>
                <w:szCs w:val="20"/>
              </w:rPr>
            </w:pPr>
            <w:ins w:id="458" w:author="MKONDIWA, Maxwell (CIMMYT-India)" w:date="2023-07-30T16:04:00Z">
              <w:r w:rsidRPr="00743470">
                <w:rPr>
                  <w:rFonts w:ascii="Gill Sans MT" w:eastAsia="Times New Roman" w:hAnsi="Gill Sans MT" w:cs="Calibri"/>
                  <w:color w:val="000000"/>
                  <w:sz w:val="20"/>
                  <w:szCs w:val="20"/>
                  <w:lang w:eastAsia="en-ZW"/>
                  <w:rPrChange w:id="459" w:author="MKONDIWA, Maxwell (CIMMYT-India)" w:date="2023-08-13T09:16:00Z">
                    <w:rPr>
                      <w:rFonts w:ascii="Calibri" w:eastAsia="Times New Roman" w:hAnsi="Calibri" w:cs="Calibri"/>
                      <w:color w:val="000000"/>
                      <w:lang w:eastAsia="en-ZW"/>
                    </w:rPr>
                  </w:rPrChange>
                </w:rPr>
                <w:t>41.74</w:t>
              </w:r>
            </w:ins>
          </w:p>
        </w:tc>
        <w:tc>
          <w:tcPr>
            <w:tcW w:w="555" w:type="pct"/>
            <w:noWrap/>
            <w:vAlign w:val="bottom"/>
          </w:tcPr>
          <w:p w14:paraId="5D95B50C" w14:textId="7573DDD5" w:rsidR="00743470" w:rsidRPr="00743470" w:rsidRDefault="00743470" w:rsidP="00743470">
            <w:pPr>
              <w:spacing w:line="240" w:lineRule="auto"/>
              <w:jc w:val="right"/>
              <w:rPr>
                <w:rFonts w:ascii="Gill Sans MT" w:hAnsi="Gill Sans MT" w:cs="Calibri"/>
                <w:color w:val="000000"/>
                <w:sz w:val="20"/>
                <w:szCs w:val="20"/>
              </w:rPr>
            </w:pPr>
            <w:ins w:id="460" w:author="MKONDIWA, Maxwell (CIMMYT-India)" w:date="2023-07-30T16:04:00Z">
              <w:r w:rsidRPr="00743470">
                <w:rPr>
                  <w:rFonts w:ascii="Gill Sans MT" w:eastAsia="Times New Roman" w:hAnsi="Gill Sans MT" w:cs="Calibri"/>
                  <w:color w:val="000000"/>
                  <w:sz w:val="20"/>
                  <w:szCs w:val="20"/>
                  <w:lang w:eastAsia="en-ZW"/>
                  <w:rPrChange w:id="461" w:author="MKONDIWA, Maxwell (CIMMYT-India)" w:date="2023-08-13T09:16:00Z">
                    <w:rPr>
                      <w:rFonts w:ascii="Calibri" w:eastAsia="Times New Roman" w:hAnsi="Calibri" w:cs="Calibri"/>
                      <w:color w:val="000000"/>
                      <w:lang w:eastAsia="en-ZW"/>
                    </w:rPr>
                  </w:rPrChange>
                </w:rPr>
                <w:t>48.21</w:t>
              </w:r>
            </w:ins>
          </w:p>
        </w:tc>
        <w:tc>
          <w:tcPr>
            <w:tcW w:w="555" w:type="pct"/>
            <w:noWrap/>
            <w:vAlign w:val="bottom"/>
          </w:tcPr>
          <w:p w14:paraId="534F6D31" w14:textId="466778B1" w:rsidR="00743470" w:rsidRPr="00743470" w:rsidRDefault="00743470" w:rsidP="00743470">
            <w:pPr>
              <w:spacing w:line="240" w:lineRule="auto"/>
              <w:jc w:val="right"/>
              <w:rPr>
                <w:rFonts w:ascii="Gill Sans MT" w:hAnsi="Gill Sans MT" w:cs="Calibri"/>
                <w:color w:val="000000"/>
                <w:sz w:val="20"/>
                <w:szCs w:val="20"/>
              </w:rPr>
            </w:pPr>
            <w:ins w:id="462" w:author="MKONDIWA, Maxwell (CIMMYT-India)" w:date="2023-07-30T16:04:00Z">
              <w:r w:rsidRPr="00743470">
                <w:rPr>
                  <w:rFonts w:ascii="Gill Sans MT" w:eastAsia="Times New Roman" w:hAnsi="Gill Sans MT" w:cs="Calibri"/>
                  <w:color w:val="000000"/>
                  <w:sz w:val="20"/>
                  <w:szCs w:val="20"/>
                  <w:lang w:eastAsia="en-ZW"/>
                  <w:rPrChange w:id="463" w:author="MKONDIWA, Maxwell (CIMMYT-India)" w:date="2023-08-13T09:16:00Z">
                    <w:rPr>
                      <w:rFonts w:ascii="Calibri" w:eastAsia="Times New Roman" w:hAnsi="Calibri" w:cs="Calibri"/>
                      <w:color w:val="000000"/>
                      <w:lang w:eastAsia="en-ZW"/>
                    </w:rPr>
                  </w:rPrChange>
                </w:rPr>
                <w:t>52.55</w:t>
              </w:r>
            </w:ins>
          </w:p>
        </w:tc>
      </w:tr>
      <w:tr w:rsidR="00743470" w:rsidRPr="00743470" w14:paraId="3184F286" w14:textId="77777777" w:rsidTr="00DB11CB">
        <w:trPr>
          <w:trHeight w:val="288"/>
          <w:jc w:val="center"/>
        </w:trPr>
        <w:tc>
          <w:tcPr>
            <w:tcW w:w="707" w:type="pct"/>
            <w:vMerge/>
          </w:tcPr>
          <w:p w14:paraId="526B522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A3C27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0D061DA" w14:textId="03CB8AE0" w:rsidR="00743470" w:rsidRPr="00743470" w:rsidRDefault="00743470" w:rsidP="00743470">
            <w:pPr>
              <w:spacing w:line="240" w:lineRule="auto"/>
              <w:jc w:val="right"/>
              <w:rPr>
                <w:rFonts w:ascii="Gill Sans MT" w:hAnsi="Gill Sans MT" w:cs="Calibri"/>
                <w:color w:val="000000"/>
                <w:sz w:val="20"/>
                <w:szCs w:val="20"/>
              </w:rPr>
            </w:pPr>
            <w:ins w:id="464" w:author="MKONDIWA, Maxwell (CIMMYT-India)" w:date="2023-07-30T16:04:00Z">
              <w:r w:rsidRPr="00743470">
                <w:rPr>
                  <w:rFonts w:ascii="Gill Sans MT" w:eastAsia="Times New Roman" w:hAnsi="Gill Sans MT" w:cs="Calibri"/>
                  <w:color w:val="000000"/>
                  <w:sz w:val="20"/>
                  <w:szCs w:val="20"/>
                  <w:lang w:eastAsia="en-ZW"/>
                  <w:rPrChange w:id="465" w:author="MKONDIWA, Maxwell (CIMMYT-India)" w:date="2023-08-13T09:16:00Z">
                    <w:rPr>
                      <w:rFonts w:ascii="Calibri" w:eastAsia="Times New Roman" w:hAnsi="Calibri" w:cs="Calibri"/>
                      <w:color w:val="000000"/>
                      <w:lang w:eastAsia="en-ZW"/>
                    </w:rPr>
                  </w:rPrChange>
                </w:rPr>
                <w:t>6.10</w:t>
              </w:r>
            </w:ins>
          </w:p>
        </w:tc>
        <w:tc>
          <w:tcPr>
            <w:tcW w:w="555" w:type="pct"/>
            <w:tcBorders>
              <w:bottom w:val="nil"/>
            </w:tcBorders>
            <w:noWrap/>
            <w:vAlign w:val="bottom"/>
          </w:tcPr>
          <w:p w14:paraId="0546DBD0" w14:textId="0D6C9A64" w:rsidR="00743470" w:rsidRPr="00743470" w:rsidRDefault="00743470" w:rsidP="00743470">
            <w:pPr>
              <w:spacing w:line="240" w:lineRule="auto"/>
              <w:jc w:val="right"/>
              <w:rPr>
                <w:rFonts w:ascii="Gill Sans MT" w:hAnsi="Gill Sans MT" w:cs="Calibri"/>
                <w:color w:val="000000"/>
                <w:sz w:val="20"/>
                <w:szCs w:val="20"/>
              </w:rPr>
            </w:pPr>
            <w:ins w:id="466" w:author="MKONDIWA, Maxwell (CIMMYT-India)" w:date="2023-07-30T16:04:00Z">
              <w:r w:rsidRPr="00743470">
                <w:rPr>
                  <w:rFonts w:ascii="Gill Sans MT" w:eastAsia="Times New Roman" w:hAnsi="Gill Sans MT" w:cs="Calibri"/>
                  <w:color w:val="000000"/>
                  <w:sz w:val="20"/>
                  <w:szCs w:val="20"/>
                  <w:lang w:eastAsia="en-ZW"/>
                  <w:rPrChange w:id="467" w:author="MKONDIWA, Maxwell (CIMMYT-India)" w:date="2023-08-13T09:16:00Z">
                    <w:rPr>
                      <w:rFonts w:ascii="Calibri" w:eastAsia="Times New Roman" w:hAnsi="Calibri" w:cs="Calibri"/>
                      <w:color w:val="000000"/>
                      <w:lang w:eastAsia="en-ZW"/>
                    </w:rPr>
                  </w:rPrChange>
                </w:rPr>
                <w:t>72.21</w:t>
              </w:r>
            </w:ins>
          </w:p>
        </w:tc>
        <w:tc>
          <w:tcPr>
            <w:tcW w:w="555" w:type="pct"/>
            <w:tcBorders>
              <w:bottom w:val="nil"/>
            </w:tcBorders>
            <w:noWrap/>
            <w:vAlign w:val="bottom"/>
          </w:tcPr>
          <w:p w14:paraId="0A6B7888" w14:textId="2D78F587" w:rsidR="00743470" w:rsidRPr="00743470" w:rsidRDefault="00743470" w:rsidP="00743470">
            <w:pPr>
              <w:spacing w:line="240" w:lineRule="auto"/>
              <w:jc w:val="right"/>
              <w:rPr>
                <w:rFonts w:ascii="Gill Sans MT" w:hAnsi="Gill Sans MT" w:cs="Calibri"/>
                <w:color w:val="000000"/>
                <w:sz w:val="20"/>
                <w:szCs w:val="20"/>
              </w:rPr>
            </w:pPr>
            <w:ins w:id="468" w:author="MKONDIWA, Maxwell (CIMMYT-India)" w:date="2023-07-30T16:04:00Z">
              <w:r w:rsidRPr="00743470">
                <w:rPr>
                  <w:rFonts w:ascii="Gill Sans MT" w:eastAsia="Times New Roman" w:hAnsi="Gill Sans MT" w:cs="Calibri"/>
                  <w:color w:val="000000"/>
                  <w:sz w:val="20"/>
                  <w:szCs w:val="20"/>
                  <w:lang w:eastAsia="en-ZW"/>
                  <w:rPrChange w:id="469" w:author="MKONDIWA, Maxwell (CIMMYT-India)" w:date="2023-08-13T09:16:00Z">
                    <w:rPr>
                      <w:rFonts w:ascii="Calibri" w:eastAsia="Times New Roman" w:hAnsi="Calibri" w:cs="Calibri"/>
                      <w:color w:val="000000"/>
                      <w:lang w:eastAsia="en-ZW"/>
                    </w:rPr>
                  </w:rPrChange>
                </w:rPr>
                <w:t>77.33</w:t>
              </w:r>
            </w:ins>
          </w:p>
        </w:tc>
        <w:tc>
          <w:tcPr>
            <w:tcW w:w="555" w:type="pct"/>
            <w:tcBorders>
              <w:bottom w:val="nil"/>
            </w:tcBorders>
            <w:noWrap/>
            <w:vAlign w:val="bottom"/>
          </w:tcPr>
          <w:p w14:paraId="57FBB533" w14:textId="28FEE80E" w:rsidR="00743470" w:rsidRPr="00743470" w:rsidRDefault="00743470" w:rsidP="00743470">
            <w:pPr>
              <w:spacing w:line="240" w:lineRule="auto"/>
              <w:jc w:val="right"/>
              <w:rPr>
                <w:rFonts w:ascii="Gill Sans MT" w:hAnsi="Gill Sans MT" w:cs="Calibri"/>
                <w:color w:val="000000"/>
                <w:sz w:val="20"/>
                <w:szCs w:val="20"/>
              </w:rPr>
            </w:pPr>
            <w:ins w:id="470" w:author="MKONDIWA, Maxwell (CIMMYT-India)" w:date="2023-07-30T16:04:00Z">
              <w:r w:rsidRPr="00743470">
                <w:rPr>
                  <w:rFonts w:ascii="Gill Sans MT" w:eastAsia="Times New Roman" w:hAnsi="Gill Sans MT" w:cs="Calibri"/>
                  <w:color w:val="000000"/>
                  <w:sz w:val="20"/>
                  <w:szCs w:val="20"/>
                  <w:lang w:eastAsia="en-ZW"/>
                  <w:rPrChange w:id="471" w:author="MKONDIWA, Maxwell (CIMMYT-India)" w:date="2023-08-13T09:16:00Z">
                    <w:rPr>
                      <w:rFonts w:ascii="Calibri" w:eastAsia="Times New Roman" w:hAnsi="Calibri" w:cs="Calibri"/>
                      <w:color w:val="000000"/>
                      <w:lang w:eastAsia="en-ZW"/>
                    </w:rPr>
                  </w:rPrChange>
                </w:rPr>
                <w:t>79.22</w:t>
              </w:r>
            </w:ins>
          </w:p>
        </w:tc>
        <w:tc>
          <w:tcPr>
            <w:tcW w:w="555" w:type="pct"/>
            <w:tcBorders>
              <w:bottom w:val="nil"/>
            </w:tcBorders>
            <w:noWrap/>
            <w:vAlign w:val="bottom"/>
          </w:tcPr>
          <w:p w14:paraId="6E633D6A" w14:textId="1D13D485" w:rsidR="00743470" w:rsidRPr="00743470" w:rsidRDefault="00743470" w:rsidP="00743470">
            <w:pPr>
              <w:spacing w:line="240" w:lineRule="auto"/>
              <w:jc w:val="right"/>
              <w:rPr>
                <w:rFonts w:ascii="Gill Sans MT" w:hAnsi="Gill Sans MT" w:cs="Calibri"/>
                <w:color w:val="000000"/>
                <w:sz w:val="20"/>
                <w:szCs w:val="20"/>
              </w:rPr>
            </w:pPr>
            <w:ins w:id="472" w:author="MKONDIWA, Maxwell (CIMMYT-India)" w:date="2023-07-30T16:04:00Z">
              <w:r w:rsidRPr="00743470">
                <w:rPr>
                  <w:rFonts w:ascii="Gill Sans MT" w:eastAsia="Times New Roman" w:hAnsi="Gill Sans MT" w:cs="Calibri"/>
                  <w:color w:val="000000"/>
                  <w:sz w:val="20"/>
                  <w:szCs w:val="20"/>
                  <w:lang w:eastAsia="en-ZW"/>
                  <w:rPrChange w:id="473" w:author="MKONDIWA, Maxwell (CIMMYT-India)" w:date="2023-08-13T09:16:00Z">
                    <w:rPr>
                      <w:rFonts w:ascii="Calibri" w:eastAsia="Times New Roman" w:hAnsi="Calibri" w:cs="Calibri"/>
                      <w:color w:val="000000"/>
                      <w:lang w:eastAsia="en-ZW"/>
                    </w:rPr>
                  </w:rPrChange>
                </w:rPr>
                <w:t>63.93</w:t>
              </w:r>
            </w:ins>
          </w:p>
        </w:tc>
        <w:tc>
          <w:tcPr>
            <w:tcW w:w="555" w:type="pct"/>
            <w:tcBorders>
              <w:bottom w:val="nil"/>
            </w:tcBorders>
            <w:noWrap/>
            <w:vAlign w:val="bottom"/>
          </w:tcPr>
          <w:p w14:paraId="70380E2E" w14:textId="72E72412" w:rsidR="00743470" w:rsidRPr="00743470" w:rsidRDefault="00743470" w:rsidP="00743470">
            <w:pPr>
              <w:spacing w:line="240" w:lineRule="auto"/>
              <w:jc w:val="right"/>
              <w:rPr>
                <w:rFonts w:ascii="Gill Sans MT" w:hAnsi="Gill Sans MT" w:cs="Calibri"/>
                <w:color w:val="000000"/>
                <w:sz w:val="20"/>
                <w:szCs w:val="20"/>
              </w:rPr>
            </w:pPr>
            <w:ins w:id="474" w:author="MKONDIWA, Maxwell (CIMMYT-India)" w:date="2023-07-30T16:04:00Z">
              <w:r w:rsidRPr="00743470">
                <w:rPr>
                  <w:rFonts w:ascii="Gill Sans MT" w:eastAsia="Times New Roman" w:hAnsi="Gill Sans MT" w:cs="Calibri"/>
                  <w:color w:val="000000"/>
                  <w:sz w:val="20"/>
                  <w:szCs w:val="20"/>
                  <w:lang w:eastAsia="en-ZW"/>
                  <w:rPrChange w:id="475" w:author="MKONDIWA, Maxwell (CIMMYT-India)" w:date="2023-08-13T09:16:00Z">
                    <w:rPr>
                      <w:rFonts w:ascii="Calibri" w:eastAsia="Times New Roman" w:hAnsi="Calibri" w:cs="Calibri"/>
                      <w:color w:val="000000"/>
                      <w:lang w:eastAsia="en-ZW"/>
                    </w:rPr>
                  </w:rPrChange>
                </w:rPr>
                <w:t>74.15</w:t>
              </w:r>
            </w:ins>
          </w:p>
        </w:tc>
      </w:tr>
      <w:tr w:rsidR="00743470" w:rsidRPr="00743470" w14:paraId="1D1CA40B" w14:textId="77777777" w:rsidTr="00DB11CB">
        <w:trPr>
          <w:trHeight w:val="288"/>
          <w:jc w:val="center"/>
        </w:trPr>
        <w:tc>
          <w:tcPr>
            <w:tcW w:w="707" w:type="pct"/>
            <w:vMerge/>
            <w:tcBorders>
              <w:bottom w:val="single" w:sz="4" w:space="0" w:color="auto"/>
            </w:tcBorders>
          </w:tcPr>
          <w:p w14:paraId="5458C33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6C46DCB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58E4559" w14:textId="79DD20DC" w:rsidR="00743470" w:rsidRPr="00743470" w:rsidRDefault="00743470" w:rsidP="00743470">
            <w:pPr>
              <w:spacing w:line="240" w:lineRule="auto"/>
              <w:jc w:val="right"/>
              <w:rPr>
                <w:rFonts w:ascii="Gill Sans MT" w:hAnsi="Gill Sans MT" w:cs="Calibri"/>
                <w:color w:val="000000"/>
                <w:sz w:val="20"/>
                <w:szCs w:val="20"/>
              </w:rPr>
            </w:pPr>
            <w:ins w:id="476" w:author="MKONDIWA, Maxwell (CIMMYT-India)" w:date="2023-07-30T16:04:00Z">
              <w:r w:rsidRPr="00743470">
                <w:rPr>
                  <w:rFonts w:ascii="Gill Sans MT" w:eastAsia="Times New Roman" w:hAnsi="Gill Sans MT" w:cs="Calibri"/>
                  <w:color w:val="000000"/>
                  <w:sz w:val="20"/>
                  <w:szCs w:val="20"/>
                  <w:lang w:eastAsia="en-ZW"/>
                  <w:rPrChange w:id="477" w:author="MKONDIWA, Maxwell (CIMMYT-India)" w:date="2023-08-13T09:16:00Z">
                    <w:rPr>
                      <w:rFonts w:ascii="Calibri" w:eastAsia="Times New Roman" w:hAnsi="Calibri" w:cs="Calibri"/>
                      <w:color w:val="000000"/>
                      <w:lang w:eastAsia="en-ZW"/>
                    </w:rPr>
                  </w:rPrChange>
                </w:rPr>
                <w:t>99.85</w:t>
              </w:r>
            </w:ins>
          </w:p>
        </w:tc>
        <w:tc>
          <w:tcPr>
            <w:tcW w:w="555" w:type="pct"/>
            <w:tcBorders>
              <w:top w:val="nil"/>
              <w:bottom w:val="single" w:sz="4" w:space="0" w:color="auto"/>
            </w:tcBorders>
            <w:noWrap/>
            <w:vAlign w:val="bottom"/>
          </w:tcPr>
          <w:p w14:paraId="6E0764AF" w14:textId="19C7D859" w:rsidR="00743470" w:rsidRPr="00743470" w:rsidRDefault="00743470" w:rsidP="00743470">
            <w:pPr>
              <w:spacing w:line="240" w:lineRule="auto"/>
              <w:jc w:val="right"/>
              <w:rPr>
                <w:rFonts w:ascii="Gill Sans MT" w:hAnsi="Gill Sans MT" w:cs="Calibri"/>
                <w:color w:val="000000"/>
                <w:sz w:val="20"/>
                <w:szCs w:val="20"/>
              </w:rPr>
            </w:pPr>
            <w:ins w:id="478" w:author="MKONDIWA, Maxwell (CIMMYT-India)" w:date="2023-07-30T16:04:00Z">
              <w:r w:rsidRPr="00743470">
                <w:rPr>
                  <w:rFonts w:ascii="Gill Sans MT" w:eastAsia="Times New Roman" w:hAnsi="Gill Sans MT" w:cs="Calibri"/>
                  <w:color w:val="000000"/>
                  <w:sz w:val="20"/>
                  <w:szCs w:val="20"/>
                  <w:lang w:eastAsia="en-ZW"/>
                  <w:rPrChange w:id="479" w:author="MKONDIWA, Maxwell (CIMMYT-India)" w:date="2023-08-13T09:16:00Z">
                    <w:rPr>
                      <w:rFonts w:ascii="Calibri" w:eastAsia="Times New Roman" w:hAnsi="Calibri" w:cs="Calibri"/>
                      <w:color w:val="000000"/>
                      <w:lang w:eastAsia="en-ZW"/>
                    </w:rPr>
                  </w:rPrChange>
                </w:rPr>
                <w:t>96.57</w:t>
              </w:r>
            </w:ins>
          </w:p>
        </w:tc>
        <w:tc>
          <w:tcPr>
            <w:tcW w:w="555" w:type="pct"/>
            <w:tcBorders>
              <w:top w:val="nil"/>
              <w:bottom w:val="single" w:sz="4" w:space="0" w:color="auto"/>
            </w:tcBorders>
            <w:noWrap/>
            <w:vAlign w:val="bottom"/>
          </w:tcPr>
          <w:p w14:paraId="2CAE896F" w14:textId="41EA4D47" w:rsidR="00743470" w:rsidRPr="00743470" w:rsidRDefault="00743470" w:rsidP="00743470">
            <w:pPr>
              <w:spacing w:line="240" w:lineRule="auto"/>
              <w:jc w:val="right"/>
              <w:rPr>
                <w:rFonts w:ascii="Gill Sans MT" w:hAnsi="Gill Sans MT" w:cs="Calibri"/>
                <w:color w:val="000000"/>
                <w:sz w:val="20"/>
                <w:szCs w:val="20"/>
              </w:rPr>
            </w:pPr>
            <w:ins w:id="480" w:author="MKONDIWA, Maxwell (CIMMYT-India)" w:date="2023-07-30T16:04:00Z">
              <w:r w:rsidRPr="00743470">
                <w:rPr>
                  <w:rFonts w:ascii="Gill Sans MT" w:eastAsia="Times New Roman" w:hAnsi="Gill Sans MT" w:cs="Calibri"/>
                  <w:color w:val="000000"/>
                  <w:sz w:val="20"/>
                  <w:szCs w:val="20"/>
                  <w:lang w:eastAsia="en-ZW"/>
                  <w:rPrChange w:id="481" w:author="MKONDIWA, Maxwell (CIMMYT-India)" w:date="2023-08-13T09:16:00Z">
                    <w:rPr>
                      <w:rFonts w:ascii="Calibri" w:eastAsia="Times New Roman" w:hAnsi="Calibri" w:cs="Calibri"/>
                      <w:color w:val="000000"/>
                      <w:lang w:eastAsia="en-ZW"/>
                    </w:rPr>
                  </w:rPrChange>
                </w:rPr>
                <w:t>103.13</w:t>
              </w:r>
            </w:ins>
          </w:p>
        </w:tc>
        <w:tc>
          <w:tcPr>
            <w:tcW w:w="555" w:type="pct"/>
            <w:tcBorders>
              <w:top w:val="nil"/>
              <w:bottom w:val="single" w:sz="4" w:space="0" w:color="auto"/>
            </w:tcBorders>
            <w:noWrap/>
            <w:vAlign w:val="bottom"/>
          </w:tcPr>
          <w:p w14:paraId="3EDB248B" w14:textId="1B3976FD" w:rsidR="00743470" w:rsidRPr="00743470" w:rsidRDefault="00743470" w:rsidP="00743470">
            <w:pPr>
              <w:spacing w:line="240" w:lineRule="auto"/>
              <w:jc w:val="right"/>
              <w:rPr>
                <w:rFonts w:ascii="Gill Sans MT" w:hAnsi="Gill Sans MT" w:cs="Calibri"/>
                <w:color w:val="000000"/>
                <w:sz w:val="20"/>
                <w:szCs w:val="20"/>
              </w:rPr>
            </w:pPr>
            <w:ins w:id="482" w:author="MKONDIWA, Maxwell (CIMMYT-India)" w:date="2023-07-30T16:04:00Z">
              <w:r w:rsidRPr="00743470">
                <w:rPr>
                  <w:rFonts w:ascii="Gill Sans MT" w:eastAsia="Times New Roman" w:hAnsi="Gill Sans MT" w:cs="Calibri"/>
                  <w:color w:val="000000"/>
                  <w:sz w:val="20"/>
                  <w:szCs w:val="20"/>
                  <w:lang w:eastAsia="en-ZW"/>
                  <w:rPrChange w:id="483" w:author="MKONDIWA, Maxwell (CIMMYT-India)" w:date="2023-08-13T09:16:00Z">
                    <w:rPr>
                      <w:rFonts w:ascii="Calibri" w:eastAsia="Times New Roman" w:hAnsi="Calibri" w:cs="Calibri"/>
                      <w:color w:val="000000"/>
                      <w:lang w:eastAsia="en-ZW"/>
                    </w:rPr>
                  </w:rPrChange>
                </w:rPr>
                <w:t>112.42</w:t>
              </w:r>
            </w:ins>
          </w:p>
        </w:tc>
        <w:tc>
          <w:tcPr>
            <w:tcW w:w="555" w:type="pct"/>
            <w:tcBorders>
              <w:top w:val="nil"/>
              <w:bottom w:val="single" w:sz="4" w:space="0" w:color="auto"/>
            </w:tcBorders>
            <w:noWrap/>
            <w:vAlign w:val="bottom"/>
          </w:tcPr>
          <w:p w14:paraId="7815AB54" w14:textId="55C079DE" w:rsidR="00743470" w:rsidRPr="00743470" w:rsidRDefault="00743470" w:rsidP="00743470">
            <w:pPr>
              <w:spacing w:line="240" w:lineRule="auto"/>
              <w:jc w:val="right"/>
              <w:rPr>
                <w:rFonts w:ascii="Gill Sans MT" w:hAnsi="Gill Sans MT" w:cs="Calibri"/>
                <w:color w:val="000000"/>
                <w:sz w:val="20"/>
                <w:szCs w:val="20"/>
              </w:rPr>
            </w:pPr>
            <w:ins w:id="484" w:author="MKONDIWA, Maxwell (CIMMYT-India)" w:date="2023-07-30T16:04:00Z">
              <w:r w:rsidRPr="00743470">
                <w:rPr>
                  <w:rFonts w:ascii="Gill Sans MT" w:eastAsia="Times New Roman" w:hAnsi="Gill Sans MT" w:cs="Calibri"/>
                  <w:color w:val="000000"/>
                  <w:sz w:val="20"/>
                  <w:szCs w:val="20"/>
                  <w:lang w:eastAsia="en-ZW"/>
                  <w:rPrChange w:id="485" w:author="MKONDIWA, Maxwell (CIMMYT-India)" w:date="2023-08-13T09:16:00Z">
                    <w:rPr>
                      <w:rFonts w:ascii="Calibri" w:eastAsia="Times New Roman" w:hAnsi="Calibri" w:cs="Calibri"/>
                      <w:color w:val="000000"/>
                      <w:lang w:eastAsia="en-ZW"/>
                    </w:rPr>
                  </w:rPrChange>
                </w:rPr>
                <w:t>137.49</w:t>
              </w:r>
            </w:ins>
          </w:p>
        </w:tc>
        <w:tc>
          <w:tcPr>
            <w:tcW w:w="555" w:type="pct"/>
            <w:tcBorders>
              <w:top w:val="nil"/>
              <w:bottom w:val="single" w:sz="4" w:space="0" w:color="auto"/>
            </w:tcBorders>
            <w:noWrap/>
            <w:vAlign w:val="bottom"/>
          </w:tcPr>
          <w:p w14:paraId="725AB69D" w14:textId="0BA82778" w:rsidR="00743470" w:rsidRPr="00743470" w:rsidRDefault="00743470" w:rsidP="00743470">
            <w:pPr>
              <w:spacing w:line="240" w:lineRule="auto"/>
              <w:jc w:val="right"/>
              <w:rPr>
                <w:rFonts w:ascii="Gill Sans MT" w:hAnsi="Gill Sans MT" w:cs="Calibri"/>
                <w:color w:val="000000"/>
                <w:sz w:val="20"/>
                <w:szCs w:val="20"/>
              </w:rPr>
            </w:pPr>
            <w:ins w:id="486" w:author="MKONDIWA, Maxwell (CIMMYT-India)" w:date="2023-07-30T16:04:00Z">
              <w:r w:rsidRPr="00743470">
                <w:rPr>
                  <w:rFonts w:ascii="Gill Sans MT" w:eastAsia="Times New Roman" w:hAnsi="Gill Sans MT" w:cs="Calibri"/>
                  <w:color w:val="000000"/>
                  <w:sz w:val="20"/>
                  <w:szCs w:val="20"/>
                  <w:lang w:eastAsia="en-ZW"/>
                  <w:rPrChange w:id="487" w:author="MKONDIWA, Maxwell (CIMMYT-India)" w:date="2023-08-13T09:16:00Z">
                    <w:rPr>
                      <w:rFonts w:ascii="Calibri" w:eastAsia="Times New Roman" w:hAnsi="Calibri" w:cs="Calibri"/>
                      <w:color w:val="000000"/>
                      <w:lang w:eastAsia="en-ZW"/>
                    </w:rPr>
                  </w:rPrChange>
                </w:rPr>
                <w:t>129.42</w:t>
              </w:r>
            </w:ins>
          </w:p>
        </w:tc>
      </w:tr>
      <w:tr w:rsidR="00743470" w:rsidRPr="00743470"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6C6F946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0F9C8497" w14:textId="67965AFE" w:rsidR="00743470" w:rsidRPr="00743470" w:rsidRDefault="00743470" w:rsidP="00743470">
            <w:pPr>
              <w:spacing w:line="240" w:lineRule="auto"/>
              <w:jc w:val="right"/>
              <w:rPr>
                <w:rFonts w:ascii="Gill Sans MT" w:hAnsi="Gill Sans MT" w:cs="Calibri"/>
                <w:color w:val="000000"/>
                <w:sz w:val="20"/>
                <w:szCs w:val="20"/>
              </w:rPr>
            </w:pPr>
            <w:ins w:id="488" w:author="MKONDIWA, Maxwell (CIMMYT-India)" w:date="2023-07-30T16:04:00Z">
              <w:r w:rsidRPr="00743470">
                <w:rPr>
                  <w:rFonts w:ascii="Gill Sans MT" w:eastAsia="Times New Roman" w:hAnsi="Gill Sans MT" w:cs="Calibri"/>
                  <w:color w:val="000000"/>
                  <w:sz w:val="20"/>
                  <w:szCs w:val="20"/>
                  <w:lang w:eastAsia="en-ZW"/>
                  <w:rPrChange w:id="489" w:author="MKONDIWA, Maxwell (CIMMYT-India)" w:date="2023-08-13T09:16:00Z">
                    <w:rPr>
                      <w:rFonts w:ascii="Calibri" w:eastAsia="Times New Roman" w:hAnsi="Calibri" w:cs="Calibri"/>
                      <w:color w:val="000000"/>
                      <w:lang w:eastAsia="en-ZW"/>
                    </w:rPr>
                  </w:rPrChange>
                </w:rPr>
                <w:t>-50.40</w:t>
              </w:r>
            </w:ins>
          </w:p>
        </w:tc>
        <w:tc>
          <w:tcPr>
            <w:tcW w:w="555" w:type="pct"/>
            <w:tcBorders>
              <w:top w:val="single" w:sz="4" w:space="0" w:color="auto"/>
            </w:tcBorders>
            <w:noWrap/>
            <w:vAlign w:val="bottom"/>
          </w:tcPr>
          <w:p w14:paraId="02975A9E" w14:textId="0C53F674" w:rsidR="00743470" w:rsidRPr="00743470" w:rsidRDefault="00743470" w:rsidP="00743470">
            <w:pPr>
              <w:spacing w:line="240" w:lineRule="auto"/>
              <w:jc w:val="right"/>
              <w:rPr>
                <w:rFonts w:ascii="Gill Sans MT" w:hAnsi="Gill Sans MT" w:cs="Calibri"/>
                <w:color w:val="000000"/>
                <w:sz w:val="20"/>
                <w:szCs w:val="20"/>
              </w:rPr>
            </w:pPr>
            <w:ins w:id="490" w:author="MKONDIWA, Maxwell (CIMMYT-India)" w:date="2023-07-30T16:04:00Z">
              <w:r w:rsidRPr="00743470">
                <w:rPr>
                  <w:rFonts w:ascii="Gill Sans MT" w:eastAsia="Times New Roman" w:hAnsi="Gill Sans MT" w:cs="Calibri"/>
                  <w:color w:val="000000"/>
                  <w:sz w:val="20"/>
                  <w:szCs w:val="20"/>
                  <w:lang w:eastAsia="en-ZW"/>
                  <w:rPrChange w:id="491" w:author="MKONDIWA, Maxwell (CIMMYT-India)" w:date="2023-08-13T09:16:00Z">
                    <w:rPr>
                      <w:rFonts w:ascii="Calibri" w:eastAsia="Times New Roman" w:hAnsi="Calibri" w:cs="Calibri"/>
                      <w:color w:val="000000"/>
                      <w:lang w:eastAsia="en-ZW"/>
                    </w:rPr>
                  </w:rPrChange>
                </w:rPr>
                <w:t>3.51</w:t>
              </w:r>
            </w:ins>
          </w:p>
        </w:tc>
        <w:tc>
          <w:tcPr>
            <w:tcW w:w="555" w:type="pct"/>
            <w:tcBorders>
              <w:top w:val="single" w:sz="4" w:space="0" w:color="auto"/>
            </w:tcBorders>
            <w:noWrap/>
            <w:vAlign w:val="bottom"/>
          </w:tcPr>
          <w:p w14:paraId="037C1700" w14:textId="20E56422" w:rsidR="00743470" w:rsidRPr="00743470" w:rsidRDefault="00743470" w:rsidP="00743470">
            <w:pPr>
              <w:spacing w:line="240" w:lineRule="auto"/>
              <w:jc w:val="right"/>
              <w:rPr>
                <w:rFonts w:ascii="Gill Sans MT" w:hAnsi="Gill Sans MT" w:cs="Calibri"/>
                <w:color w:val="000000"/>
                <w:sz w:val="20"/>
                <w:szCs w:val="20"/>
              </w:rPr>
            </w:pPr>
            <w:ins w:id="492" w:author="MKONDIWA, Maxwell (CIMMYT-India)" w:date="2023-07-30T16:04:00Z">
              <w:r w:rsidRPr="00743470">
                <w:rPr>
                  <w:rFonts w:ascii="Gill Sans MT" w:eastAsia="Times New Roman" w:hAnsi="Gill Sans MT" w:cs="Calibri"/>
                  <w:color w:val="000000"/>
                  <w:sz w:val="20"/>
                  <w:szCs w:val="20"/>
                  <w:lang w:eastAsia="en-ZW"/>
                  <w:rPrChange w:id="493" w:author="MKONDIWA, Maxwell (CIMMYT-India)" w:date="2023-08-13T09:16:00Z">
                    <w:rPr>
                      <w:rFonts w:ascii="Calibri" w:eastAsia="Times New Roman" w:hAnsi="Calibri" w:cs="Calibri"/>
                      <w:color w:val="000000"/>
                      <w:lang w:eastAsia="en-ZW"/>
                    </w:rPr>
                  </w:rPrChange>
                </w:rPr>
                <w:t>-16.12</w:t>
              </w:r>
            </w:ins>
          </w:p>
        </w:tc>
        <w:tc>
          <w:tcPr>
            <w:tcW w:w="555" w:type="pct"/>
            <w:tcBorders>
              <w:top w:val="single" w:sz="4" w:space="0" w:color="auto"/>
            </w:tcBorders>
            <w:noWrap/>
            <w:vAlign w:val="bottom"/>
          </w:tcPr>
          <w:p w14:paraId="4A8B05F0" w14:textId="61DFA0BA" w:rsidR="00743470" w:rsidRPr="00743470" w:rsidRDefault="00743470" w:rsidP="00743470">
            <w:pPr>
              <w:spacing w:line="240" w:lineRule="auto"/>
              <w:jc w:val="right"/>
              <w:rPr>
                <w:rFonts w:ascii="Gill Sans MT" w:hAnsi="Gill Sans MT" w:cs="Calibri"/>
                <w:color w:val="000000"/>
                <w:sz w:val="20"/>
                <w:szCs w:val="20"/>
              </w:rPr>
            </w:pPr>
            <w:ins w:id="494" w:author="MKONDIWA, Maxwell (CIMMYT-India)" w:date="2023-07-30T16:04:00Z">
              <w:r w:rsidRPr="00743470">
                <w:rPr>
                  <w:rFonts w:ascii="Gill Sans MT" w:eastAsia="Times New Roman" w:hAnsi="Gill Sans MT" w:cs="Calibri"/>
                  <w:color w:val="000000"/>
                  <w:sz w:val="20"/>
                  <w:szCs w:val="20"/>
                  <w:lang w:eastAsia="en-ZW"/>
                  <w:rPrChange w:id="495" w:author="MKONDIWA, Maxwell (CIMMYT-India)" w:date="2023-08-13T09:16:00Z">
                    <w:rPr>
                      <w:rFonts w:ascii="Calibri" w:eastAsia="Times New Roman" w:hAnsi="Calibri" w:cs="Calibri"/>
                      <w:color w:val="000000"/>
                      <w:lang w:eastAsia="en-ZW"/>
                    </w:rPr>
                  </w:rPrChange>
                </w:rPr>
                <w:t>-24.19</w:t>
              </w:r>
            </w:ins>
          </w:p>
        </w:tc>
        <w:tc>
          <w:tcPr>
            <w:tcW w:w="555" w:type="pct"/>
            <w:tcBorders>
              <w:top w:val="single" w:sz="4" w:space="0" w:color="auto"/>
            </w:tcBorders>
            <w:noWrap/>
            <w:vAlign w:val="bottom"/>
          </w:tcPr>
          <w:p w14:paraId="526F95BA" w14:textId="578AF1E0" w:rsidR="00743470" w:rsidRPr="00743470" w:rsidRDefault="00743470" w:rsidP="00743470">
            <w:pPr>
              <w:spacing w:line="240" w:lineRule="auto"/>
              <w:jc w:val="right"/>
              <w:rPr>
                <w:rFonts w:ascii="Gill Sans MT" w:hAnsi="Gill Sans MT" w:cs="Calibri"/>
                <w:color w:val="000000"/>
                <w:sz w:val="20"/>
                <w:szCs w:val="20"/>
              </w:rPr>
            </w:pPr>
            <w:ins w:id="496" w:author="MKONDIWA, Maxwell (CIMMYT-India)" w:date="2023-07-30T16:04:00Z">
              <w:r w:rsidRPr="00743470">
                <w:rPr>
                  <w:rFonts w:ascii="Gill Sans MT" w:eastAsia="Times New Roman" w:hAnsi="Gill Sans MT" w:cs="Calibri"/>
                  <w:color w:val="000000"/>
                  <w:sz w:val="20"/>
                  <w:szCs w:val="20"/>
                  <w:lang w:eastAsia="en-ZW"/>
                  <w:rPrChange w:id="497" w:author="MKONDIWA, Maxwell (CIMMYT-India)" w:date="2023-08-13T09:16:00Z">
                    <w:rPr>
                      <w:rFonts w:ascii="Calibri" w:eastAsia="Times New Roman" w:hAnsi="Calibri" w:cs="Calibri"/>
                      <w:color w:val="000000"/>
                      <w:lang w:eastAsia="en-ZW"/>
                    </w:rPr>
                  </w:rPrChange>
                </w:rPr>
                <w:t>-8.78</w:t>
              </w:r>
            </w:ins>
          </w:p>
        </w:tc>
        <w:tc>
          <w:tcPr>
            <w:tcW w:w="555" w:type="pct"/>
            <w:tcBorders>
              <w:top w:val="single" w:sz="4" w:space="0" w:color="auto"/>
            </w:tcBorders>
            <w:noWrap/>
            <w:vAlign w:val="bottom"/>
          </w:tcPr>
          <w:p w14:paraId="1DCFF16A" w14:textId="7D5C8D36" w:rsidR="00743470" w:rsidRPr="00743470" w:rsidRDefault="00743470" w:rsidP="00743470">
            <w:pPr>
              <w:spacing w:line="240" w:lineRule="auto"/>
              <w:jc w:val="right"/>
              <w:rPr>
                <w:rFonts w:ascii="Gill Sans MT" w:hAnsi="Gill Sans MT" w:cs="Calibri"/>
                <w:color w:val="000000"/>
                <w:sz w:val="20"/>
                <w:szCs w:val="20"/>
              </w:rPr>
            </w:pPr>
            <w:ins w:id="498" w:author="MKONDIWA, Maxwell (CIMMYT-India)" w:date="2023-07-30T16:04:00Z">
              <w:r w:rsidRPr="00743470">
                <w:rPr>
                  <w:rFonts w:ascii="Gill Sans MT" w:eastAsia="Times New Roman" w:hAnsi="Gill Sans MT" w:cs="Calibri"/>
                  <w:color w:val="000000"/>
                  <w:sz w:val="20"/>
                  <w:szCs w:val="20"/>
                  <w:lang w:eastAsia="en-ZW"/>
                  <w:rPrChange w:id="499" w:author="MKONDIWA, Maxwell (CIMMYT-India)" w:date="2023-08-13T09:16:00Z">
                    <w:rPr>
                      <w:rFonts w:ascii="Calibri" w:eastAsia="Times New Roman" w:hAnsi="Calibri" w:cs="Calibri"/>
                      <w:color w:val="000000"/>
                      <w:lang w:eastAsia="en-ZW"/>
                    </w:rPr>
                  </w:rPrChange>
                </w:rPr>
                <w:t>-5.70</w:t>
              </w:r>
            </w:ins>
          </w:p>
        </w:tc>
      </w:tr>
      <w:tr w:rsidR="00743470" w:rsidRPr="00743470" w14:paraId="1E38E7E4" w14:textId="77777777" w:rsidTr="00DB11CB">
        <w:trPr>
          <w:trHeight w:val="288"/>
          <w:jc w:val="center"/>
        </w:trPr>
        <w:tc>
          <w:tcPr>
            <w:tcW w:w="707" w:type="pct"/>
            <w:vMerge/>
          </w:tcPr>
          <w:p w14:paraId="720E8AB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2EDB5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Std.Dev</w:t>
            </w:r>
          </w:p>
        </w:tc>
        <w:tc>
          <w:tcPr>
            <w:tcW w:w="555" w:type="pct"/>
            <w:noWrap/>
            <w:vAlign w:val="bottom"/>
          </w:tcPr>
          <w:p w14:paraId="646823C6" w14:textId="05C1941C" w:rsidR="00743470" w:rsidRPr="00743470" w:rsidRDefault="00743470" w:rsidP="00743470">
            <w:pPr>
              <w:spacing w:line="240" w:lineRule="auto"/>
              <w:jc w:val="right"/>
              <w:rPr>
                <w:rFonts w:ascii="Gill Sans MT" w:hAnsi="Gill Sans MT" w:cs="Calibri"/>
                <w:color w:val="000000"/>
                <w:sz w:val="20"/>
                <w:szCs w:val="20"/>
              </w:rPr>
            </w:pPr>
            <w:ins w:id="500" w:author="MKONDIWA, Maxwell (CIMMYT-India)" w:date="2023-07-30T16:04:00Z">
              <w:r w:rsidRPr="00743470">
                <w:rPr>
                  <w:rFonts w:ascii="Gill Sans MT" w:eastAsia="Times New Roman" w:hAnsi="Gill Sans MT" w:cs="Calibri"/>
                  <w:color w:val="000000"/>
                  <w:sz w:val="20"/>
                  <w:szCs w:val="20"/>
                  <w:lang w:eastAsia="en-ZW"/>
                  <w:rPrChange w:id="501" w:author="MKONDIWA, Maxwell (CIMMYT-India)" w:date="2023-08-13T09:16:00Z">
                    <w:rPr>
                      <w:rFonts w:ascii="Calibri" w:eastAsia="Times New Roman" w:hAnsi="Calibri" w:cs="Calibri"/>
                      <w:color w:val="000000"/>
                      <w:lang w:eastAsia="en-ZW"/>
                    </w:rPr>
                  </w:rPrChange>
                </w:rPr>
                <w:t>26.63</w:t>
              </w:r>
            </w:ins>
          </w:p>
        </w:tc>
        <w:tc>
          <w:tcPr>
            <w:tcW w:w="555" w:type="pct"/>
            <w:noWrap/>
            <w:vAlign w:val="bottom"/>
          </w:tcPr>
          <w:p w14:paraId="0A31605D" w14:textId="4D34BABA" w:rsidR="00743470" w:rsidRPr="00743470" w:rsidRDefault="00743470" w:rsidP="00743470">
            <w:pPr>
              <w:spacing w:line="240" w:lineRule="auto"/>
              <w:jc w:val="right"/>
              <w:rPr>
                <w:rFonts w:ascii="Gill Sans MT" w:hAnsi="Gill Sans MT" w:cs="Calibri"/>
                <w:color w:val="000000"/>
                <w:sz w:val="20"/>
                <w:szCs w:val="20"/>
              </w:rPr>
            </w:pPr>
            <w:ins w:id="502" w:author="MKONDIWA, Maxwell (CIMMYT-India)" w:date="2023-07-30T16:04:00Z">
              <w:r w:rsidRPr="00743470">
                <w:rPr>
                  <w:rFonts w:ascii="Gill Sans MT" w:eastAsia="Times New Roman" w:hAnsi="Gill Sans MT" w:cs="Calibri"/>
                  <w:color w:val="000000"/>
                  <w:sz w:val="20"/>
                  <w:szCs w:val="20"/>
                  <w:lang w:eastAsia="en-ZW"/>
                  <w:rPrChange w:id="503" w:author="MKONDIWA, Maxwell (CIMMYT-India)" w:date="2023-08-13T09:16:00Z">
                    <w:rPr>
                      <w:rFonts w:ascii="Calibri" w:eastAsia="Times New Roman" w:hAnsi="Calibri" w:cs="Calibri"/>
                      <w:color w:val="000000"/>
                      <w:lang w:eastAsia="en-ZW"/>
                    </w:rPr>
                  </w:rPrChange>
                </w:rPr>
                <w:t>25.83</w:t>
              </w:r>
            </w:ins>
          </w:p>
        </w:tc>
        <w:tc>
          <w:tcPr>
            <w:tcW w:w="555" w:type="pct"/>
            <w:noWrap/>
            <w:vAlign w:val="bottom"/>
          </w:tcPr>
          <w:p w14:paraId="234A85CF" w14:textId="56B105D5" w:rsidR="00743470" w:rsidRPr="00743470" w:rsidRDefault="00743470" w:rsidP="00743470">
            <w:pPr>
              <w:spacing w:line="240" w:lineRule="auto"/>
              <w:jc w:val="right"/>
              <w:rPr>
                <w:rFonts w:ascii="Gill Sans MT" w:hAnsi="Gill Sans MT" w:cs="Calibri"/>
                <w:color w:val="000000"/>
                <w:sz w:val="20"/>
                <w:szCs w:val="20"/>
              </w:rPr>
            </w:pPr>
            <w:ins w:id="504" w:author="MKONDIWA, Maxwell (CIMMYT-India)" w:date="2023-07-30T16:04:00Z">
              <w:r w:rsidRPr="00743470">
                <w:rPr>
                  <w:rFonts w:ascii="Gill Sans MT" w:eastAsia="Times New Roman" w:hAnsi="Gill Sans MT" w:cs="Calibri"/>
                  <w:color w:val="000000"/>
                  <w:sz w:val="20"/>
                  <w:szCs w:val="20"/>
                  <w:lang w:eastAsia="en-ZW"/>
                  <w:rPrChange w:id="505" w:author="MKONDIWA, Maxwell (CIMMYT-India)" w:date="2023-08-13T09:16:00Z">
                    <w:rPr>
                      <w:rFonts w:ascii="Calibri" w:eastAsia="Times New Roman" w:hAnsi="Calibri" w:cs="Calibri"/>
                      <w:color w:val="000000"/>
                      <w:lang w:eastAsia="en-ZW"/>
                    </w:rPr>
                  </w:rPrChange>
                </w:rPr>
                <w:t>44.08</w:t>
              </w:r>
            </w:ins>
          </w:p>
        </w:tc>
        <w:tc>
          <w:tcPr>
            <w:tcW w:w="555" w:type="pct"/>
            <w:noWrap/>
            <w:vAlign w:val="bottom"/>
          </w:tcPr>
          <w:p w14:paraId="7CFC2E9C" w14:textId="1D58A79A" w:rsidR="00743470" w:rsidRPr="00743470" w:rsidRDefault="00743470" w:rsidP="00743470">
            <w:pPr>
              <w:spacing w:line="240" w:lineRule="auto"/>
              <w:jc w:val="right"/>
              <w:rPr>
                <w:rFonts w:ascii="Gill Sans MT" w:hAnsi="Gill Sans MT" w:cs="Calibri"/>
                <w:color w:val="000000"/>
                <w:sz w:val="20"/>
                <w:szCs w:val="20"/>
              </w:rPr>
            </w:pPr>
            <w:ins w:id="506" w:author="MKONDIWA, Maxwell (CIMMYT-India)" w:date="2023-07-30T16:04:00Z">
              <w:r w:rsidRPr="00743470">
                <w:rPr>
                  <w:rFonts w:ascii="Gill Sans MT" w:eastAsia="Times New Roman" w:hAnsi="Gill Sans MT" w:cs="Calibri"/>
                  <w:color w:val="000000"/>
                  <w:sz w:val="20"/>
                  <w:szCs w:val="20"/>
                  <w:lang w:eastAsia="en-ZW"/>
                  <w:rPrChange w:id="507" w:author="MKONDIWA, Maxwell (CIMMYT-India)" w:date="2023-08-13T09:16:00Z">
                    <w:rPr>
                      <w:rFonts w:ascii="Calibri" w:eastAsia="Times New Roman" w:hAnsi="Calibri" w:cs="Calibri"/>
                      <w:color w:val="000000"/>
                      <w:lang w:eastAsia="en-ZW"/>
                    </w:rPr>
                  </w:rPrChange>
                </w:rPr>
                <w:t>47.57</w:t>
              </w:r>
            </w:ins>
          </w:p>
        </w:tc>
        <w:tc>
          <w:tcPr>
            <w:tcW w:w="555" w:type="pct"/>
            <w:noWrap/>
            <w:vAlign w:val="bottom"/>
          </w:tcPr>
          <w:p w14:paraId="719523C2" w14:textId="616EFE28" w:rsidR="00743470" w:rsidRPr="00743470" w:rsidRDefault="00743470" w:rsidP="00743470">
            <w:pPr>
              <w:spacing w:line="240" w:lineRule="auto"/>
              <w:jc w:val="right"/>
              <w:rPr>
                <w:rFonts w:ascii="Gill Sans MT" w:hAnsi="Gill Sans MT" w:cs="Calibri"/>
                <w:color w:val="000000"/>
                <w:sz w:val="20"/>
                <w:szCs w:val="20"/>
              </w:rPr>
            </w:pPr>
            <w:ins w:id="508" w:author="MKONDIWA, Maxwell (CIMMYT-India)" w:date="2023-07-30T16:04:00Z">
              <w:r w:rsidRPr="00743470">
                <w:rPr>
                  <w:rFonts w:ascii="Gill Sans MT" w:eastAsia="Times New Roman" w:hAnsi="Gill Sans MT" w:cs="Calibri"/>
                  <w:color w:val="000000"/>
                  <w:sz w:val="20"/>
                  <w:szCs w:val="20"/>
                  <w:lang w:eastAsia="en-ZW"/>
                  <w:rPrChange w:id="509" w:author="MKONDIWA, Maxwell (CIMMYT-India)" w:date="2023-08-13T09:16:00Z">
                    <w:rPr>
                      <w:rFonts w:ascii="Calibri" w:eastAsia="Times New Roman" w:hAnsi="Calibri" w:cs="Calibri"/>
                      <w:color w:val="000000"/>
                      <w:lang w:eastAsia="en-ZW"/>
                    </w:rPr>
                  </w:rPrChange>
                </w:rPr>
                <w:t>28.33</w:t>
              </w:r>
            </w:ins>
          </w:p>
        </w:tc>
        <w:tc>
          <w:tcPr>
            <w:tcW w:w="555" w:type="pct"/>
            <w:noWrap/>
            <w:vAlign w:val="bottom"/>
          </w:tcPr>
          <w:p w14:paraId="0189CAE2" w14:textId="35663DDE" w:rsidR="00743470" w:rsidRPr="00743470" w:rsidRDefault="00743470" w:rsidP="00743470">
            <w:pPr>
              <w:spacing w:line="240" w:lineRule="auto"/>
              <w:jc w:val="right"/>
              <w:rPr>
                <w:rFonts w:ascii="Gill Sans MT" w:hAnsi="Gill Sans MT" w:cs="Calibri"/>
                <w:color w:val="000000"/>
                <w:sz w:val="20"/>
                <w:szCs w:val="20"/>
              </w:rPr>
            </w:pPr>
            <w:ins w:id="510" w:author="MKONDIWA, Maxwell (CIMMYT-India)" w:date="2023-07-30T16:04:00Z">
              <w:r w:rsidRPr="00743470">
                <w:rPr>
                  <w:rFonts w:ascii="Gill Sans MT" w:eastAsia="Times New Roman" w:hAnsi="Gill Sans MT" w:cs="Calibri"/>
                  <w:color w:val="000000"/>
                  <w:sz w:val="20"/>
                  <w:szCs w:val="20"/>
                  <w:lang w:eastAsia="en-ZW"/>
                  <w:rPrChange w:id="511" w:author="MKONDIWA, Maxwell (CIMMYT-India)" w:date="2023-08-13T09:16:00Z">
                    <w:rPr>
                      <w:rFonts w:ascii="Calibri" w:eastAsia="Times New Roman" w:hAnsi="Calibri" w:cs="Calibri"/>
                      <w:color w:val="000000"/>
                      <w:lang w:eastAsia="en-ZW"/>
                    </w:rPr>
                  </w:rPrChange>
                </w:rPr>
                <w:t>32.81</w:t>
              </w:r>
            </w:ins>
          </w:p>
        </w:tc>
      </w:tr>
      <w:tr w:rsidR="00743470" w:rsidRPr="00743470" w14:paraId="01389160" w14:textId="77777777" w:rsidTr="00DB11CB">
        <w:trPr>
          <w:trHeight w:val="288"/>
          <w:jc w:val="center"/>
        </w:trPr>
        <w:tc>
          <w:tcPr>
            <w:tcW w:w="707" w:type="pct"/>
            <w:vMerge/>
          </w:tcPr>
          <w:p w14:paraId="0824DA9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8E394A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DC9FA03" w14:textId="3DEB605C" w:rsidR="00743470" w:rsidRPr="00743470" w:rsidRDefault="00743470" w:rsidP="00743470">
            <w:pPr>
              <w:spacing w:line="240" w:lineRule="auto"/>
              <w:jc w:val="right"/>
              <w:rPr>
                <w:rFonts w:ascii="Gill Sans MT" w:hAnsi="Gill Sans MT" w:cs="Calibri"/>
                <w:color w:val="000000"/>
                <w:sz w:val="20"/>
                <w:szCs w:val="20"/>
              </w:rPr>
            </w:pPr>
            <w:ins w:id="512" w:author="MKONDIWA, Maxwell (CIMMYT-India)" w:date="2023-07-30T16:04:00Z">
              <w:r w:rsidRPr="00743470">
                <w:rPr>
                  <w:rFonts w:ascii="Gill Sans MT" w:eastAsia="Times New Roman" w:hAnsi="Gill Sans MT" w:cs="Calibri"/>
                  <w:color w:val="000000"/>
                  <w:sz w:val="20"/>
                  <w:szCs w:val="20"/>
                  <w:lang w:eastAsia="en-ZW"/>
                  <w:rPrChange w:id="513" w:author="MKONDIWA, Maxwell (CIMMYT-India)" w:date="2023-08-13T09:16:00Z">
                    <w:rPr>
                      <w:rFonts w:ascii="Calibri" w:eastAsia="Times New Roman" w:hAnsi="Calibri" w:cs="Calibri"/>
                      <w:color w:val="000000"/>
                      <w:lang w:eastAsia="en-ZW"/>
                    </w:rPr>
                  </w:rPrChange>
                </w:rPr>
                <w:t>-126.29</w:t>
              </w:r>
            </w:ins>
          </w:p>
        </w:tc>
        <w:tc>
          <w:tcPr>
            <w:tcW w:w="555" w:type="pct"/>
            <w:noWrap/>
            <w:vAlign w:val="bottom"/>
          </w:tcPr>
          <w:p w14:paraId="6888F72D" w14:textId="6ADB3C10" w:rsidR="00743470" w:rsidRPr="00743470" w:rsidRDefault="00743470" w:rsidP="00743470">
            <w:pPr>
              <w:spacing w:line="240" w:lineRule="auto"/>
              <w:jc w:val="right"/>
              <w:rPr>
                <w:rFonts w:ascii="Gill Sans MT" w:hAnsi="Gill Sans MT" w:cs="Calibri"/>
                <w:color w:val="000000"/>
                <w:sz w:val="20"/>
                <w:szCs w:val="20"/>
              </w:rPr>
            </w:pPr>
            <w:ins w:id="514" w:author="MKONDIWA, Maxwell (CIMMYT-India)" w:date="2023-07-30T16:04:00Z">
              <w:r w:rsidRPr="00743470">
                <w:rPr>
                  <w:rFonts w:ascii="Gill Sans MT" w:eastAsia="Times New Roman" w:hAnsi="Gill Sans MT" w:cs="Calibri"/>
                  <w:color w:val="000000"/>
                  <w:sz w:val="20"/>
                  <w:szCs w:val="20"/>
                  <w:lang w:eastAsia="en-ZW"/>
                  <w:rPrChange w:id="515" w:author="MKONDIWA, Maxwell (CIMMYT-India)" w:date="2023-08-13T09:16:00Z">
                    <w:rPr>
                      <w:rFonts w:ascii="Calibri" w:eastAsia="Times New Roman" w:hAnsi="Calibri" w:cs="Calibri"/>
                      <w:color w:val="000000"/>
                      <w:lang w:eastAsia="en-ZW"/>
                    </w:rPr>
                  </w:rPrChange>
                </w:rPr>
                <w:t>-54.20</w:t>
              </w:r>
            </w:ins>
          </w:p>
        </w:tc>
        <w:tc>
          <w:tcPr>
            <w:tcW w:w="555" w:type="pct"/>
            <w:noWrap/>
            <w:vAlign w:val="bottom"/>
          </w:tcPr>
          <w:p w14:paraId="697F76BD" w14:textId="3B6335CA" w:rsidR="00743470" w:rsidRPr="00743470" w:rsidRDefault="00743470" w:rsidP="00743470">
            <w:pPr>
              <w:spacing w:line="240" w:lineRule="auto"/>
              <w:jc w:val="right"/>
              <w:rPr>
                <w:rFonts w:ascii="Gill Sans MT" w:hAnsi="Gill Sans MT" w:cs="Calibri"/>
                <w:color w:val="000000"/>
                <w:sz w:val="20"/>
                <w:szCs w:val="20"/>
              </w:rPr>
            </w:pPr>
            <w:ins w:id="516" w:author="MKONDIWA, Maxwell (CIMMYT-India)" w:date="2023-07-30T16:04:00Z">
              <w:r w:rsidRPr="00743470">
                <w:rPr>
                  <w:rFonts w:ascii="Gill Sans MT" w:eastAsia="Times New Roman" w:hAnsi="Gill Sans MT" w:cs="Calibri"/>
                  <w:color w:val="000000"/>
                  <w:sz w:val="20"/>
                  <w:szCs w:val="20"/>
                  <w:lang w:eastAsia="en-ZW"/>
                  <w:rPrChange w:id="517" w:author="MKONDIWA, Maxwell (CIMMYT-India)" w:date="2023-08-13T09:16:00Z">
                    <w:rPr>
                      <w:rFonts w:ascii="Calibri" w:eastAsia="Times New Roman" w:hAnsi="Calibri" w:cs="Calibri"/>
                      <w:color w:val="000000"/>
                      <w:lang w:eastAsia="en-ZW"/>
                    </w:rPr>
                  </w:rPrChange>
                </w:rPr>
                <w:t>-115.70</w:t>
              </w:r>
            </w:ins>
          </w:p>
        </w:tc>
        <w:tc>
          <w:tcPr>
            <w:tcW w:w="555" w:type="pct"/>
            <w:noWrap/>
            <w:vAlign w:val="bottom"/>
          </w:tcPr>
          <w:p w14:paraId="59FB1CB5" w14:textId="4BC3AC58" w:rsidR="00743470" w:rsidRPr="00743470" w:rsidRDefault="00743470" w:rsidP="00743470">
            <w:pPr>
              <w:spacing w:line="240" w:lineRule="auto"/>
              <w:jc w:val="right"/>
              <w:rPr>
                <w:rFonts w:ascii="Gill Sans MT" w:hAnsi="Gill Sans MT" w:cs="Calibri"/>
                <w:color w:val="000000"/>
                <w:sz w:val="20"/>
                <w:szCs w:val="20"/>
              </w:rPr>
            </w:pPr>
            <w:ins w:id="518" w:author="MKONDIWA, Maxwell (CIMMYT-India)" w:date="2023-07-30T16:04:00Z">
              <w:r w:rsidRPr="00743470">
                <w:rPr>
                  <w:rFonts w:ascii="Gill Sans MT" w:eastAsia="Times New Roman" w:hAnsi="Gill Sans MT" w:cs="Calibri"/>
                  <w:color w:val="000000"/>
                  <w:sz w:val="20"/>
                  <w:szCs w:val="20"/>
                  <w:lang w:eastAsia="en-ZW"/>
                  <w:rPrChange w:id="519" w:author="MKONDIWA, Maxwell (CIMMYT-India)" w:date="2023-08-13T09:16:00Z">
                    <w:rPr>
                      <w:rFonts w:ascii="Calibri" w:eastAsia="Times New Roman" w:hAnsi="Calibri" w:cs="Calibri"/>
                      <w:color w:val="000000"/>
                      <w:lang w:eastAsia="en-ZW"/>
                    </w:rPr>
                  </w:rPrChange>
                </w:rPr>
                <w:t>-112.73</w:t>
              </w:r>
            </w:ins>
          </w:p>
        </w:tc>
        <w:tc>
          <w:tcPr>
            <w:tcW w:w="555" w:type="pct"/>
            <w:noWrap/>
            <w:vAlign w:val="bottom"/>
          </w:tcPr>
          <w:p w14:paraId="118922C0" w14:textId="15AC7DDC" w:rsidR="00743470" w:rsidRPr="00743470" w:rsidRDefault="00743470" w:rsidP="00743470">
            <w:pPr>
              <w:spacing w:line="240" w:lineRule="auto"/>
              <w:jc w:val="right"/>
              <w:rPr>
                <w:rFonts w:ascii="Gill Sans MT" w:hAnsi="Gill Sans MT" w:cs="Calibri"/>
                <w:color w:val="000000"/>
                <w:sz w:val="20"/>
                <w:szCs w:val="20"/>
              </w:rPr>
            </w:pPr>
            <w:ins w:id="520" w:author="MKONDIWA, Maxwell (CIMMYT-India)" w:date="2023-07-30T16:04:00Z">
              <w:r w:rsidRPr="00743470">
                <w:rPr>
                  <w:rFonts w:ascii="Gill Sans MT" w:eastAsia="Times New Roman" w:hAnsi="Gill Sans MT" w:cs="Calibri"/>
                  <w:color w:val="000000"/>
                  <w:sz w:val="20"/>
                  <w:szCs w:val="20"/>
                  <w:lang w:eastAsia="en-ZW"/>
                  <w:rPrChange w:id="521" w:author="MKONDIWA, Maxwell (CIMMYT-India)" w:date="2023-08-13T09:16:00Z">
                    <w:rPr>
                      <w:rFonts w:ascii="Calibri" w:eastAsia="Times New Roman" w:hAnsi="Calibri" w:cs="Calibri"/>
                      <w:color w:val="000000"/>
                      <w:lang w:eastAsia="en-ZW"/>
                    </w:rPr>
                  </w:rPrChange>
                </w:rPr>
                <w:t>-103.66</w:t>
              </w:r>
            </w:ins>
          </w:p>
        </w:tc>
        <w:tc>
          <w:tcPr>
            <w:tcW w:w="555" w:type="pct"/>
            <w:noWrap/>
            <w:vAlign w:val="bottom"/>
          </w:tcPr>
          <w:p w14:paraId="5506CECE" w14:textId="633C4E2C" w:rsidR="00743470" w:rsidRPr="00743470" w:rsidRDefault="00743470" w:rsidP="00743470">
            <w:pPr>
              <w:spacing w:line="240" w:lineRule="auto"/>
              <w:jc w:val="right"/>
              <w:rPr>
                <w:rFonts w:ascii="Gill Sans MT" w:hAnsi="Gill Sans MT" w:cs="Calibri"/>
                <w:color w:val="000000"/>
                <w:sz w:val="20"/>
                <w:szCs w:val="20"/>
              </w:rPr>
            </w:pPr>
            <w:ins w:id="522" w:author="MKONDIWA, Maxwell (CIMMYT-India)" w:date="2023-07-30T16:04:00Z">
              <w:r w:rsidRPr="00743470">
                <w:rPr>
                  <w:rFonts w:ascii="Gill Sans MT" w:eastAsia="Times New Roman" w:hAnsi="Gill Sans MT" w:cs="Calibri"/>
                  <w:color w:val="000000"/>
                  <w:sz w:val="20"/>
                  <w:szCs w:val="20"/>
                  <w:lang w:eastAsia="en-ZW"/>
                  <w:rPrChange w:id="523" w:author="MKONDIWA, Maxwell (CIMMYT-India)" w:date="2023-08-13T09:16:00Z">
                    <w:rPr>
                      <w:rFonts w:ascii="Calibri" w:eastAsia="Times New Roman" w:hAnsi="Calibri" w:cs="Calibri"/>
                      <w:color w:val="000000"/>
                      <w:lang w:eastAsia="en-ZW"/>
                    </w:rPr>
                  </w:rPrChange>
                </w:rPr>
                <w:t>-118.82</w:t>
              </w:r>
            </w:ins>
          </w:p>
        </w:tc>
      </w:tr>
      <w:tr w:rsidR="00743470" w:rsidRPr="00743470" w14:paraId="141AD035" w14:textId="77777777" w:rsidTr="00DB11CB">
        <w:trPr>
          <w:trHeight w:val="288"/>
          <w:jc w:val="center"/>
        </w:trPr>
        <w:tc>
          <w:tcPr>
            <w:tcW w:w="707" w:type="pct"/>
            <w:vMerge/>
          </w:tcPr>
          <w:p w14:paraId="722DCFD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628C2FC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7117FE5" w14:textId="77506B8B" w:rsidR="00743470" w:rsidRPr="00743470" w:rsidRDefault="00743470" w:rsidP="00743470">
            <w:pPr>
              <w:spacing w:line="240" w:lineRule="auto"/>
              <w:jc w:val="right"/>
              <w:rPr>
                <w:rFonts w:ascii="Gill Sans MT" w:hAnsi="Gill Sans MT" w:cs="Calibri"/>
                <w:color w:val="000000"/>
                <w:sz w:val="20"/>
                <w:szCs w:val="20"/>
              </w:rPr>
            </w:pPr>
            <w:ins w:id="524" w:author="MKONDIWA, Maxwell (CIMMYT-India)" w:date="2023-07-30T16:04:00Z">
              <w:r w:rsidRPr="00743470">
                <w:rPr>
                  <w:rFonts w:ascii="Gill Sans MT" w:eastAsia="Times New Roman" w:hAnsi="Gill Sans MT" w:cs="Calibri"/>
                  <w:color w:val="000000"/>
                  <w:sz w:val="20"/>
                  <w:szCs w:val="20"/>
                  <w:lang w:eastAsia="en-ZW"/>
                  <w:rPrChange w:id="525" w:author="MKONDIWA, Maxwell (CIMMYT-India)" w:date="2023-08-13T09:16:00Z">
                    <w:rPr>
                      <w:rFonts w:ascii="Calibri" w:eastAsia="Times New Roman" w:hAnsi="Calibri" w:cs="Calibri"/>
                      <w:color w:val="000000"/>
                      <w:lang w:eastAsia="en-ZW"/>
                    </w:rPr>
                  </w:rPrChange>
                </w:rPr>
                <w:t>-79.57</w:t>
              </w:r>
            </w:ins>
          </w:p>
        </w:tc>
        <w:tc>
          <w:tcPr>
            <w:tcW w:w="555" w:type="pct"/>
            <w:noWrap/>
            <w:vAlign w:val="bottom"/>
          </w:tcPr>
          <w:p w14:paraId="35643A2D" w14:textId="5D603388" w:rsidR="00743470" w:rsidRPr="00743470" w:rsidRDefault="00743470" w:rsidP="00743470">
            <w:pPr>
              <w:spacing w:line="240" w:lineRule="auto"/>
              <w:jc w:val="right"/>
              <w:rPr>
                <w:rFonts w:ascii="Gill Sans MT" w:hAnsi="Gill Sans MT" w:cs="Calibri"/>
                <w:color w:val="000000"/>
                <w:sz w:val="20"/>
                <w:szCs w:val="20"/>
              </w:rPr>
            </w:pPr>
            <w:ins w:id="526" w:author="MKONDIWA, Maxwell (CIMMYT-India)" w:date="2023-07-30T16:04:00Z">
              <w:r w:rsidRPr="00743470">
                <w:rPr>
                  <w:rFonts w:ascii="Gill Sans MT" w:eastAsia="Times New Roman" w:hAnsi="Gill Sans MT" w:cs="Calibri"/>
                  <w:color w:val="000000"/>
                  <w:sz w:val="20"/>
                  <w:szCs w:val="20"/>
                  <w:lang w:eastAsia="en-ZW"/>
                  <w:rPrChange w:id="527" w:author="MKONDIWA, Maxwell (CIMMYT-India)" w:date="2023-08-13T09:16:00Z">
                    <w:rPr>
                      <w:rFonts w:ascii="Calibri" w:eastAsia="Times New Roman" w:hAnsi="Calibri" w:cs="Calibri"/>
                      <w:color w:val="000000"/>
                      <w:lang w:eastAsia="en-ZW"/>
                    </w:rPr>
                  </w:rPrChange>
                </w:rPr>
                <w:t>-23.43</w:t>
              </w:r>
            </w:ins>
          </w:p>
        </w:tc>
        <w:tc>
          <w:tcPr>
            <w:tcW w:w="555" w:type="pct"/>
            <w:noWrap/>
            <w:vAlign w:val="bottom"/>
          </w:tcPr>
          <w:p w14:paraId="61189CD9" w14:textId="4BA333D2" w:rsidR="00743470" w:rsidRPr="00743470" w:rsidRDefault="00743470" w:rsidP="00743470">
            <w:pPr>
              <w:spacing w:line="240" w:lineRule="auto"/>
              <w:jc w:val="right"/>
              <w:rPr>
                <w:rFonts w:ascii="Gill Sans MT" w:hAnsi="Gill Sans MT" w:cs="Calibri"/>
                <w:color w:val="000000"/>
                <w:sz w:val="20"/>
                <w:szCs w:val="20"/>
              </w:rPr>
            </w:pPr>
            <w:ins w:id="528" w:author="MKONDIWA, Maxwell (CIMMYT-India)" w:date="2023-07-30T16:04:00Z">
              <w:r w:rsidRPr="00743470">
                <w:rPr>
                  <w:rFonts w:ascii="Gill Sans MT" w:eastAsia="Times New Roman" w:hAnsi="Gill Sans MT" w:cs="Calibri"/>
                  <w:color w:val="000000"/>
                  <w:sz w:val="20"/>
                  <w:szCs w:val="20"/>
                  <w:lang w:eastAsia="en-ZW"/>
                  <w:rPrChange w:id="529" w:author="MKONDIWA, Maxwell (CIMMYT-India)" w:date="2023-08-13T09:16:00Z">
                    <w:rPr>
                      <w:rFonts w:ascii="Calibri" w:eastAsia="Times New Roman" w:hAnsi="Calibri" w:cs="Calibri"/>
                      <w:color w:val="000000"/>
                      <w:lang w:eastAsia="en-ZW"/>
                    </w:rPr>
                  </w:rPrChange>
                </w:rPr>
                <w:t>-73.37</w:t>
              </w:r>
            </w:ins>
          </w:p>
        </w:tc>
        <w:tc>
          <w:tcPr>
            <w:tcW w:w="555" w:type="pct"/>
            <w:noWrap/>
            <w:vAlign w:val="bottom"/>
          </w:tcPr>
          <w:p w14:paraId="08461C22" w14:textId="7BFEEEB3" w:rsidR="00743470" w:rsidRPr="00743470" w:rsidRDefault="00743470" w:rsidP="00743470">
            <w:pPr>
              <w:spacing w:line="240" w:lineRule="auto"/>
              <w:jc w:val="right"/>
              <w:rPr>
                <w:rFonts w:ascii="Gill Sans MT" w:hAnsi="Gill Sans MT" w:cs="Calibri"/>
                <w:color w:val="000000"/>
                <w:sz w:val="20"/>
                <w:szCs w:val="20"/>
              </w:rPr>
            </w:pPr>
            <w:ins w:id="530" w:author="MKONDIWA, Maxwell (CIMMYT-India)" w:date="2023-07-30T16:04:00Z">
              <w:r w:rsidRPr="00743470">
                <w:rPr>
                  <w:rFonts w:ascii="Gill Sans MT" w:eastAsia="Times New Roman" w:hAnsi="Gill Sans MT" w:cs="Calibri"/>
                  <w:color w:val="000000"/>
                  <w:sz w:val="20"/>
                  <w:szCs w:val="20"/>
                  <w:lang w:eastAsia="en-ZW"/>
                  <w:rPrChange w:id="531" w:author="MKONDIWA, Maxwell (CIMMYT-India)" w:date="2023-08-13T09:16:00Z">
                    <w:rPr>
                      <w:rFonts w:ascii="Calibri" w:eastAsia="Times New Roman" w:hAnsi="Calibri" w:cs="Calibri"/>
                      <w:color w:val="000000"/>
                      <w:lang w:eastAsia="en-ZW"/>
                    </w:rPr>
                  </w:rPrChange>
                </w:rPr>
                <w:t>-82.82</w:t>
              </w:r>
            </w:ins>
          </w:p>
        </w:tc>
        <w:tc>
          <w:tcPr>
            <w:tcW w:w="555" w:type="pct"/>
            <w:noWrap/>
            <w:vAlign w:val="bottom"/>
          </w:tcPr>
          <w:p w14:paraId="04B1FC07" w14:textId="031D6103" w:rsidR="00743470" w:rsidRPr="00743470" w:rsidRDefault="00743470" w:rsidP="00743470">
            <w:pPr>
              <w:spacing w:line="240" w:lineRule="auto"/>
              <w:jc w:val="right"/>
              <w:rPr>
                <w:rFonts w:ascii="Gill Sans MT" w:hAnsi="Gill Sans MT" w:cs="Calibri"/>
                <w:color w:val="000000"/>
                <w:sz w:val="20"/>
                <w:szCs w:val="20"/>
              </w:rPr>
            </w:pPr>
            <w:ins w:id="532" w:author="MKONDIWA, Maxwell (CIMMYT-India)" w:date="2023-07-30T16:04:00Z">
              <w:r w:rsidRPr="00743470">
                <w:rPr>
                  <w:rFonts w:ascii="Gill Sans MT" w:eastAsia="Times New Roman" w:hAnsi="Gill Sans MT" w:cs="Calibri"/>
                  <w:color w:val="000000"/>
                  <w:sz w:val="20"/>
                  <w:szCs w:val="20"/>
                  <w:lang w:eastAsia="en-ZW"/>
                  <w:rPrChange w:id="533" w:author="MKONDIWA, Maxwell (CIMMYT-India)" w:date="2023-08-13T09:16:00Z">
                    <w:rPr>
                      <w:rFonts w:ascii="Calibri" w:eastAsia="Times New Roman" w:hAnsi="Calibri" w:cs="Calibri"/>
                      <w:color w:val="000000"/>
                      <w:lang w:eastAsia="en-ZW"/>
                    </w:rPr>
                  </w:rPrChange>
                </w:rPr>
                <w:t>-38.10</w:t>
              </w:r>
            </w:ins>
          </w:p>
        </w:tc>
        <w:tc>
          <w:tcPr>
            <w:tcW w:w="555" w:type="pct"/>
            <w:noWrap/>
            <w:vAlign w:val="bottom"/>
          </w:tcPr>
          <w:p w14:paraId="3B1E4A72" w14:textId="63D40801" w:rsidR="00743470" w:rsidRPr="00743470" w:rsidRDefault="00743470" w:rsidP="00743470">
            <w:pPr>
              <w:spacing w:line="240" w:lineRule="auto"/>
              <w:jc w:val="right"/>
              <w:rPr>
                <w:rFonts w:ascii="Gill Sans MT" w:hAnsi="Gill Sans MT" w:cs="Calibri"/>
                <w:color w:val="000000"/>
                <w:sz w:val="20"/>
                <w:szCs w:val="20"/>
              </w:rPr>
            </w:pPr>
            <w:ins w:id="534" w:author="MKONDIWA, Maxwell (CIMMYT-India)" w:date="2023-07-30T16:04:00Z">
              <w:r w:rsidRPr="00743470">
                <w:rPr>
                  <w:rFonts w:ascii="Gill Sans MT" w:eastAsia="Times New Roman" w:hAnsi="Gill Sans MT" w:cs="Calibri"/>
                  <w:color w:val="000000"/>
                  <w:sz w:val="20"/>
                  <w:szCs w:val="20"/>
                  <w:lang w:eastAsia="en-ZW"/>
                  <w:rPrChange w:id="535" w:author="MKONDIWA, Maxwell (CIMMYT-India)" w:date="2023-08-13T09:16:00Z">
                    <w:rPr>
                      <w:rFonts w:ascii="Calibri" w:eastAsia="Times New Roman" w:hAnsi="Calibri" w:cs="Calibri"/>
                      <w:color w:val="000000"/>
                      <w:lang w:eastAsia="en-ZW"/>
                    </w:rPr>
                  </w:rPrChange>
                </w:rPr>
                <w:t>-47.72</w:t>
              </w:r>
            </w:ins>
          </w:p>
        </w:tc>
      </w:tr>
      <w:tr w:rsidR="00743470" w:rsidRPr="00743470" w14:paraId="4B4154A6" w14:textId="77777777" w:rsidTr="00DB11CB">
        <w:trPr>
          <w:trHeight w:val="288"/>
          <w:jc w:val="center"/>
        </w:trPr>
        <w:tc>
          <w:tcPr>
            <w:tcW w:w="707" w:type="pct"/>
            <w:vMerge/>
          </w:tcPr>
          <w:p w14:paraId="63B23E1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8050B7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0494B709" w14:textId="42CDA66E" w:rsidR="00743470" w:rsidRPr="00743470" w:rsidRDefault="00743470" w:rsidP="00743470">
            <w:pPr>
              <w:spacing w:line="240" w:lineRule="auto"/>
              <w:jc w:val="right"/>
              <w:rPr>
                <w:rFonts w:ascii="Gill Sans MT" w:hAnsi="Gill Sans MT" w:cs="Calibri"/>
                <w:color w:val="000000"/>
                <w:sz w:val="20"/>
                <w:szCs w:val="20"/>
              </w:rPr>
            </w:pPr>
            <w:ins w:id="536" w:author="MKONDIWA, Maxwell (CIMMYT-India)" w:date="2023-07-30T16:04:00Z">
              <w:r w:rsidRPr="00743470">
                <w:rPr>
                  <w:rFonts w:ascii="Gill Sans MT" w:eastAsia="Times New Roman" w:hAnsi="Gill Sans MT" w:cs="Calibri"/>
                  <w:color w:val="000000"/>
                  <w:sz w:val="20"/>
                  <w:szCs w:val="20"/>
                  <w:lang w:eastAsia="en-ZW"/>
                  <w:rPrChange w:id="537" w:author="MKONDIWA, Maxwell (CIMMYT-India)" w:date="2023-08-13T09:16:00Z">
                    <w:rPr>
                      <w:rFonts w:ascii="Calibri" w:eastAsia="Times New Roman" w:hAnsi="Calibri" w:cs="Calibri"/>
                      <w:color w:val="000000"/>
                      <w:lang w:eastAsia="en-ZW"/>
                    </w:rPr>
                  </w:rPrChange>
                </w:rPr>
                <w:t>-66.27</w:t>
              </w:r>
            </w:ins>
          </w:p>
        </w:tc>
        <w:tc>
          <w:tcPr>
            <w:tcW w:w="555" w:type="pct"/>
            <w:noWrap/>
            <w:vAlign w:val="bottom"/>
          </w:tcPr>
          <w:p w14:paraId="583E8499" w14:textId="703A63DC" w:rsidR="00743470" w:rsidRPr="00743470" w:rsidRDefault="00743470" w:rsidP="00743470">
            <w:pPr>
              <w:spacing w:line="240" w:lineRule="auto"/>
              <w:jc w:val="right"/>
              <w:rPr>
                <w:rFonts w:ascii="Gill Sans MT" w:hAnsi="Gill Sans MT" w:cs="Calibri"/>
                <w:color w:val="000000"/>
                <w:sz w:val="20"/>
                <w:szCs w:val="20"/>
              </w:rPr>
            </w:pPr>
            <w:ins w:id="538" w:author="MKONDIWA, Maxwell (CIMMYT-India)" w:date="2023-07-30T16:04:00Z">
              <w:r w:rsidRPr="00743470">
                <w:rPr>
                  <w:rFonts w:ascii="Gill Sans MT" w:eastAsia="Times New Roman" w:hAnsi="Gill Sans MT" w:cs="Calibri"/>
                  <w:color w:val="000000"/>
                  <w:sz w:val="20"/>
                  <w:szCs w:val="20"/>
                  <w:lang w:eastAsia="en-ZW"/>
                  <w:rPrChange w:id="539" w:author="MKONDIWA, Maxwell (CIMMYT-India)" w:date="2023-08-13T09:16:00Z">
                    <w:rPr>
                      <w:rFonts w:ascii="Calibri" w:eastAsia="Times New Roman" w:hAnsi="Calibri" w:cs="Calibri"/>
                      <w:color w:val="000000"/>
                      <w:lang w:eastAsia="en-ZW"/>
                    </w:rPr>
                  </w:rPrChange>
                </w:rPr>
                <w:t>-16.27</w:t>
              </w:r>
            </w:ins>
          </w:p>
        </w:tc>
        <w:tc>
          <w:tcPr>
            <w:tcW w:w="555" w:type="pct"/>
            <w:noWrap/>
            <w:vAlign w:val="bottom"/>
          </w:tcPr>
          <w:p w14:paraId="7171C17D" w14:textId="5F2B0258" w:rsidR="00743470" w:rsidRPr="00743470" w:rsidRDefault="00743470" w:rsidP="00743470">
            <w:pPr>
              <w:spacing w:line="240" w:lineRule="auto"/>
              <w:jc w:val="right"/>
              <w:rPr>
                <w:rFonts w:ascii="Gill Sans MT" w:hAnsi="Gill Sans MT" w:cs="Calibri"/>
                <w:color w:val="000000"/>
                <w:sz w:val="20"/>
                <w:szCs w:val="20"/>
              </w:rPr>
            </w:pPr>
            <w:ins w:id="540" w:author="MKONDIWA, Maxwell (CIMMYT-India)" w:date="2023-07-30T16:04:00Z">
              <w:r w:rsidRPr="00743470">
                <w:rPr>
                  <w:rFonts w:ascii="Gill Sans MT" w:eastAsia="Times New Roman" w:hAnsi="Gill Sans MT" w:cs="Calibri"/>
                  <w:color w:val="000000"/>
                  <w:sz w:val="20"/>
                  <w:szCs w:val="20"/>
                  <w:lang w:eastAsia="en-ZW"/>
                  <w:rPrChange w:id="541" w:author="MKONDIWA, Maxwell (CIMMYT-India)" w:date="2023-08-13T09:16:00Z">
                    <w:rPr>
                      <w:rFonts w:ascii="Calibri" w:eastAsia="Times New Roman" w:hAnsi="Calibri" w:cs="Calibri"/>
                      <w:color w:val="000000"/>
                      <w:lang w:eastAsia="en-ZW"/>
                    </w:rPr>
                  </w:rPrChange>
                </w:rPr>
                <w:t>-54.83</w:t>
              </w:r>
            </w:ins>
          </w:p>
        </w:tc>
        <w:tc>
          <w:tcPr>
            <w:tcW w:w="555" w:type="pct"/>
            <w:noWrap/>
            <w:vAlign w:val="bottom"/>
          </w:tcPr>
          <w:p w14:paraId="3418C56F" w14:textId="4B6EA8C1" w:rsidR="00743470" w:rsidRPr="00743470" w:rsidRDefault="00743470" w:rsidP="00743470">
            <w:pPr>
              <w:spacing w:line="240" w:lineRule="auto"/>
              <w:jc w:val="right"/>
              <w:rPr>
                <w:rFonts w:ascii="Gill Sans MT" w:hAnsi="Gill Sans MT" w:cs="Calibri"/>
                <w:color w:val="000000"/>
                <w:sz w:val="20"/>
                <w:szCs w:val="20"/>
              </w:rPr>
            </w:pPr>
            <w:ins w:id="542" w:author="MKONDIWA, Maxwell (CIMMYT-India)" w:date="2023-07-30T16:04:00Z">
              <w:r w:rsidRPr="00743470">
                <w:rPr>
                  <w:rFonts w:ascii="Gill Sans MT" w:eastAsia="Times New Roman" w:hAnsi="Gill Sans MT" w:cs="Calibri"/>
                  <w:color w:val="000000"/>
                  <w:sz w:val="20"/>
                  <w:szCs w:val="20"/>
                  <w:lang w:eastAsia="en-ZW"/>
                  <w:rPrChange w:id="543" w:author="MKONDIWA, Maxwell (CIMMYT-India)" w:date="2023-08-13T09:16:00Z">
                    <w:rPr>
                      <w:rFonts w:ascii="Calibri" w:eastAsia="Times New Roman" w:hAnsi="Calibri" w:cs="Calibri"/>
                      <w:color w:val="000000"/>
                      <w:lang w:eastAsia="en-ZW"/>
                    </w:rPr>
                  </w:rPrChange>
                </w:rPr>
                <w:t>-66.11</w:t>
              </w:r>
            </w:ins>
          </w:p>
        </w:tc>
        <w:tc>
          <w:tcPr>
            <w:tcW w:w="555" w:type="pct"/>
            <w:noWrap/>
            <w:vAlign w:val="bottom"/>
          </w:tcPr>
          <w:p w14:paraId="355AF1E4" w14:textId="716EB0D6" w:rsidR="00743470" w:rsidRPr="00743470" w:rsidRDefault="00743470" w:rsidP="00743470">
            <w:pPr>
              <w:spacing w:line="240" w:lineRule="auto"/>
              <w:jc w:val="right"/>
              <w:rPr>
                <w:rFonts w:ascii="Gill Sans MT" w:hAnsi="Gill Sans MT" w:cs="Calibri"/>
                <w:color w:val="000000"/>
                <w:sz w:val="20"/>
                <w:szCs w:val="20"/>
              </w:rPr>
            </w:pPr>
            <w:ins w:id="544" w:author="MKONDIWA, Maxwell (CIMMYT-India)" w:date="2023-07-30T16:04:00Z">
              <w:r w:rsidRPr="00743470">
                <w:rPr>
                  <w:rFonts w:ascii="Gill Sans MT" w:eastAsia="Times New Roman" w:hAnsi="Gill Sans MT" w:cs="Calibri"/>
                  <w:color w:val="000000"/>
                  <w:sz w:val="20"/>
                  <w:szCs w:val="20"/>
                  <w:lang w:eastAsia="en-ZW"/>
                  <w:rPrChange w:id="545" w:author="MKONDIWA, Maxwell (CIMMYT-India)" w:date="2023-08-13T09:16:00Z">
                    <w:rPr>
                      <w:rFonts w:ascii="Calibri" w:eastAsia="Times New Roman" w:hAnsi="Calibri" w:cs="Calibri"/>
                      <w:color w:val="000000"/>
                      <w:lang w:eastAsia="en-ZW"/>
                    </w:rPr>
                  </w:rPrChange>
                </w:rPr>
                <w:t>-23.19</w:t>
              </w:r>
            </w:ins>
          </w:p>
        </w:tc>
        <w:tc>
          <w:tcPr>
            <w:tcW w:w="555" w:type="pct"/>
            <w:noWrap/>
            <w:vAlign w:val="bottom"/>
          </w:tcPr>
          <w:p w14:paraId="7CFE8500" w14:textId="3ED821BC" w:rsidR="00743470" w:rsidRPr="00743470" w:rsidRDefault="00743470" w:rsidP="00743470">
            <w:pPr>
              <w:spacing w:line="240" w:lineRule="auto"/>
              <w:jc w:val="right"/>
              <w:rPr>
                <w:rFonts w:ascii="Gill Sans MT" w:hAnsi="Gill Sans MT" w:cs="Calibri"/>
                <w:color w:val="000000"/>
                <w:sz w:val="20"/>
                <w:szCs w:val="20"/>
              </w:rPr>
            </w:pPr>
            <w:ins w:id="546" w:author="MKONDIWA, Maxwell (CIMMYT-India)" w:date="2023-07-30T16:04:00Z">
              <w:r w:rsidRPr="00743470">
                <w:rPr>
                  <w:rFonts w:ascii="Gill Sans MT" w:eastAsia="Times New Roman" w:hAnsi="Gill Sans MT" w:cs="Calibri"/>
                  <w:color w:val="000000"/>
                  <w:sz w:val="20"/>
                  <w:szCs w:val="20"/>
                  <w:lang w:eastAsia="en-ZW"/>
                  <w:rPrChange w:id="547" w:author="MKONDIWA, Maxwell (CIMMYT-India)" w:date="2023-08-13T09:16:00Z">
                    <w:rPr>
                      <w:rFonts w:ascii="Calibri" w:eastAsia="Times New Roman" w:hAnsi="Calibri" w:cs="Calibri"/>
                      <w:color w:val="000000"/>
                      <w:lang w:eastAsia="en-ZW"/>
                    </w:rPr>
                  </w:rPrChange>
                </w:rPr>
                <w:t>-23.23</w:t>
              </w:r>
            </w:ins>
          </w:p>
        </w:tc>
      </w:tr>
      <w:tr w:rsidR="00743470" w:rsidRPr="00743470" w14:paraId="37517EBC" w14:textId="77777777" w:rsidTr="00DB11CB">
        <w:trPr>
          <w:trHeight w:val="288"/>
          <w:jc w:val="center"/>
        </w:trPr>
        <w:tc>
          <w:tcPr>
            <w:tcW w:w="707" w:type="pct"/>
            <w:vMerge/>
          </w:tcPr>
          <w:p w14:paraId="245943B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F8699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39BD44D6" w14:textId="187BB56A" w:rsidR="00743470" w:rsidRPr="00743470" w:rsidRDefault="00743470" w:rsidP="00743470">
            <w:pPr>
              <w:spacing w:line="240" w:lineRule="auto"/>
              <w:jc w:val="right"/>
              <w:rPr>
                <w:rFonts w:ascii="Gill Sans MT" w:hAnsi="Gill Sans MT" w:cs="Calibri"/>
                <w:color w:val="000000"/>
                <w:sz w:val="20"/>
                <w:szCs w:val="20"/>
              </w:rPr>
            </w:pPr>
            <w:ins w:id="548" w:author="MKONDIWA, Maxwell (CIMMYT-India)" w:date="2023-07-30T16:04:00Z">
              <w:r w:rsidRPr="00743470">
                <w:rPr>
                  <w:rFonts w:ascii="Gill Sans MT" w:eastAsia="Times New Roman" w:hAnsi="Gill Sans MT" w:cs="Calibri"/>
                  <w:color w:val="000000"/>
                  <w:sz w:val="20"/>
                  <w:szCs w:val="20"/>
                  <w:lang w:eastAsia="en-ZW"/>
                  <w:rPrChange w:id="549" w:author="MKONDIWA, Maxwell (CIMMYT-India)" w:date="2023-08-13T09:16:00Z">
                    <w:rPr>
                      <w:rFonts w:ascii="Calibri" w:eastAsia="Times New Roman" w:hAnsi="Calibri" w:cs="Calibri"/>
                      <w:color w:val="000000"/>
                      <w:lang w:eastAsia="en-ZW"/>
                    </w:rPr>
                  </w:rPrChange>
                </w:rPr>
                <w:t>-52.75</w:t>
              </w:r>
            </w:ins>
          </w:p>
        </w:tc>
        <w:tc>
          <w:tcPr>
            <w:tcW w:w="555" w:type="pct"/>
            <w:noWrap/>
            <w:vAlign w:val="bottom"/>
          </w:tcPr>
          <w:p w14:paraId="2D068954" w14:textId="4BC82F78" w:rsidR="00743470" w:rsidRPr="00743470" w:rsidRDefault="00743470" w:rsidP="00743470">
            <w:pPr>
              <w:spacing w:line="240" w:lineRule="auto"/>
              <w:jc w:val="right"/>
              <w:rPr>
                <w:rFonts w:ascii="Gill Sans MT" w:hAnsi="Gill Sans MT" w:cs="Calibri"/>
                <w:color w:val="000000"/>
                <w:sz w:val="20"/>
                <w:szCs w:val="20"/>
              </w:rPr>
            </w:pPr>
            <w:ins w:id="550" w:author="MKONDIWA, Maxwell (CIMMYT-India)" w:date="2023-07-30T16:04:00Z">
              <w:r w:rsidRPr="00743470">
                <w:rPr>
                  <w:rFonts w:ascii="Gill Sans MT" w:eastAsia="Times New Roman" w:hAnsi="Gill Sans MT" w:cs="Calibri"/>
                  <w:color w:val="000000"/>
                  <w:sz w:val="20"/>
                  <w:szCs w:val="20"/>
                  <w:lang w:eastAsia="en-ZW"/>
                  <w:rPrChange w:id="551" w:author="MKONDIWA, Maxwell (CIMMYT-India)" w:date="2023-08-13T09:16:00Z">
                    <w:rPr>
                      <w:rFonts w:ascii="Calibri" w:eastAsia="Times New Roman" w:hAnsi="Calibri" w:cs="Calibri"/>
                      <w:color w:val="000000"/>
                      <w:lang w:eastAsia="en-ZW"/>
                    </w:rPr>
                  </w:rPrChange>
                </w:rPr>
                <w:t>-0.94</w:t>
              </w:r>
            </w:ins>
          </w:p>
        </w:tc>
        <w:tc>
          <w:tcPr>
            <w:tcW w:w="555" w:type="pct"/>
            <w:noWrap/>
            <w:vAlign w:val="bottom"/>
          </w:tcPr>
          <w:p w14:paraId="6ECF2F35" w14:textId="6413E466" w:rsidR="00743470" w:rsidRPr="00743470" w:rsidRDefault="00743470" w:rsidP="00743470">
            <w:pPr>
              <w:spacing w:line="240" w:lineRule="auto"/>
              <w:jc w:val="right"/>
              <w:rPr>
                <w:rFonts w:ascii="Gill Sans MT" w:hAnsi="Gill Sans MT" w:cs="Calibri"/>
                <w:color w:val="000000"/>
                <w:sz w:val="20"/>
                <w:szCs w:val="20"/>
              </w:rPr>
            </w:pPr>
            <w:ins w:id="552" w:author="MKONDIWA, Maxwell (CIMMYT-India)" w:date="2023-07-30T16:04:00Z">
              <w:r w:rsidRPr="00743470">
                <w:rPr>
                  <w:rFonts w:ascii="Gill Sans MT" w:eastAsia="Times New Roman" w:hAnsi="Gill Sans MT" w:cs="Calibri"/>
                  <w:color w:val="000000"/>
                  <w:sz w:val="20"/>
                  <w:szCs w:val="20"/>
                  <w:lang w:eastAsia="en-ZW"/>
                  <w:rPrChange w:id="553" w:author="MKONDIWA, Maxwell (CIMMYT-India)" w:date="2023-08-13T09:16:00Z">
                    <w:rPr>
                      <w:rFonts w:ascii="Calibri" w:eastAsia="Times New Roman" w:hAnsi="Calibri" w:cs="Calibri"/>
                      <w:color w:val="000000"/>
                      <w:lang w:eastAsia="en-ZW"/>
                    </w:rPr>
                  </w:rPrChange>
                </w:rPr>
                <w:t>-13.87</w:t>
              </w:r>
            </w:ins>
          </w:p>
        </w:tc>
        <w:tc>
          <w:tcPr>
            <w:tcW w:w="555" w:type="pct"/>
            <w:noWrap/>
            <w:vAlign w:val="bottom"/>
          </w:tcPr>
          <w:p w14:paraId="1D530056" w14:textId="05FA2098" w:rsidR="00743470" w:rsidRPr="00743470" w:rsidRDefault="00743470" w:rsidP="00743470">
            <w:pPr>
              <w:spacing w:line="240" w:lineRule="auto"/>
              <w:jc w:val="right"/>
              <w:rPr>
                <w:rFonts w:ascii="Gill Sans MT" w:hAnsi="Gill Sans MT" w:cs="Calibri"/>
                <w:color w:val="000000"/>
                <w:sz w:val="20"/>
                <w:szCs w:val="20"/>
              </w:rPr>
            </w:pPr>
            <w:ins w:id="554" w:author="MKONDIWA, Maxwell (CIMMYT-India)" w:date="2023-07-30T16:04:00Z">
              <w:r w:rsidRPr="00743470">
                <w:rPr>
                  <w:rFonts w:ascii="Gill Sans MT" w:eastAsia="Times New Roman" w:hAnsi="Gill Sans MT" w:cs="Calibri"/>
                  <w:color w:val="000000"/>
                  <w:sz w:val="20"/>
                  <w:szCs w:val="20"/>
                  <w:lang w:eastAsia="en-ZW"/>
                  <w:rPrChange w:id="555" w:author="MKONDIWA, Maxwell (CIMMYT-India)" w:date="2023-08-13T09:16:00Z">
                    <w:rPr>
                      <w:rFonts w:ascii="Calibri" w:eastAsia="Times New Roman" w:hAnsi="Calibri" w:cs="Calibri"/>
                      <w:color w:val="000000"/>
                      <w:lang w:eastAsia="en-ZW"/>
                    </w:rPr>
                  </w:rPrChange>
                </w:rPr>
                <w:t>-28.33</w:t>
              </w:r>
            </w:ins>
          </w:p>
        </w:tc>
        <w:tc>
          <w:tcPr>
            <w:tcW w:w="555" w:type="pct"/>
            <w:noWrap/>
            <w:vAlign w:val="bottom"/>
          </w:tcPr>
          <w:p w14:paraId="1440B54B" w14:textId="73DCAAD8" w:rsidR="00743470" w:rsidRPr="00743470" w:rsidRDefault="00743470" w:rsidP="00743470">
            <w:pPr>
              <w:spacing w:line="240" w:lineRule="auto"/>
              <w:jc w:val="right"/>
              <w:rPr>
                <w:rFonts w:ascii="Gill Sans MT" w:hAnsi="Gill Sans MT" w:cs="Calibri"/>
                <w:color w:val="000000"/>
                <w:sz w:val="20"/>
                <w:szCs w:val="20"/>
              </w:rPr>
            </w:pPr>
            <w:ins w:id="556" w:author="MKONDIWA, Maxwell (CIMMYT-India)" w:date="2023-07-30T16:04:00Z">
              <w:r w:rsidRPr="00743470">
                <w:rPr>
                  <w:rFonts w:ascii="Gill Sans MT" w:eastAsia="Times New Roman" w:hAnsi="Gill Sans MT" w:cs="Calibri"/>
                  <w:color w:val="000000"/>
                  <w:sz w:val="20"/>
                  <w:szCs w:val="20"/>
                  <w:lang w:eastAsia="en-ZW"/>
                  <w:rPrChange w:id="557" w:author="MKONDIWA, Maxwell (CIMMYT-India)" w:date="2023-08-13T09:16:00Z">
                    <w:rPr>
                      <w:rFonts w:ascii="Calibri" w:eastAsia="Times New Roman" w:hAnsi="Calibri" w:cs="Calibri"/>
                      <w:color w:val="000000"/>
                      <w:lang w:eastAsia="en-ZW"/>
                    </w:rPr>
                  </w:rPrChange>
                </w:rPr>
                <w:t>-12.87</w:t>
              </w:r>
            </w:ins>
          </w:p>
        </w:tc>
        <w:tc>
          <w:tcPr>
            <w:tcW w:w="555" w:type="pct"/>
            <w:noWrap/>
            <w:vAlign w:val="bottom"/>
          </w:tcPr>
          <w:p w14:paraId="1177ADC1" w14:textId="6E679782" w:rsidR="00743470" w:rsidRPr="00743470" w:rsidRDefault="00743470" w:rsidP="00743470">
            <w:pPr>
              <w:spacing w:line="240" w:lineRule="auto"/>
              <w:jc w:val="right"/>
              <w:rPr>
                <w:rFonts w:ascii="Gill Sans MT" w:hAnsi="Gill Sans MT" w:cs="Calibri"/>
                <w:color w:val="000000"/>
                <w:sz w:val="20"/>
                <w:szCs w:val="20"/>
              </w:rPr>
            </w:pPr>
            <w:ins w:id="558" w:author="MKONDIWA, Maxwell (CIMMYT-India)" w:date="2023-07-30T16:04:00Z">
              <w:r w:rsidRPr="00743470">
                <w:rPr>
                  <w:rFonts w:ascii="Gill Sans MT" w:eastAsia="Times New Roman" w:hAnsi="Gill Sans MT" w:cs="Calibri"/>
                  <w:color w:val="000000"/>
                  <w:sz w:val="20"/>
                  <w:szCs w:val="20"/>
                  <w:lang w:eastAsia="en-ZW"/>
                  <w:rPrChange w:id="559" w:author="MKONDIWA, Maxwell (CIMMYT-India)" w:date="2023-08-13T09:16:00Z">
                    <w:rPr>
                      <w:rFonts w:ascii="Calibri" w:eastAsia="Times New Roman" w:hAnsi="Calibri" w:cs="Calibri"/>
                      <w:color w:val="000000"/>
                      <w:lang w:eastAsia="en-ZW"/>
                    </w:rPr>
                  </w:rPrChange>
                </w:rPr>
                <w:t>-6.43</w:t>
              </w:r>
            </w:ins>
          </w:p>
        </w:tc>
      </w:tr>
      <w:tr w:rsidR="00743470" w:rsidRPr="00743470" w14:paraId="4BA45D64" w14:textId="77777777" w:rsidTr="00DB11CB">
        <w:trPr>
          <w:trHeight w:val="288"/>
          <w:jc w:val="center"/>
        </w:trPr>
        <w:tc>
          <w:tcPr>
            <w:tcW w:w="707" w:type="pct"/>
            <w:vMerge/>
          </w:tcPr>
          <w:p w14:paraId="4C77BFE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290AA17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17E13F2E" w14:textId="17D7AFEC" w:rsidR="00743470" w:rsidRPr="00743470" w:rsidRDefault="00743470" w:rsidP="00743470">
            <w:pPr>
              <w:spacing w:line="240" w:lineRule="auto"/>
              <w:jc w:val="right"/>
              <w:rPr>
                <w:rFonts w:ascii="Gill Sans MT" w:hAnsi="Gill Sans MT" w:cs="Calibri"/>
                <w:color w:val="000000"/>
                <w:sz w:val="20"/>
                <w:szCs w:val="20"/>
              </w:rPr>
            </w:pPr>
            <w:ins w:id="560" w:author="MKONDIWA, Maxwell (CIMMYT-India)" w:date="2023-07-30T16:04:00Z">
              <w:r w:rsidRPr="00743470">
                <w:rPr>
                  <w:rFonts w:ascii="Gill Sans MT" w:eastAsia="Times New Roman" w:hAnsi="Gill Sans MT" w:cs="Calibri"/>
                  <w:color w:val="000000"/>
                  <w:sz w:val="20"/>
                  <w:szCs w:val="20"/>
                  <w:lang w:eastAsia="en-ZW"/>
                  <w:rPrChange w:id="561" w:author="MKONDIWA, Maxwell (CIMMYT-India)" w:date="2023-08-13T09:16:00Z">
                    <w:rPr>
                      <w:rFonts w:ascii="Calibri" w:eastAsia="Times New Roman" w:hAnsi="Calibri" w:cs="Calibri"/>
                      <w:color w:val="000000"/>
                      <w:lang w:eastAsia="en-ZW"/>
                    </w:rPr>
                  </w:rPrChange>
                </w:rPr>
                <w:t>-35.94</w:t>
              </w:r>
            </w:ins>
          </w:p>
        </w:tc>
        <w:tc>
          <w:tcPr>
            <w:tcW w:w="555" w:type="pct"/>
            <w:noWrap/>
            <w:vAlign w:val="bottom"/>
          </w:tcPr>
          <w:p w14:paraId="37417F3C" w14:textId="25098CDE" w:rsidR="00743470" w:rsidRPr="00743470" w:rsidRDefault="00743470" w:rsidP="00743470">
            <w:pPr>
              <w:spacing w:line="240" w:lineRule="auto"/>
              <w:jc w:val="right"/>
              <w:rPr>
                <w:rFonts w:ascii="Gill Sans MT" w:hAnsi="Gill Sans MT" w:cs="Calibri"/>
                <w:color w:val="000000"/>
                <w:sz w:val="20"/>
                <w:szCs w:val="20"/>
              </w:rPr>
            </w:pPr>
            <w:ins w:id="562" w:author="MKONDIWA, Maxwell (CIMMYT-India)" w:date="2023-07-30T16:04:00Z">
              <w:r w:rsidRPr="00743470">
                <w:rPr>
                  <w:rFonts w:ascii="Gill Sans MT" w:eastAsia="Times New Roman" w:hAnsi="Gill Sans MT" w:cs="Calibri"/>
                  <w:color w:val="000000"/>
                  <w:sz w:val="20"/>
                  <w:szCs w:val="20"/>
                  <w:lang w:eastAsia="en-ZW"/>
                  <w:rPrChange w:id="563" w:author="MKONDIWA, Maxwell (CIMMYT-India)" w:date="2023-08-13T09:16:00Z">
                    <w:rPr>
                      <w:rFonts w:ascii="Calibri" w:eastAsia="Times New Roman" w:hAnsi="Calibri" w:cs="Calibri"/>
                      <w:color w:val="000000"/>
                      <w:lang w:eastAsia="en-ZW"/>
                    </w:rPr>
                  </w:rPrChange>
                </w:rPr>
                <w:t>20.98</w:t>
              </w:r>
            </w:ins>
          </w:p>
        </w:tc>
        <w:tc>
          <w:tcPr>
            <w:tcW w:w="555" w:type="pct"/>
            <w:noWrap/>
            <w:vAlign w:val="bottom"/>
          </w:tcPr>
          <w:p w14:paraId="66BAEB20" w14:textId="646C6A67" w:rsidR="00743470" w:rsidRPr="00743470" w:rsidRDefault="00743470" w:rsidP="00743470">
            <w:pPr>
              <w:spacing w:line="240" w:lineRule="auto"/>
              <w:jc w:val="right"/>
              <w:rPr>
                <w:rFonts w:ascii="Gill Sans MT" w:hAnsi="Gill Sans MT" w:cs="Calibri"/>
                <w:color w:val="000000"/>
                <w:sz w:val="20"/>
                <w:szCs w:val="20"/>
              </w:rPr>
            </w:pPr>
            <w:ins w:id="564" w:author="MKONDIWA, Maxwell (CIMMYT-India)" w:date="2023-07-30T16:04:00Z">
              <w:r w:rsidRPr="00743470">
                <w:rPr>
                  <w:rFonts w:ascii="Gill Sans MT" w:eastAsia="Times New Roman" w:hAnsi="Gill Sans MT" w:cs="Calibri"/>
                  <w:color w:val="000000"/>
                  <w:sz w:val="20"/>
                  <w:szCs w:val="20"/>
                  <w:lang w:eastAsia="en-ZW"/>
                  <w:rPrChange w:id="565" w:author="MKONDIWA, Maxwell (CIMMYT-India)" w:date="2023-08-13T09:16:00Z">
                    <w:rPr>
                      <w:rFonts w:ascii="Calibri" w:eastAsia="Times New Roman" w:hAnsi="Calibri" w:cs="Calibri"/>
                      <w:color w:val="000000"/>
                      <w:lang w:eastAsia="en-ZW"/>
                    </w:rPr>
                  </w:rPrChange>
                </w:rPr>
                <w:t>16.24</w:t>
              </w:r>
            </w:ins>
          </w:p>
        </w:tc>
        <w:tc>
          <w:tcPr>
            <w:tcW w:w="555" w:type="pct"/>
            <w:noWrap/>
            <w:vAlign w:val="bottom"/>
          </w:tcPr>
          <w:p w14:paraId="2BDB0BA9" w14:textId="2631B3FD" w:rsidR="00743470" w:rsidRPr="00743470" w:rsidRDefault="00743470" w:rsidP="00743470">
            <w:pPr>
              <w:spacing w:line="240" w:lineRule="auto"/>
              <w:jc w:val="right"/>
              <w:rPr>
                <w:rFonts w:ascii="Gill Sans MT" w:hAnsi="Gill Sans MT" w:cs="Calibri"/>
                <w:color w:val="000000"/>
                <w:sz w:val="20"/>
                <w:szCs w:val="20"/>
              </w:rPr>
            </w:pPr>
            <w:ins w:id="566" w:author="MKONDIWA, Maxwell (CIMMYT-India)" w:date="2023-07-30T16:04:00Z">
              <w:r w:rsidRPr="00743470">
                <w:rPr>
                  <w:rFonts w:ascii="Gill Sans MT" w:eastAsia="Times New Roman" w:hAnsi="Gill Sans MT" w:cs="Calibri"/>
                  <w:color w:val="000000"/>
                  <w:sz w:val="20"/>
                  <w:szCs w:val="20"/>
                  <w:lang w:eastAsia="en-ZW"/>
                  <w:rPrChange w:id="567" w:author="MKONDIWA, Maxwell (CIMMYT-India)" w:date="2023-08-13T09:16:00Z">
                    <w:rPr>
                      <w:rFonts w:ascii="Calibri" w:eastAsia="Times New Roman" w:hAnsi="Calibri" w:cs="Calibri"/>
                      <w:color w:val="000000"/>
                      <w:lang w:eastAsia="en-ZW"/>
                    </w:rPr>
                  </w:rPrChange>
                </w:rPr>
                <w:t>13.97</w:t>
              </w:r>
            </w:ins>
          </w:p>
        </w:tc>
        <w:tc>
          <w:tcPr>
            <w:tcW w:w="555" w:type="pct"/>
            <w:noWrap/>
            <w:vAlign w:val="bottom"/>
          </w:tcPr>
          <w:p w14:paraId="0D5B0E7E" w14:textId="3C916946" w:rsidR="00743470" w:rsidRPr="00743470" w:rsidRDefault="00743470" w:rsidP="00743470">
            <w:pPr>
              <w:spacing w:line="240" w:lineRule="auto"/>
              <w:jc w:val="right"/>
              <w:rPr>
                <w:rFonts w:ascii="Gill Sans MT" w:hAnsi="Gill Sans MT" w:cs="Calibri"/>
                <w:color w:val="000000"/>
                <w:sz w:val="20"/>
                <w:szCs w:val="20"/>
              </w:rPr>
            </w:pPr>
            <w:ins w:id="568" w:author="MKONDIWA, Maxwell (CIMMYT-India)" w:date="2023-07-30T16:04:00Z">
              <w:r w:rsidRPr="00743470">
                <w:rPr>
                  <w:rFonts w:ascii="Gill Sans MT" w:eastAsia="Times New Roman" w:hAnsi="Gill Sans MT" w:cs="Calibri"/>
                  <w:color w:val="000000"/>
                  <w:sz w:val="20"/>
                  <w:szCs w:val="20"/>
                  <w:lang w:eastAsia="en-ZW"/>
                  <w:rPrChange w:id="569" w:author="MKONDIWA, Maxwell (CIMMYT-India)" w:date="2023-08-13T09:16:00Z">
                    <w:rPr>
                      <w:rFonts w:ascii="Calibri" w:eastAsia="Times New Roman" w:hAnsi="Calibri" w:cs="Calibri"/>
                      <w:color w:val="000000"/>
                      <w:lang w:eastAsia="en-ZW"/>
                    </w:rPr>
                  </w:rPrChange>
                </w:rPr>
                <w:t>6.85</w:t>
              </w:r>
            </w:ins>
          </w:p>
        </w:tc>
        <w:tc>
          <w:tcPr>
            <w:tcW w:w="555" w:type="pct"/>
            <w:noWrap/>
            <w:vAlign w:val="bottom"/>
          </w:tcPr>
          <w:p w14:paraId="79479ECF" w14:textId="27A54654" w:rsidR="00743470" w:rsidRPr="00743470" w:rsidRDefault="00743470" w:rsidP="00743470">
            <w:pPr>
              <w:spacing w:line="240" w:lineRule="auto"/>
              <w:jc w:val="right"/>
              <w:rPr>
                <w:rFonts w:ascii="Gill Sans MT" w:hAnsi="Gill Sans MT" w:cs="Calibri"/>
                <w:color w:val="000000"/>
                <w:sz w:val="20"/>
                <w:szCs w:val="20"/>
              </w:rPr>
            </w:pPr>
            <w:ins w:id="570" w:author="MKONDIWA, Maxwell (CIMMYT-India)" w:date="2023-07-30T16:04:00Z">
              <w:r w:rsidRPr="00743470">
                <w:rPr>
                  <w:rFonts w:ascii="Gill Sans MT" w:eastAsia="Times New Roman" w:hAnsi="Gill Sans MT" w:cs="Calibri"/>
                  <w:color w:val="000000"/>
                  <w:sz w:val="20"/>
                  <w:szCs w:val="20"/>
                  <w:lang w:eastAsia="en-ZW"/>
                  <w:rPrChange w:id="571" w:author="MKONDIWA, Maxwell (CIMMYT-India)" w:date="2023-08-13T09:16:00Z">
                    <w:rPr>
                      <w:rFonts w:ascii="Calibri" w:eastAsia="Times New Roman" w:hAnsi="Calibri" w:cs="Calibri"/>
                      <w:color w:val="000000"/>
                      <w:lang w:eastAsia="en-ZW"/>
                    </w:rPr>
                  </w:rPrChange>
                </w:rPr>
                <w:t>12.31</w:t>
              </w:r>
            </w:ins>
          </w:p>
        </w:tc>
      </w:tr>
      <w:tr w:rsidR="00743470" w:rsidRPr="00743470" w14:paraId="1EC06195" w14:textId="77777777" w:rsidTr="00DB11CB">
        <w:trPr>
          <w:trHeight w:val="288"/>
          <w:jc w:val="center"/>
        </w:trPr>
        <w:tc>
          <w:tcPr>
            <w:tcW w:w="707" w:type="pct"/>
            <w:vMerge/>
          </w:tcPr>
          <w:p w14:paraId="7B9F984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34A1923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57236D8" w14:textId="1719F560" w:rsidR="00743470" w:rsidRPr="00743470" w:rsidRDefault="00743470" w:rsidP="00743470">
            <w:pPr>
              <w:spacing w:line="240" w:lineRule="auto"/>
              <w:jc w:val="right"/>
              <w:rPr>
                <w:rFonts w:ascii="Gill Sans MT" w:hAnsi="Gill Sans MT" w:cs="Calibri"/>
                <w:color w:val="000000"/>
                <w:sz w:val="20"/>
                <w:szCs w:val="20"/>
              </w:rPr>
            </w:pPr>
            <w:ins w:id="572" w:author="MKONDIWA, Maxwell (CIMMYT-India)" w:date="2023-07-30T16:04:00Z">
              <w:r w:rsidRPr="00743470">
                <w:rPr>
                  <w:rFonts w:ascii="Gill Sans MT" w:eastAsia="Times New Roman" w:hAnsi="Gill Sans MT" w:cs="Calibri"/>
                  <w:color w:val="000000"/>
                  <w:sz w:val="20"/>
                  <w:szCs w:val="20"/>
                  <w:lang w:eastAsia="en-ZW"/>
                  <w:rPrChange w:id="573" w:author="MKONDIWA, Maxwell (CIMMYT-India)" w:date="2023-08-13T09:16:00Z">
                    <w:rPr>
                      <w:rFonts w:ascii="Calibri" w:eastAsia="Times New Roman" w:hAnsi="Calibri" w:cs="Calibri"/>
                      <w:color w:val="000000"/>
                      <w:lang w:eastAsia="en-ZW"/>
                    </w:rPr>
                  </w:rPrChange>
                </w:rPr>
                <w:t>-21.19</w:t>
              </w:r>
            </w:ins>
          </w:p>
        </w:tc>
        <w:tc>
          <w:tcPr>
            <w:tcW w:w="555" w:type="pct"/>
            <w:tcBorders>
              <w:bottom w:val="nil"/>
            </w:tcBorders>
            <w:noWrap/>
            <w:vAlign w:val="bottom"/>
          </w:tcPr>
          <w:p w14:paraId="79AEDC86" w14:textId="1224219C" w:rsidR="00743470" w:rsidRPr="00743470" w:rsidRDefault="00743470" w:rsidP="00743470">
            <w:pPr>
              <w:spacing w:line="240" w:lineRule="auto"/>
              <w:jc w:val="right"/>
              <w:rPr>
                <w:rFonts w:ascii="Gill Sans MT" w:hAnsi="Gill Sans MT" w:cs="Calibri"/>
                <w:color w:val="000000"/>
                <w:sz w:val="20"/>
                <w:szCs w:val="20"/>
              </w:rPr>
            </w:pPr>
            <w:ins w:id="574" w:author="MKONDIWA, Maxwell (CIMMYT-India)" w:date="2023-07-30T16:04:00Z">
              <w:r w:rsidRPr="00743470">
                <w:rPr>
                  <w:rFonts w:ascii="Gill Sans MT" w:eastAsia="Times New Roman" w:hAnsi="Gill Sans MT" w:cs="Calibri"/>
                  <w:color w:val="000000"/>
                  <w:sz w:val="20"/>
                  <w:szCs w:val="20"/>
                  <w:lang w:eastAsia="en-ZW"/>
                  <w:rPrChange w:id="575" w:author="MKONDIWA, Maxwell (CIMMYT-India)" w:date="2023-08-13T09:16:00Z">
                    <w:rPr>
                      <w:rFonts w:ascii="Calibri" w:eastAsia="Times New Roman" w:hAnsi="Calibri" w:cs="Calibri"/>
                      <w:color w:val="000000"/>
                      <w:lang w:eastAsia="en-ZW"/>
                    </w:rPr>
                  </w:rPrChange>
                </w:rPr>
                <w:t>41.44</w:t>
              </w:r>
            </w:ins>
          </w:p>
        </w:tc>
        <w:tc>
          <w:tcPr>
            <w:tcW w:w="555" w:type="pct"/>
            <w:tcBorders>
              <w:bottom w:val="nil"/>
            </w:tcBorders>
            <w:noWrap/>
            <w:vAlign w:val="bottom"/>
          </w:tcPr>
          <w:p w14:paraId="444EFBA3" w14:textId="5EFFCC86" w:rsidR="00743470" w:rsidRPr="00743470" w:rsidRDefault="00743470" w:rsidP="00743470">
            <w:pPr>
              <w:spacing w:line="240" w:lineRule="auto"/>
              <w:jc w:val="right"/>
              <w:rPr>
                <w:rFonts w:ascii="Gill Sans MT" w:hAnsi="Gill Sans MT" w:cs="Calibri"/>
                <w:color w:val="000000"/>
                <w:sz w:val="20"/>
                <w:szCs w:val="20"/>
              </w:rPr>
            </w:pPr>
            <w:ins w:id="576" w:author="MKONDIWA, Maxwell (CIMMYT-India)" w:date="2023-07-30T16:04:00Z">
              <w:r w:rsidRPr="00743470">
                <w:rPr>
                  <w:rFonts w:ascii="Gill Sans MT" w:eastAsia="Times New Roman" w:hAnsi="Gill Sans MT" w:cs="Calibri"/>
                  <w:color w:val="000000"/>
                  <w:sz w:val="20"/>
                  <w:szCs w:val="20"/>
                  <w:lang w:eastAsia="en-ZW"/>
                  <w:rPrChange w:id="577" w:author="MKONDIWA, Maxwell (CIMMYT-India)" w:date="2023-08-13T09:16:00Z">
                    <w:rPr>
                      <w:rFonts w:ascii="Calibri" w:eastAsia="Times New Roman" w:hAnsi="Calibri" w:cs="Calibri"/>
                      <w:color w:val="000000"/>
                      <w:lang w:eastAsia="en-ZW"/>
                    </w:rPr>
                  </w:rPrChange>
                </w:rPr>
                <w:t>44.49</w:t>
              </w:r>
            </w:ins>
          </w:p>
        </w:tc>
        <w:tc>
          <w:tcPr>
            <w:tcW w:w="555" w:type="pct"/>
            <w:tcBorders>
              <w:bottom w:val="nil"/>
            </w:tcBorders>
            <w:noWrap/>
            <w:vAlign w:val="bottom"/>
          </w:tcPr>
          <w:p w14:paraId="251878E7" w14:textId="7E9659B5" w:rsidR="00743470" w:rsidRPr="00743470" w:rsidRDefault="00743470" w:rsidP="00743470">
            <w:pPr>
              <w:spacing w:line="240" w:lineRule="auto"/>
              <w:jc w:val="right"/>
              <w:rPr>
                <w:rFonts w:ascii="Gill Sans MT" w:hAnsi="Gill Sans MT" w:cs="Calibri"/>
                <w:color w:val="000000"/>
                <w:sz w:val="20"/>
                <w:szCs w:val="20"/>
              </w:rPr>
            </w:pPr>
            <w:ins w:id="578" w:author="MKONDIWA, Maxwell (CIMMYT-India)" w:date="2023-07-30T16:04:00Z">
              <w:r w:rsidRPr="00743470">
                <w:rPr>
                  <w:rFonts w:ascii="Gill Sans MT" w:eastAsia="Times New Roman" w:hAnsi="Gill Sans MT" w:cs="Calibri"/>
                  <w:color w:val="000000"/>
                  <w:sz w:val="20"/>
                  <w:szCs w:val="20"/>
                  <w:lang w:eastAsia="en-ZW"/>
                  <w:rPrChange w:id="579" w:author="MKONDIWA, Maxwell (CIMMYT-India)" w:date="2023-08-13T09:16:00Z">
                    <w:rPr>
                      <w:rFonts w:ascii="Calibri" w:eastAsia="Times New Roman" w:hAnsi="Calibri" w:cs="Calibri"/>
                      <w:color w:val="000000"/>
                      <w:lang w:eastAsia="en-ZW"/>
                    </w:rPr>
                  </w:rPrChange>
                </w:rPr>
                <w:t>43.67</w:t>
              </w:r>
            </w:ins>
          </w:p>
        </w:tc>
        <w:tc>
          <w:tcPr>
            <w:tcW w:w="555" w:type="pct"/>
            <w:tcBorders>
              <w:bottom w:val="nil"/>
            </w:tcBorders>
            <w:noWrap/>
            <w:vAlign w:val="bottom"/>
          </w:tcPr>
          <w:p w14:paraId="36E303D8" w14:textId="38C66540" w:rsidR="00743470" w:rsidRPr="00743470" w:rsidRDefault="00743470" w:rsidP="00743470">
            <w:pPr>
              <w:spacing w:line="240" w:lineRule="auto"/>
              <w:jc w:val="right"/>
              <w:rPr>
                <w:rFonts w:ascii="Gill Sans MT" w:hAnsi="Gill Sans MT" w:cs="Calibri"/>
                <w:color w:val="000000"/>
                <w:sz w:val="20"/>
                <w:szCs w:val="20"/>
              </w:rPr>
            </w:pPr>
            <w:ins w:id="580" w:author="MKONDIWA, Maxwell (CIMMYT-India)" w:date="2023-07-30T16:04:00Z">
              <w:r w:rsidRPr="00743470">
                <w:rPr>
                  <w:rFonts w:ascii="Gill Sans MT" w:eastAsia="Times New Roman" w:hAnsi="Gill Sans MT" w:cs="Calibri"/>
                  <w:color w:val="000000"/>
                  <w:sz w:val="20"/>
                  <w:szCs w:val="20"/>
                  <w:lang w:eastAsia="en-ZW"/>
                  <w:rPrChange w:id="581" w:author="MKONDIWA, Maxwell (CIMMYT-India)" w:date="2023-08-13T09:16:00Z">
                    <w:rPr>
                      <w:rFonts w:ascii="Calibri" w:eastAsia="Times New Roman" w:hAnsi="Calibri" w:cs="Calibri"/>
                      <w:color w:val="000000"/>
                      <w:lang w:eastAsia="en-ZW"/>
                    </w:rPr>
                  </w:rPrChange>
                </w:rPr>
                <w:t>29.05</w:t>
              </w:r>
            </w:ins>
          </w:p>
        </w:tc>
        <w:tc>
          <w:tcPr>
            <w:tcW w:w="555" w:type="pct"/>
            <w:tcBorders>
              <w:bottom w:val="nil"/>
            </w:tcBorders>
            <w:noWrap/>
            <w:vAlign w:val="bottom"/>
          </w:tcPr>
          <w:p w14:paraId="3E174BB6" w14:textId="2DFA820A" w:rsidR="00743470" w:rsidRPr="00743470" w:rsidRDefault="00743470" w:rsidP="00743470">
            <w:pPr>
              <w:spacing w:line="240" w:lineRule="auto"/>
              <w:jc w:val="right"/>
              <w:rPr>
                <w:rFonts w:ascii="Gill Sans MT" w:hAnsi="Gill Sans MT" w:cs="Calibri"/>
                <w:color w:val="000000"/>
                <w:sz w:val="20"/>
                <w:szCs w:val="20"/>
              </w:rPr>
            </w:pPr>
            <w:ins w:id="582" w:author="MKONDIWA, Maxwell (CIMMYT-India)" w:date="2023-07-30T16:04:00Z">
              <w:r w:rsidRPr="00743470">
                <w:rPr>
                  <w:rFonts w:ascii="Gill Sans MT" w:eastAsia="Times New Roman" w:hAnsi="Gill Sans MT" w:cs="Calibri"/>
                  <w:color w:val="000000"/>
                  <w:sz w:val="20"/>
                  <w:szCs w:val="20"/>
                  <w:lang w:eastAsia="en-ZW"/>
                  <w:rPrChange w:id="583" w:author="MKONDIWA, Maxwell (CIMMYT-India)" w:date="2023-08-13T09:16:00Z">
                    <w:rPr>
                      <w:rFonts w:ascii="Calibri" w:eastAsia="Times New Roman" w:hAnsi="Calibri" w:cs="Calibri"/>
                      <w:color w:val="000000"/>
                      <w:lang w:eastAsia="en-ZW"/>
                    </w:rPr>
                  </w:rPrChange>
                </w:rPr>
                <w:t>36.92</w:t>
              </w:r>
            </w:ins>
          </w:p>
        </w:tc>
      </w:tr>
      <w:tr w:rsidR="00743470" w:rsidRPr="00743470" w14:paraId="3803CDAF" w14:textId="77777777" w:rsidTr="00DB11CB">
        <w:trPr>
          <w:trHeight w:val="288"/>
          <w:jc w:val="center"/>
        </w:trPr>
        <w:tc>
          <w:tcPr>
            <w:tcW w:w="707" w:type="pct"/>
            <w:vMerge/>
            <w:tcBorders>
              <w:bottom w:val="single" w:sz="4" w:space="0" w:color="auto"/>
            </w:tcBorders>
          </w:tcPr>
          <w:p w14:paraId="556C4A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665766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6D7C757B" w14:textId="164A27C4" w:rsidR="00743470" w:rsidRPr="00743470" w:rsidRDefault="00743470" w:rsidP="00743470">
            <w:pPr>
              <w:spacing w:line="240" w:lineRule="auto"/>
              <w:jc w:val="right"/>
              <w:rPr>
                <w:rFonts w:ascii="Gill Sans MT" w:hAnsi="Gill Sans MT" w:cs="Calibri"/>
                <w:color w:val="000000"/>
                <w:sz w:val="20"/>
                <w:szCs w:val="20"/>
              </w:rPr>
            </w:pPr>
            <w:ins w:id="584" w:author="MKONDIWA, Maxwell (CIMMYT-India)" w:date="2023-07-30T16:04:00Z">
              <w:r w:rsidRPr="00743470">
                <w:rPr>
                  <w:rFonts w:ascii="Gill Sans MT" w:eastAsia="Times New Roman" w:hAnsi="Gill Sans MT" w:cs="Calibri"/>
                  <w:color w:val="000000"/>
                  <w:sz w:val="20"/>
                  <w:szCs w:val="20"/>
                  <w:lang w:eastAsia="en-ZW"/>
                  <w:rPrChange w:id="585" w:author="MKONDIWA, Maxwell (CIMMYT-India)" w:date="2023-08-13T09:16:00Z">
                    <w:rPr>
                      <w:rFonts w:ascii="Calibri" w:eastAsia="Times New Roman" w:hAnsi="Calibri" w:cs="Calibri"/>
                      <w:color w:val="000000"/>
                      <w:lang w:eastAsia="en-ZW"/>
                    </w:rPr>
                  </w:rPrChange>
                </w:rPr>
                <w:t>89.66</w:t>
              </w:r>
            </w:ins>
          </w:p>
        </w:tc>
        <w:tc>
          <w:tcPr>
            <w:tcW w:w="555" w:type="pct"/>
            <w:tcBorders>
              <w:top w:val="nil"/>
              <w:bottom w:val="single" w:sz="4" w:space="0" w:color="auto"/>
            </w:tcBorders>
            <w:noWrap/>
            <w:vAlign w:val="bottom"/>
          </w:tcPr>
          <w:p w14:paraId="5AB3D9A2" w14:textId="12E22E12" w:rsidR="00743470" w:rsidRPr="00743470" w:rsidRDefault="00743470" w:rsidP="00743470">
            <w:pPr>
              <w:spacing w:line="240" w:lineRule="auto"/>
              <w:jc w:val="right"/>
              <w:rPr>
                <w:rFonts w:ascii="Gill Sans MT" w:hAnsi="Gill Sans MT" w:cs="Calibri"/>
                <w:color w:val="000000"/>
                <w:sz w:val="20"/>
                <w:szCs w:val="20"/>
              </w:rPr>
            </w:pPr>
            <w:ins w:id="586" w:author="MKONDIWA, Maxwell (CIMMYT-India)" w:date="2023-07-30T16:04:00Z">
              <w:r w:rsidRPr="00743470">
                <w:rPr>
                  <w:rFonts w:ascii="Gill Sans MT" w:eastAsia="Times New Roman" w:hAnsi="Gill Sans MT" w:cs="Calibri"/>
                  <w:color w:val="000000"/>
                  <w:sz w:val="20"/>
                  <w:szCs w:val="20"/>
                  <w:lang w:eastAsia="en-ZW"/>
                  <w:rPrChange w:id="587" w:author="MKONDIWA, Maxwell (CIMMYT-India)" w:date="2023-08-13T09:16:00Z">
                    <w:rPr>
                      <w:rFonts w:ascii="Calibri" w:eastAsia="Times New Roman" w:hAnsi="Calibri" w:cs="Calibri"/>
                      <w:color w:val="000000"/>
                      <w:lang w:eastAsia="en-ZW"/>
                    </w:rPr>
                  </w:rPrChange>
                </w:rPr>
                <w:t>76.40</w:t>
              </w:r>
            </w:ins>
          </w:p>
        </w:tc>
        <w:tc>
          <w:tcPr>
            <w:tcW w:w="555" w:type="pct"/>
            <w:tcBorders>
              <w:top w:val="nil"/>
              <w:bottom w:val="single" w:sz="4" w:space="0" w:color="auto"/>
            </w:tcBorders>
            <w:noWrap/>
            <w:vAlign w:val="bottom"/>
          </w:tcPr>
          <w:p w14:paraId="40B0EFB2" w14:textId="5D9171E1" w:rsidR="00743470" w:rsidRPr="00743470" w:rsidRDefault="00743470" w:rsidP="00743470">
            <w:pPr>
              <w:spacing w:line="240" w:lineRule="auto"/>
              <w:jc w:val="right"/>
              <w:rPr>
                <w:rFonts w:ascii="Gill Sans MT" w:hAnsi="Gill Sans MT" w:cs="Calibri"/>
                <w:color w:val="000000"/>
                <w:sz w:val="20"/>
                <w:szCs w:val="20"/>
              </w:rPr>
            </w:pPr>
            <w:ins w:id="588" w:author="MKONDIWA, Maxwell (CIMMYT-India)" w:date="2023-07-30T16:04:00Z">
              <w:r w:rsidRPr="00743470">
                <w:rPr>
                  <w:rFonts w:ascii="Gill Sans MT" w:eastAsia="Times New Roman" w:hAnsi="Gill Sans MT" w:cs="Calibri"/>
                  <w:color w:val="000000"/>
                  <w:sz w:val="20"/>
                  <w:szCs w:val="20"/>
                  <w:lang w:eastAsia="en-ZW"/>
                  <w:rPrChange w:id="589" w:author="MKONDIWA, Maxwell (CIMMYT-India)" w:date="2023-08-13T09:16:00Z">
                    <w:rPr>
                      <w:rFonts w:ascii="Calibri" w:eastAsia="Times New Roman" w:hAnsi="Calibri" w:cs="Calibri"/>
                      <w:color w:val="000000"/>
                      <w:lang w:eastAsia="en-ZW"/>
                    </w:rPr>
                  </w:rPrChange>
                </w:rPr>
                <w:t>90.44</w:t>
              </w:r>
            </w:ins>
          </w:p>
        </w:tc>
        <w:tc>
          <w:tcPr>
            <w:tcW w:w="555" w:type="pct"/>
            <w:tcBorders>
              <w:top w:val="nil"/>
              <w:bottom w:val="single" w:sz="4" w:space="0" w:color="auto"/>
            </w:tcBorders>
            <w:noWrap/>
            <w:vAlign w:val="bottom"/>
          </w:tcPr>
          <w:p w14:paraId="5EE86351" w14:textId="0B7D2214" w:rsidR="00743470" w:rsidRPr="00743470" w:rsidRDefault="00743470" w:rsidP="00743470">
            <w:pPr>
              <w:spacing w:line="240" w:lineRule="auto"/>
              <w:jc w:val="right"/>
              <w:rPr>
                <w:rFonts w:ascii="Gill Sans MT" w:hAnsi="Gill Sans MT" w:cs="Calibri"/>
                <w:color w:val="000000"/>
                <w:sz w:val="20"/>
                <w:szCs w:val="20"/>
              </w:rPr>
            </w:pPr>
            <w:ins w:id="590" w:author="MKONDIWA, Maxwell (CIMMYT-India)" w:date="2023-07-30T16:04:00Z">
              <w:r w:rsidRPr="00743470">
                <w:rPr>
                  <w:rFonts w:ascii="Gill Sans MT" w:eastAsia="Times New Roman" w:hAnsi="Gill Sans MT" w:cs="Calibri"/>
                  <w:color w:val="000000"/>
                  <w:sz w:val="20"/>
                  <w:szCs w:val="20"/>
                  <w:lang w:eastAsia="en-ZW"/>
                  <w:rPrChange w:id="591" w:author="MKONDIWA, Maxwell (CIMMYT-India)" w:date="2023-08-13T09:16:00Z">
                    <w:rPr>
                      <w:rFonts w:ascii="Calibri" w:eastAsia="Times New Roman" w:hAnsi="Calibri" w:cs="Calibri"/>
                      <w:color w:val="000000"/>
                      <w:lang w:eastAsia="en-ZW"/>
                    </w:rPr>
                  </w:rPrChange>
                </w:rPr>
                <w:t>97.08</w:t>
              </w:r>
            </w:ins>
          </w:p>
        </w:tc>
        <w:tc>
          <w:tcPr>
            <w:tcW w:w="555" w:type="pct"/>
            <w:tcBorders>
              <w:top w:val="nil"/>
              <w:bottom w:val="single" w:sz="4" w:space="0" w:color="auto"/>
            </w:tcBorders>
            <w:noWrap/>
            <w:vAlign w:val="bottom"/>
          </w:tcPr>
          <w:p w14:paraId="14370A99" w14:textId="0AC219C4" w:rsidR="00743470" w:rsidRPr="00743470" w:rsidRDefault="00743470" w:rsidP="00743470">
            <w:pPr>
              <w:spacing w:line="240" w:lineRule="auto"/>
              <w:jc w:val="right"/>
              <w:rPr>
                <w:rFonts w:ascii="Gill Sans MT" w:hAnsi="Gill Sans MT" w:cs="Calibri"/>
                <w:color w:val="000000"/>
                <w:sz w:val="20"/>
                <w:szCs w:val="20"/>
              </w:rPr>
            </w:pPr>
            <w:ins w:id="592" w:author="MKONDIWA, Maxwell (CIMMYT-India)" w:date="2023-07-30T16:04:00Z">
              <w:r w:rsidRPr="00743470">
                <w:rPr>
                  <w:rFonts w:ascii="Gill Sans MT" w:eastAsia="Times New Roman" w:hAnsi="Gill Sans MT" w:cs="Calibri"/>
                  <w:color w:val="000000"/>
                  <w:sz w:val="20"/>
                  <w:szCs w:val="20"/>
                  <w:lang w:eastAsia="en-ZW"/>
                  <w:rPrChange w:id="593" w:author="MKONDIWA, Maxwell (CIMMYT-India)" w:date="2023-08-13T09:16:00Z">
                    <w:rPr>
                      <w:rFonts w:ascii="Calibri" w:eastAsia="Times New Roman" w:hAnsi="Calibri" w:cs="Calibri"/>
                      <w:color w:val="000000"/>
                      <w:lang w:eastAsia="en-ZW"/>
                    </w:rPr>
                  </w:rPrChange>
                </w:rPr>
                <w:t>120.33</w:t>
              </w:r>
            </w:ins>
          </w:p>
        </w:tc>
        <w:tc>
          <w:tcPr>
            <w:tcW w:w="555" w:type="pct"/>
            <w:tcBorders>
              <w:top w:val="nil"/>
              <w:bottom w:val="single" w:sz="4" w:space="0" w:color="auto"/>
            </w:tcBorders>
            <w:noWrap/>
            <w:vAlign w:val="bottom"/>
          </w:tcPr>
          <w:p w14:paraId="1E9E3FD7" w14:textId="1F603F97" w:rsidR="00743470" w:rsidRPr="00743470" w:rsidRDefault="00743470" w:rsidP="00743470">
            <w:pPr>
              <w:spacing w:line="240" w:lineRule="auto"/>
              <w:jc w:val="right"/>
              <w:rPr>
                <w:rFonts w:ascii="Gill Sans MT" w:hAnsi="Gill Sans MT" w:cs="Calibri"/>
                <w:color w:val="000000"/>
                <w:sz w:val="20"/>
                <w:szCs w:val="20"/>
              </w:rPr>
            </w:pPr>
            <w:ins w:id="594" w:author="MKONDIWA, Maxwell (CIMMYT-India)" w:date="2023-07-30T16:04:00Z">
              <w:r w:rsidRPr="00743470">
                <w:rPr>
                  <w:rFonts w:ascii="Gill Sans MT" w:eastAsia="Times New Roman" w:hAnsi="Gill Sans MT" w:cs="Calibri"/>
                  <w:color w:val="000000"/>
                  <w:sz w:val="20"/>
                  <w:szCs w:val="20"/>
                  <w:lang w:eastAsia="en-ZW"/>
                  <w:rPrChange w:id="595" w:author="MKONDIWA, Maxwell (CIMMYT-India)" w:date="2023-08-13T09:16:00Z">
                    <w:rPr>
                      <w:rFonts w:ascii="Calibri" w:eastAsia="Times New Roman" w:hAnsi="Calibri" w:cs="Calibri"/>
                      <w:color w:val="000000"/>
                      <w:lang w:eastAsia="en-ZW"/>
                    </w:rPr>
                  </w:rPrChange>
                </w:rPr>
                <w:t>99.99</w:t>
              </w:r>
            </w:ins>
          </w:p>
        </w:tc>
      </w:tr>
      <w:tr w:rsidR="00743470" w:rsidRPr="00743470"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33CA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0DFEA15" w14:textId="6A166B8B" w:rsidR="00743470" w:rsidRPr="00743470" w:rsidRDefault="00743470" w:rsidP="00743470">
            <w:pPr>
              <w:spacing w:line="240" w:lineRule="auto"/>
              <w:jc w:val="right"/>
              <w:rPr>
                <w:rFonts w:ascii="Gill Sans MT" w:hAnsi="Gill Sans MT" w:cs="Calibri"/>
                <w:color w:val="000000"/>
                <w:sz w:val="20"/>
                <w:szCs w:val="20"/>
              </w:rPr>
            </w:pPr>
            <w:ins w:id="596" w:author="MKONDIWA, Maxwell (CIMMYT-India)" w:date="2023-07-30T16:04:00Z">
              <w:r w:rsidRPr="00743470">
                <w:rPr>
                  <w:rFonts w:ascii="Gill Sans MT" w:eastAsia="Times New Roman" w:hAnsi="Gill Sans MT" w:cs="Calibri"/>
                  <w:color w:val="000000"/>
                  <w:sz w:val="20"/>
                  <w:szCs w:val="20"/>
                  <w:lang w:eastAsia="en-ZW"/>
                  <w:rPrChange w:id="597" w:author="MKONDIWA, Maxwell (CIMMYT-India)" w:date="2023-08-13T09:16:00Z">
                    <w:rPr>
                      <w:rFonts w:ascii="Calibri" w:eastAsia="Times New Roman" w:hAnsi="Calibri" w:cs="Calibri"/>
                      <w:color w:val="000000"/>
                      <w:lang w:eastAsia="en-ZW"/>
                    </w:rPr>
                  </w:rPrChange>
                </w:rPr>
                <w:t>0.02</w:t>
              </w:r>
            </w:ins>
          </w:p>
        </w:tc>
        <w:tc>
          <w:tcPr>
            <w:tcW w:w="555" w:type="pct"/>
            <w:tcBorders>
              <w:top w:val="single" w:sz="4" w:space="0" w:color="auto"/>
            </w:tcBorders>
            <w:noWrap/>
            <w:vAlign w:val="bottom"/>
          </w:tcPr>
          <w:p w14:paraId="2923D0EB" w14:textId="29E4674E" w:rsidR="00743470" w:rsidRPr="00743470" w:rsidRDefault="00743470" w:rsidP="00743470">
            <w:pPr>
              <w:spacing w:line="240" w:lineRule="auto"/>
              <w:jc w:val="right"/>
              <w:rPr>
                <w:rFonts w:ascii="Gill Sans MT" w:hAnsi="Gill Sans MT" w:cs="Calibri"/>
                <w:color w:val="000000"/>
                <w:sz w:val="20"/>
                <w:szCs w:val="20"/>
              </w:rPr>
            </w:pPr>
            <w:ins w:id="598" w:author="MKONDIWA, Maxwell (CIMMYT-India)" w:date="2023-07-30T16:04:00Z">
              <w:r w:rsidRPr="00743470">
                <w:rPr>
                  <w:rFonts w:ascii="Gill Sans MT" w:eastAsia="Times New Roman" w:hAnsi="Gill Sans MT" w:cs="Calibri"/>
                  <w:color w:val="000000"/>
                  <w:sz w:val="20"/>
                  <w:szCs w:val="20"/>
                  <w:lang w:eastAsia="en-ZW"/>
                  <w:rPrChange w:id="599" w:author="MKONDIWA, Maxwell (CIMMYT-India)" w:date="2023-08-13T09:16:00Z">
                    <w:rPr>
                      <w:rFonts w:ascii="Calibri" w:eastAsia="Times New Roman" w:hAnsi="Calibri" w:cs="Calibri"/>
                      <w:color w:val="000000"/>
                      <w:lang w:eastAsia="en-ZW"/>
                    </w:rPr>
                  </w:rPrChange>
                </w:rPr>
                <w:t>0.49</w:t>
              </w:r>
            </w:ins>
          </w:p>
        </w:tc>
        <w:tc>
          <w:tcPr>
            <w:tcW w:w="555" w:type="pct"/>
            <w:tcBorders>
              <w:top w:val="single" w:sz="4" w:space="0" w:color="auto"/>
            </w:tcBorders>
            <w:noWrap/>
            <w:vAlign w:val="bottom"/>
          </w:tcPr>
          <w:p w14:paraId="5E127E12" w14:textId="71083CFD" w:rsidR="00743470" w:rsidRPr="00743470" w:rsidRDefault="00743470" w:rsidP="00743470">
            <w:pPr>
              <w:spacing w:line="240" w:lineRule="auto"/>
              <w:jc w:val="right"/>
              <w:rPr>
                <w:rFonts w:ascii="Gill Sans MT" w:hAnsi="Gill Sans MT" w:cs="Calibri"/>
                <w:color w:val="000000"/>
                <w:sz w:val="20"/>
                <w:szCs w:val="20"/>
              </w:rPr>
            </w:pPr>
            <w:ins w:id="600" w:author="MKONDIWA, Maxwell (CIMMYT-India)" w:date="2023-07-30T16:04:00Z">
              <w:r w:rsidRPr="00743470">
                <w:rPr>
                  <w:rFonts w:ascii="Gill Sans MT" w:eastAsia="Times New Roman" w:hAnsi="Gill Sans MT" w:cs="Calibri"/>
                  <w:color w:val="000000"/>
                  <w:sz w:val="20"/>
                  <w:szCs w:val="20"/>
                  <w:lang w:eastAsia="en-ZW"/>
                  <w:rPrChange w:id="601" w:author="MKONDIWA, Maxwell (CIMMYT-India)" w:date="2023-08-13T09:16:00Z">
                    <w:rPr>
                      <w:rFonts w:ascii="Calibri" w:eastAsia="Times New Roman" w:hAnsi="Calibri" w:cs="Calibri"/>
                      <w:color w:val="000000"/>
                      <w:lang w:eastAsia="en-ZW"/>
                    </w:rPr>
                  </w:rPrChange>
                </w:rPr>
                <w:t>0.37</w:t>
              </w:r>
            </w:ins>
          </w:p>
        </w:tc>
        <w:tc>
          <w:tcPr>
            <w:tcW w:w="555" w:type="pct"/>
            <w:tcBorders>
              <w:top w:val="single" w:sz="4" w:space="0" w:color="auto"/>
            </w:tcBorders>
            <w:noWrap/>
            <w:vAlign w:val="bottom"/>
          </w:tcPr>
          <w:p w14:paraId="067B4E73" w14:textId="2040A89E" w:rsidR="00743470" w:rsidRPr="00743470" w:rsidRDefault="00743470" w:rsidP="00743470">
            <w:pPr>
              <w:spacing w:line="240" w:lineRule="auto"/>
              <w:jc w:val="right"/>
              <w:rPr>
                <w:rFonts w:ascii="Gill Sans MT" w:hAnsi="Gill Sans MT" w:cs="Calibri"/>
                <w:color w:val="000000"/>
                <w:sz w:val="20"/>
                <w:szCs w:val="20"/>
              </w:rPr>
            </w:pPr>
            <w:ins w:id="602" w:author="MKONDIWA, Maxwell (CIMMYT-India)" w:date="2023-07-30T16:04:00Z">
              <w:r w:rsidRPr="00743470">
                <w:rPr>
                  <w:rFonts w:ascii="Gill Sans MT" w:eastAsia="Times New Roman" w:hAnsi="Gill Sans MT" w:cs="Calibri"/>
                  <w:color w:val="000000"/>
                  <w:sz w:val="20"/>
                  <w:szCs w:val="20"/>
                  <w:lang w:eastAsia="en-ZW"/>
                  <w:rPrChange w:id="603" w:author="MKONDIWA, Maxwell (CIMMYT-India)" w:date="2023-08-13T09:16:00Z">
                    <w:rPr>
                      <w:rFonts w:ascii="Calibri" w:eastAsia="Times New Roman" w:hAnsi="Calibri" w:cs="Calibri"/>
                      <w:color w:val="000000"/>
                      <w:lang w:eastAsia="en-ZW"/>
                    </w:rPr>
                  </w:rPrChange>
                </w:rPr>
                <w:t>0.31</w:t>
              </w:r>
            </w:ins>
          </w:p>
        </w:tc>
        <w:tc>
          <w:tcPr>
            <w:tcW w:w="555" w:type="pct"/>
            <w:tcBorders>
              <w:top w:val="single" w:sz="4" w:space="0" w:color="auto"/>
            </w:tcBorders>
            <w:noWrap/>
            <w:vAlign w:val="bottom"/>
          </w:tcPr>
          <w:p w14:paraId="437D3BBD" w14:textId="4496895E" w:rsidR="00743470" w:rsidRPr="00743470" w:rsidRDefault="00743470" w:rsidP="00743470">
            <w:pPr>
              <w:spacing w:line="240" w:lineRule="auto"/>
              <w:jc w:val="right"/>
              <w:rPr>
                <w:rFonts w:ascii="Gill Sans MT" w:hAnsi="Gill Sans MT" w:cs="Calibri"/>
                <w:color w:val="000000"/>
                <w:sz w:val="20"/>
                <w:szCs w:val="20"/>
              </w:rPr>
            </w:pPr>
            <w:ins w:id="604" w:author="MKONDIWA, Maxwell (CIMMYT-India)" w:date="2023-07-30T16:04:00Z">
              <w:r w:rsidRPr="00743470">
                <w:rPr>
                  <w:rFonts w:ascii="Gill Sans MT" w:eastAsia="Times New Roman" w:hAnsi="Gill Sans MT" w:cs="Calibri"/>
                  <w:color w:val="000000"/>
                  <w:sz w:val="20"/>
                  <w:szCs w:val="20"/>
                  <w:lang w:eastAsia="en-ZW"/>
                  <w:rPrChange w:id="605" w:author="MKONDIWA, Maxwell (CIMMYT-India)" w:date="2023-08-13T09:16:00Z">
                    <w:rPr>
                      <w:rFonts w:ascii="Calibri" w:eastAsia="Times New Roman" w:hAnsi="Calibri" w:cs="Calibri"/>
                      <w:color w:val="000000"/>
                      <w:lang w:eastAsia="en-ZW"/>
                    </w:rPr>
                  </w:rPrChange>
                </w:rPr>
                <w:t>0.32</w:t>
              </w:r>
            </w:ins>
          </w:p>
        </w:tc>
        <w:tc>
          <w:tcPr>
            <w:tcW w:w="555" w:type="pct"/>
            <w:tcBorders>
              <w:top w:val="single" w:sz="4" w:space="0" w:color="auto"/>
            </w:tcBorders>
            <w:noWrap/>
            <w:vAlign w:val="bottom"/>
          </w:tcPr>
          <w:p w14:paraId="366990B6" w14:textId="25763A7C" w:rsidR="00743470" w:rsidRPr="00743470" w:rsidRDefault="00743470" w:rsidP="00743470">
            <w:pPr>
              <w:spacing w:line="240" w:lineRule="auto"/>
              <w:jc w:val="right"/>
              <w:rPr>
                <w:rFonts w:ascii="Gill Sans MT" w:hAnsi="Gill Sans MT" w:cs="Calibri"/>
                <w:color w:val="000000"/>
                <w:sz w:val="20"/>
                <w:szCs w:val="20"/>
              </w:rPr>
            </w:pPr>
            <w:ins w:id="606" w:author="MKONDIWA, Maxwell (CIMMYT-India)" w:date="2023-07-30T16:04:00Z">
              <w:r w:rsidRPr="00743470">
                <w:rPr>
                  <w:rFonts w:ascii="Gill Sans MT" w:eastAsia="Times New Roman" w:hAnsi="Gill Sans MT" w:cs="Calibri"/>
                  <w:color w:val="000000"/>
                  <w:sz w:val="20"/>
                  <w:szCs w:val="20"/>
                  <w:lang w:eastAsia="en-ZW"/>
                  <w:rPrChange w:id="607" w:author="MKONDIWA, Maxwell (CIMMYT-India)" w:date="2023-08-13T09:16:00Z">
                    <w:rPr>
                      <w:rFonts w:ascii="Calibri" w:eastAsia="Times New Roman" w:hAnsi="Calibri" w:cs="Calibri"/>
                      <w:color w:val="000000"/>
                      <w:lang w:eastAsia="en-ZW"/>
                    </w:rPr>
                  </w:rPrChange>
                </w:rPr>
                <w:t>0.38</w:t>
              </w:r>
            </w:ins>
          </w:p>
        </w:tc>
      </w:tr>
      <w:tr w:rsidR="00743470" w:rsidRPr="00743470" w14:paraId="40F11023" w14:textId="77777777" w:rsidTr="00DB11CB">
        <w:trPr>
          <w:trHeight w:val="288"/>
          <w:jc w:val="center"/>
        </w:trPr>
        <w:tc>
          <w:tcPr>
            <w:tcW w:w="707" w:type="pct"/>
            <w:vMerge/>
          </w:tcPr>
          <w:p w14:paraId="0371941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74C27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7FA39D0F" w14:textId="14BC425E" w:rsidR="00743470" w:rsidRPr="00743470" w:rsidRDefault="00743470" w:rsidP="00743470">
            <w:pPr>
              <w:spacing w:line="240" w:lineRule="auto"/>
              <w:jc w:val="right"/>
              <w:rPr>
                <w:rFonts w:ascii="Gill Sans MT" w:hAnsi="Gill Sans MT" w:cs="Calibri"/>
                <w:color w:val="000000"/>
                <w:sz w:val="20"/>
                <w:szCs w:val="20"/>
              </w:rPr>
            </w:pPr>
            <w:ins w:id="608" w:author="MKONDIWA, Maxwell (CIMMYT-India)" w:date="2023-07-30T16:04:00Z">
              <w:r w:rsidRPr="00743470">
                <w:rPr>
                  <w:rFonts w:ascii="Gill Sans MT" w:eastAsia="Times New Roman" w:hAnsi="Gill Sans MT" w:cs="Calibri"/>
                  <w:color w:val="000000"/>
                  <w:sz w:val="20"/>
                  <w:szCs w:val="20"/>
                  <w:lang w:eastAsia="en-ZW"/>
                  <w:rPrChange w:id="609" w:author="MKONDIWA, Maxwell (CIMMYT-India)" w:date="2023-08-13T09:16:00Z">
                    <w:rPr>
                      <w:rFonts w:ascii="Calibri" w:eastAsia="Times New Roman" w:hAnsi="Calibri" w:cs="Calibri"/>
                      <w:color w:val="000000"/>
                      <w:lang w:eastAsia="en-ZW"/>
                    </w:rPr>
                  </w:rPrChange>
                </w:rPr>
                <w:t>0.13</w:t>
              </w:r>
            </w:ins>
          </w:p>
        </w:tc>
        <w:tc>
          <w:tcPr>
            <w:tcW w:w="555" w:type="pct"/>
            <w:noWrap/>
            <w:vAlign w:val="bottom"/>
          </w:tcPr>
          <w:p w14:paraId="42CD47FA" w14:textId="746CF2AF" w:rsidR="00743470" w:rsidRPr="00743470" w:rsidRDefault="00743470" w:rsidP="00743470">
            <w:pPr>
              <w:spacing w:line="240" w:lineRule="auto"/>
              <w:jc w:val="right"/>
              <w:rPr>
                <w:rFonts w:ascii="Gill Sans MT" w:hAnsi="Gill Sans MT" w:cs="Calibri"/>
                <w:color w:val="000000"/>
                <w:sz w:val="20"/>
                <w:szCs w:val="20"/>
              </w:rPr>
            </w:pPr>
            <w:ins w:id="610" w:author="MKONDIWA, Maxwell (CIMMYT-India)" w:date="2023-07-30T16:04:00Z">
              <w:r w:rsidRPr="00743470">
                <w:rPr>
                  <w:rFonts w:ascii="Gill Sans MT" w:eastAsia="Times New Roman" w:hAnsi="Gill Sans MT" w:cs="Calibri"/>
                  <w:color w:val="000000"/>
                  <w:sz w:val="20"/>
                  <w:szCs w:val="20"/>
                  <w:lang w:eastAsia="en-ZW"/>
                  <w:rPrChange w:id="611" w:author="MKONDIWA, Maxwell (CIMMYT-India)" w:date="2023-08-13T09:16:00Z">
                    <w:rPr>
                      <w:rFonts w:ascii="Calibri" w:eastAsia="Times New Roman" w:hAnsi="Calibri" w:cs="Calibri"/>
                      <w:color w:val="000000"/>
                      <w:lang w:eastAsia="en-ZW"/>
                    </w:rPr>
                  </w:rPrChange>
                </w:rPr>
                <w:t>0.37</w:t>
              </w:r>
            </w:ins>
          </w:p>
        </w:tc>
        <w:tc>
          <w:tcPr>
            <w:tcW w:w="555" w:type="pct"/>
            <w:noWrap/>
            <w:vAlign w:val="bottom"/>
          </w:tcPr>
          <w:p w14:paraId="584F21A7" w14:textId="313C993B" w:rsidR="00743470" w:rsidRPr="00743470" w:rsidRDefault="00743470" w:rsidP="00743470">
            <w:pPr>
              <w:spacing w:line="240" w:lineRule="auto"/>
              <w:jc w:val="right"/>
              <w:rPr>
                <w:rFonts w:ascii="Gill Sans MT" w:hAnsi="Gill Sans MT" w:cs="Calibri"/>
                <w:color w:val="000000"/>
                <w:sz w:val="20"/>
                <w:szCs w:val="20"/>
              </w:rPr>
            </w:pPr>
            <w:ins w:id="612" w:author="MKONDIWA, Maxwell (CIMMYT-India)" w:date="2023-07-30T16:04:00Z">
              <w:r w:rsidRPr="00743470">
                <w:rPr>
                  <w:rFonts w:ascii="Gill Sans MT" w:eastAsia="Times New Roman" w:hAnsi="Gill Sans MT" w:cs="Calibri"/>
                  <w:color w:val="000000"/>
                  <w:sz w:val="20"/>
                  <w:szCs w:val="20"/>
                  <w:lang w:eastAsia="en-ZW"/>
                  <w:rPrChange w:id="613" w:author="MKONDIWA, Maxwell (CIMMYT-India)" w:date="2023-08-13T09:16:00Z">
                    <w:rPr>
                      <w:rFonts w:ascii="Calibri" w:eastAsia="Times New Roman" w:hAnsi="Calibri" w:cs="Calibri"/>
                      <w:color w:val="000000"/>
                      <w:lang w:eastAsia="en-ZW"/>
                    </w:rPr>
                  </w:rPrChange>
                </w:rPr>
                <w:t>0.18</w:t>
              </w:r>
            </w:ins>
          </w:p>
        </w:tc>
        <w:tc>
          <w:tcPr>
            <w:tcW w:w="555" w:type="pct"/>
            <w:noWrap/>
            <w:vAlign w:val="bottom"/>
          </w:tcPr>
          <w:p w14:paraId="6ECAE9B8" w14:textId="34DC3338" w:rsidR="00743470" w:rsidRPr="00743470" w:rsidRDefault="00743470" w:rsidP="00743470">
            <w:pPr>
              <w:spacing w:line="240" w:lineRule="auto"/>
              <w:jc w:val="right"/>
              <w:rPr>
                <w:rFonts w:ascii="Gill Sans MT" w:hAnsi="Gill Sans MT" w:cs="Calibri"/>
                <w:color w:val="000000"/>
                <w:sz w:val="20"/>
                <w:szCs w:val="20"/>
              </w:rPr>
            </w:pPr>
            <w:ins w:id="614" w:author="MKONDIWA, Maxwell (CIMMYT-India)" w:date="2023-07-30T16:04:00Z">
              <w:r w:rsidRPr="00743470">
                <w:rPr>
                  <w:rFonts w:ascii="Gill Sans MT" w:eastAsia="Times New Roman" w:hAnsi="Gill Sans MT" w:cs="Calibri"/>
                  <w:color w:val="000000"/>
                  <w:sz w:val="20"/>
                  <w:szCs w:val="20"/>
                  <w:lang w:eastAsia="en-ZW"/>
                  <w:rPrChange w:id="615" w:author="MKONDIWA, Maxwell (CIMMYT-India)" w:date="2023-08-13T09:16:00Z">
                    <w:rPr>
                      <w:rFonts w:ascii="Calibri" w:eastAsia="Times New Roman" w:hAnsi="Calibri" w:cs="Calibri"/>
                      <w:color w:val="000000"/>
                      <w:lang w:eastAsia="en-ZW"/>
                    </w:rPr>
                  </w:rPrChange>
                </w:rPr>
                <w:t>0.21</w:t>
              </w:r>
            </w:ins>
          </w:p>
        </w:tc>
        <w:tc>
          <w:tcPr>
            <w:tcW w:w="555" w:type="pct"/>
            <w:noWrap/>
            <w:vAlign w:val="bottom"/>
          </w:tcPr>
          <w:p w14:paraId="797520D1" w14:textId="34DB982A" w:rsidR="00743470" w:rsidRPr="00743470" w:rsidRDefault="00743470" w:rsidP="00743470">
            <w:pPr>
              <w:spacing w:line="240" w:lineRule="auto"/>
              <w:jc w:val="right"/>
              <w:rPr>
                <w:rFonts w:ascii="Gill Sans MT" w:hAnsi="Gill Sans MT" w:cs="Calibri"/>
                <w:color w:val="000000"/>
                <w:sz w:val="20"/>
                <w:szCs w:val="20"/>
              </w:rPr>
            </w:pPr>
            <w:ins w:id="616" w:author="MKONDIWA, Maxwell (CIMMYT-India)" w:date="2023-07-30T16:04:00Z">
              <w:r w:rsidRPr="00743470">
                <w:rPr>
                  <w:rFonts w:ascii="Gill Sans MT" w:eastAsia="Times New Roman" w:hAnsi="Gill Sans MT" w:cs="Calibri"/>
                  <w:color w:val="000000"/>
                  <w:sz w:val="20"/>
                  <w:szCs w:val="20"/>
                  <w:lang w:eastAsia="en-ZW"/>
                  <w:rPrChange w:id="617" w:author="MKONDIWA, Maxwell (CIMMYT-India)" w:date="2023-08-13T09:16:00Z">
                    <w:rPr>
                      <w:rFonts w:ascii="Calibri" w:eastAsia="Times New Roman" w:hAnsi="Calibri" w:cs="Calibri"/>
                      <w:color w:val="000000"/>
                      <w:lang w:eastAsia="en-ZW"/>
                    </w:rPr>
                  </w:rPrChange>
                </w:rPr>
                <w:t>0.48</w:t>
              </w:r>
            </w:ins>
          </w:p>
        </w:tc>
        <w:tc>
          <w:tcPr>
            <w:tcW w:w="555" w:type="pct"/>
            <w:noWrap/>
            <w:vAlign w:val="bottom"/>
          </w:tcPr>
          <w:p w14:paraId="1D78DE33" w14:textId="5172CAC0" w:rsidR="00743470" w:rsidRPr="00743470" w:rsidRDefault="00743470" w:rsidP="00743470">
            <w:pPr>
              <w:spacing w:line="240" w:lineRule="auto"/>
              <w:jc w:val="right"/>
              <w:rPr>
                <w:rFonts w:ascii="Gill Sans MT" w:hAnsi="Gill Sans MT" w:cs="Calibri"/>
                <w:color w:val="000000"/>
                <w:sz w:val="20"/>
                <w:szCs w:val="20"/>
              </w:rPr>
            </w:pPr>
            <w:ins w:id="618" w:author="MKONDIWA, Maxwell (CIMMYT-India)" w:date="2023-07-30T16:04:00Z">
              <w:r w:rsidRPr="00743470">
                <w:rPr>
                  <w:rFonts w:ascii="Gill Sans MT" w:eastAsia="Times New Roman" w:hAnsi="Gill Sans MT" w:cs="Calibri"/>
                  <w:color w:val="000000"/>
                  <w:sz w:val="20"/>
                  <w:szCs w:val="20"/>
                  <w:lang w:eastAsia="en-ZW"/>
                  <w:rPrChange w:id="619" w:author="MKONDIWA, Maxwell (CIMMYT-India)" w:date="2023-08-13T09:16:00Z">
                    <w:rPr>
                      <w:rFonts w:ascii="Calibri" w:eastAsia="Times New Roman" w:hAnsi="Calibri" w:cs="Calibri"/>
                      <w:color w:val="000000"/>
                      <w:lang w:eastAsia="en-ZW"/>
                    </w:rPr>
                  </w:rPrChange>
                </w:rPr>
                <w:t>0.35</w:t>
              </w:r>
            </w:ins>
          </w:p>
        </w:tc>
      </w:tr>
      <w:tr w:rsidR="00743470" w:rsidRPr="00743470" w14:paraId="7F44DE3C" w14:textId="77777777" w:rsidTr="00DB11CB">
        <w:trPr>
          <w:trHeight w:val="288"/>
          <w:jc w:val="center"/>
        </w:trPr>
        <w:tc>
          <w:tcPr>
            <w:tcW w:w="707" w:type="pct"/>
            <w:vMerge/>
          </w:tcPr>
          <w:p w14:paraId="7B04DEB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4E1D23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6649CAC3" w14:textId="1226EC9D" w:rsidR="00743470" w:rsidRPr="00743470" w:rsidRDefault="00743470" w:rsidP="00743470">
            <w:pPr>
              <w:spacing w:line="240" w:lineRule="auto"/>
              <w:jc w:val="right"/>
              <w:rPr>
                <w:rFonts w:ascii="Gill Sans MT" w:hAnsi="Gill Sans MT" w:cs="Calibri"/>
                <w:color w:val="000000"/>
                <w:sz w:val="20"/>
                <w:szCs w:val="20"/>
              </w:rPr>
            </w:pPr>
            <w:ins w:id="620" w:author="MKONDIWA, Maxwell (CIMMYT-India)" w:date="2023-07-30T16:04:00Z">
              <w:r w:rsidRPr="00743470">
                <w:rPr>
                  <w:rFonts w:ascii="Gill Sans MT" w:eastAsia="Times New Roman" w:hAnsi="Gill Sans MT" w:cs="Calibri"/>
                  <w:color w:val="000000"/>
                  <w:sz w:val="20"/>
                  <w:szCs w:val="20"/>
                  <w:lang w:eastAsia="en-ZW"/>
                  <w:rPrChange w:id="621" w:author="MKONDIWA, Maxwell (CIMMYT-India)" w:date="2023-08-13T09:16:00Z">
                    <w:rPr>
                      <w:rFonts w:ascii="Calibri" w:eastAsia="Times New Roman" w:hAnsi="Calibri" w:cs="Calibri"/>
                      <w:color w:val="000000"/>
                      <w:lang w:eastAsia="en-ZW"/>
                    </w:rPr>
                  </w:rPrChange>
                </w:rPr>
                <w:t>0.85</w:t>
              </w:r>
            </w:ins>
          </w:p>
        </w:tc>
        <w:tc>
          <w:tcPr>
            <w:tcW w:w="555" w:type="pct"/>
            <w:noWrap/>
            <w:vAlign w:val="bottom"/>
          </w:tcPr>
          <w:p w14:paraId="37F48BAF" w14:textId="6899D24B" w:rsidR="00743470" w:rsidRPr="00743470" w:rsidRDefault="00743470" w:rsidP="00743470">
            <w:pPr>
              <w:spacing w:line="240" w:lineRule="auto"/>
              <w:jc w:val="right"/>
              <w:rPr>
                <w:rFonts w:ascii="Gill Sans MT" w:hAnsi="Gill Sans MT" w:cs="Calibri"/>
                <w:color w:val="000000"/>
                <w:sz w:val="20"/>
                <w:szCs w:val="20"/>
              </w:rPr>
            </w:pPr>
            <w:ins w:id="622" w:author="MKONDIWA, Maxwell (CIMMYT-India)" w:date="2023-07-30T16:04:00Z">
              <w:r w:rsidRPr="00743470">
                <w:rPr>
                  <w:rFonts w:ascii="Gill Sans MT" w:eastAsia="Times New Roman" w:hAnsi="Gill Sans MT" w:cs="Calibri"/>
                  <w:color w:val="000000"/>
                  <w:sz w:val="20"/>
                  <w:szCs w:val="20"/>
                  <w:lang w:eastAsia="en-ZW"/>
                  <w:rPrChange w:id="623" w:author="MKONDIWA, Maxwell (CIMMYT-India)" w:date="2023-08-13T09:16:00Z">
                    <w:rPr>
                      <w:rFonts w:ascii="Calibri" w:eastAsia="Times New Roman" w:hAnsi="Calibri" w:cs="Calibri"/>
                      <w:color w:val="000000"/>
                      <w:lang w:eastAsia="en-ZW"/>
                    </w:rPr>
                  </w:rPrChange>
                </w:rPr>
                <w:t>0.14</w:t>
              </w:r>
            </w:ins>
          </w:p>
        </w:tc>
        <w:tc>
          <w:tcPr>
            <w:tcW w:w="555" w:type="pct"/>
            <w:noWrap/>
            <w:vAlign w:val="bottom"/>
          </w:tcPr>
          <w:p w14:paraId="3B9F812E" w14:textId="69EFA247" w:rsidR="00743470" w:rsidRPr="00743470" w:rsidRDefault="00743470" w:rsidP="00743470">
            <w:pPr>
              <w:spacing w:line="240" w:lineRule="auto"/>
              <w:jc w:val="right"/>
              <w:rPr>
                <w:rFonts w:ascii="Gill Sans MT" w:hAnsi="Gill Sans MT" w:cs="Calibri"/>
                <w:color w:val="000000"/>
                <w:sz w:val="20"/>
                <w:szCs w:val="20"/>
              </w:rPr>
            </w:pPr>
            <w:ins w:id="624" w:author="MKONDIWA, Maxwell (CIMMYT-India)" w:date="2023-07-30T16:04:00Z">
              <w:r w:rsidRPr="00743470">
                <w:rPr>
                  <w:rFonts w:ascii="Gill Sans MT" w:eastAsia="Times New Roman" w:hAnsi="Gill Sans MT" w:cs="Calibri"/>
                  <w:color w:val="000000"/>
                  <w:sz w:val="20"/>
                  <w:szCs w:val="20"/>
                  <w:lang w:eastAsia="en-ZW"/>
                  <w:rPrChange w:id="625" w:author="MKONDIWA, Maxwell (CIMMYT-India)" w:date="2023-08-13T09:16:00Z">
                    <w:rPr>
                      <w:rFonts w:ascii="Calibri" w:eastAsia="Times New Roman" w:hAnsi="Calibri" w:cs="Calibri"/>
                      <w:color w:val="000000"/>
                      <w:lang w:eastAsia="en-ZW"/>
                    </w:rPr>
                  </w:rPrChange>
                </w:rPr>
                <w:t>0.45</w:t>
              </w:r>
            </w:ins>
          </w:p>
        </w:tc>
        <w:tc>
          <w:tcPr>
            <w:tcW w:w="555" w:type="pct"/>
            <w:noWrap/>
            <w:vAlign w:val="bottom"/>
          </w:tcPr>
          <w:p w14:paraId="712B9BEC" w14:textId="65E1A92D" w:rsidR="00743470" w:rsidRPr="00743470" w:rsidRDefault="00743470" w:rsidP="00743470">
            <w:pPr>
              <w:spacing w:line="240" w:lineRule="auto"/>
              <w:jc w:val="right"/>
              <w:rPr>
                <w:rFonts w:ascii="Gill Sans MT" w:hAnsi="Gill Sans MT" w:cs="Calibri"/>
                <w:color w:val="000000"/>
                <w:sz w:val="20"/>
                <w:szCs w:val="20"/>
              </w:rPr>
            </w:pPr>
            <w:ins w:id="626" w:author="MKONDIWA, Maxwell (CIMMYT-India)" w:date="2023-07-30T16:04:00Z">
              <w:r w:rsidRPr="00743470">
                <w:rPr>
                  <w:rFonts w:ascii="Gill Sans MT" w:eastAsia="Times New Roman" w:hAnsi="Gill Sans MT" w:cs="Calibri"/>
                  <w:color w:val="000000"/>
                  <w:sz w:val="20"/>
                  <w:szCs w:val="20"/>
                  <w:lang w:eastAsia="en-ZW"/>
                  <w:rPrChange w:id="627" w:author="MKONDIWA, Maxwell (CIMMYT-India)" w:date="2023-08-13T09:16:00Z">
                    <w:rPr>
                      <w:rFonts w:ascii="Calibri" w:eastAsia="Times New Roman" w:hAnsi="Calibri" w:cs="Calibri"/>
                      <w:color w:val="000000"/>
                      <w:lang w:eastAsia="en-ZW"/>
                    </w:rPr>
                  </w:rPrChange>
                </w:rPr>
                <w:t>0.48</w:t>
              </w:r>
            </w:ins>
          </w:p>
        </w:tc>
        <w:tc>
          <w:tcPr>
            <w:tcW w:w="555" w:type="pct"/>
            <w:noWrap/>
            <w:vAlign w:val="bottom"/>
          </w:tcPr>
          <w:p w14:paraId="3109A140" w14:textId="0AF991FD" w:rsidR="00743470" w:rsidRPr="00743470" w:rsidRDefault="00743470" w:rsidP="00743470">
            <w:pPr>
              <w:spacing w:line="240" w:lineRule="auto"/>
              <w:jc w:val="right"/>
              <w:rPr>
                <w:rFonts w:ascii="Gill Sans MT" w:hAnsi="Gill Sans MT" w:cs="Calibri"/>
                <w:color w:val="000000"/>
                <w:sz w:val="20"/>
                <w:szCs w:val="20"/>
              </w:rPr>
            </w:pPr>
            <w:ins w:id="628" w:author="MKONDIWA, Maxwell (CIMMYT-India)" w:date="2023-07-30T16:04:00Z">
              <w:r w:rsidRPr="00743470">
                <w:rPr>
                  <w:rFonts w:ascii="Gill Sans MT" w:eastAsia="Times New Roman" w:hAnsi="Gill Sans MT" w:cs="Calibri"/>
                  <w:color w:val="000000"/>
                  <w:sz w:val="20"/>
                  <w:szCs w:val="20"/>
                  <w:lang w:eastAsia="en-ZW"/>
                  <w:rPrChange w:id="629" w:author="MKONDIWA, Maxwell (CIMMYT-India)" w:date="2023-08-13T09:16:00Z">
                    <w:rPr>
                      <w:rFonts w:ascii="Calibri" w:eastAsia="Times New Roman" w:hAnsi="Calibri" w:cs="Calibri"/>
                      <w:color w:val="000000"/>
                      <w:lang w:eastAsia="en-ZW"/>
                    </w:rPr>
                  </w:rPrChange>
                </w:rPr>
                <w:t>0.21</w:t>
              </w:r>
            </w:ins>
          </w:p>
        </w:tc>
        <w:tc>
          <w:tcPr>
            <w:tcW w:w="555" w:type="pct"/>
            <w:noWrap/>
            <w:vAlign w:val="bottom"/>
          </w:tcPr>
          <w:p w14:paraId="597BD91C" w14:textId="0E75F680" w:rsidR="00743470" w:rsidRPr="00743470" w:rsidRDefault="00743470" w:rsidP="00743470">
            <w:pPr>
              <w:spacing w:line="240" w:lineRule="auto"/>
              <w:jc w:val="right"/>
              <w:rPr>
                <w:rFonts w:ascii="Gill Sans MT" w:hAnsi="Gill Sans MT" w:cs="Calibri"/>
                <w:color w:val="000000"/>
                <w:sz w:val="20"/>
                <w:szCs w:val="20"/>
              </w:rPr>
            </w:pPr>
            <w:ins w:id="630" w:author="MKONDIWA, Maxwell (CIMMYT-India)" w:date="2023-07-30T16:04:00Z">
              <w:r w:rsidRPr="00743470">
                <w:rPr>
                  <w:rFonts w:ascii="Gill Sans MT" w:eastAsia="Times New Roman" w:hAnsi="Gill Sans MT" w:cs="Calibri"/>
                  <w:color w:val="000000"/>
                  <w:sz w:val="20"/>
                  <w:szCs w:val="20"/>
                  <w:lang w:eastAsia="en-ZW"/>
                  <w:rPrChange w:id="631" w:author="MKONDIWA, Maxwell (CIMMYT-India)" w:date="2023-08-13T09:16:00Z">
                    <w:rPr>
                      <w:rFonts w:ascii="Calibri" w:eastAsia="Times New Roman" w:hAnsi="Calibri" w:cs="Calibri"/>
                      <w:color w:val="000000"/>
                      <w:lang w:eastAsia="en-ZW"/>
                    </w:rPr>
                  </w:rPrChange>
                </w:rPr>
                <w:t>0.27</w:t>
              </w:r>
            </w:ins>
          </w:p>
        </w:tc>
      </w:tr>
      <w:tr w:rsidR="00743470" w:rsidRPr="00743470" w14:paraId="6D061A8C" w14:textId="77777777" w:rsidTr="00DB11CB">
        <w:trPr>
          <w:trHeight w:val="288"/>
          <w:jc w:val="center"/>
        </w:trPr>
        <w:tc>
          <w:tcPr>
            <w:tcW w:w="707" w:type="pct"/>
            <w:vMerge/>
          </w:tcPr>
          <w:p w14:paraId="100EA68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1D18215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41C44107" w14:textId="2CED658B" w:rsidR="00743470" w:rsidRPr="00743470" w:rsidRDefault="00743470" w:rsidP="00743470">
            <w:pPr>
              <w:spacing w:line="240" w:lineRule="auto"/>
              <w:jc w:val="right"/>
              <w:rPr>
                <w:rFonts w:ascii="Gill Sans MT" w:hAnsi="Gill Sans MT" w:cs="Calibri"/>
                <w:color w:val="000000"/>
                <w:sz w:val="20"/>
                <w:szCs w:val="20"/>
              </w:rPr>
            </w:pPr>
            <w:ins w:id="632" w:author="MKONDIWA, Maxwell (CIMMYT-India)" w:date="2023-07-30T16:04:00Z">
              <w:r w:rsidRPr="00743470">
                <w:rPr>
                  <w:rFonts w:ascii="Gill Sans MT" w:eastAsia="Times New Roman" w:hAnsi="Gill Sans MT" w:cs="Calibri"/>
                  <w:color w:val="000000"/>
                  <w:sz w:val="20"/>
                  <w:szCs w:val="20"/>
                  <w:lang w:eastAsia="en-ZW"/>
                  <w:rPrChange w:id="633"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20FF8063" w14:textId="5B6434CF" w:rsidR="00743470" w:rsidRPr="00743470" w:rsidRDefault="00743470" w:rsidP="00743470">
            <w:pPr>
              <w:spacing w:line="240" w:lineRule="auto"/>
              <w:jc w:val="right"/>
              <w:rPr>
                <w:rFonts w:ascii="Gill Sans MT" w:hAnsi="Gill Sans MT" w:cs="Calibri"/>
                <w:color w:val="000000"/>
                <w:sz w:val="20"/>
                <w:szCs w:val="20"/>
              </w:rPr>
            </w:pPr>
            <w:ins w:id="634" w:author="MKONDIWA, Maxwell (CIMMYT-India)" w:date="2023-07-30T16:04:00Z">
              <w:r w:rsidRPr="00743470">
                <w:rPr>
                  <w:rFonts w:ascii="Gill Sans MT" w:eastAsia="Times New Roman" w:hAnsi="Gill Sans MT" w:cs="Calibri"/>
                  <w:color w:val="000000"/>
                  <w:sz w:val="20"/>
                  <w:szCs w:val="20"/>
                  <w:lang w:eastAsia="en-ZW"/>
                  <w:rPrChange w:id="635"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04ED1D73" w14:textId="0784CD26" w:rsidR="00743470" w:rsidRPr="00743470" w:rsidRDefault="00743470" w:rsidP="00743470">
            <w:pPr>
              <w:spacing w:line="240" w:lineRule="auto"/>
              <w:jc w:val="right"/>
              <w:rPr>
                <w:rFonts w:ascii="Gill Sans MT" w:hAnsi="Gill Sans MT" w:cs="Calibri"/>
                <w:color w:val="000000"/>
                <w:sz w:val="20"/>
                <w:szCs w:val="20"/>
              </w:rPr>
            </w:pPr>
            <w:ins w:id="636" w:author="MKONDIWA, Maxwell (CIMMYT-India)" w:date="2023-07-30T16:04:00Z">
              <w:r w:rsidRPr="00743470">
                <w:rPr>
                  <w:rFonts w:ascii="Gill Sans MT" w:eastAsia="Times New Roman" w:hAnsi="Gill Sans MT" w:cs="Calibri"/>
                  <w:color w:val="000000"/>
                  <w:sz w:val="20"/>
                  <w:szCs w:val="20"/>
                  <w:lang w:eastAsia="en-ZW"/>
                  <w:rPrChange w:id="637"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178F8332" w14:textId="13DAA561" w:rsidR="00743470" w:rsidRPr="00743470" w:rsidRDefault="00743470" w:rsidP="00743470">
            <w:pPr>
              <w:spacing w:line="240" w:lineRule="auto"/>
              <w:jc w:val="right"/>
              <w:rPr>
                <w:rFonts w:ascii="Gill Sans MT" w:hAnsi="Gill Sans MT" w:cs="Calibri"/>
                <w:color w:val="000000"/>
                <w:sz w:val="20"/>
                <w:szCs w:val="20"/>
              </w:rPr>
            </w:pPr>
            <w:ins w:id="638" w:author="MKONDIWA, Maxwell (CIMMYT-India)" w:date="2023-07-30T16:04:00Z">
              <w:r w:rsidRPr="00743470">
                <w:rPr>
                  <w:rFonts w:ascii="Gill Sans MT" w:eastAsia="Times New Roman" w:hAnsi="Gill Sans MT" w:cs="Calibri"/>
                  <w:color w:val="000000"/>
                  <w:sz w:val="20"/>
                  <w:szCs w:val="20"/>
                  <w:lang w:eastAsia="en-ZW"/>
                  <w:rPrChange w:id="639"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77A8D467" w14:textId="1E7CBF9E" w:rsidR="00743470" w:rsidRPr="00743470" w:rsidRDefault="00743470" w:rsidP="00743470">
            <w:pPr>
              <w:spacing w:line="240" w:lineRule="auto"/>
              <w:jc w:val="right"/>
              <w:rPr>
                <w:rFonts w:ascii="Gill Sans MT" w:hAnsi="Gill Sans MT" w:cs="Calibri"/>
                <w:color w:val="000000"/>
                <w:sz w:val="20"/>
                <w:szCs w:val="20"/>
              </w:rPr>
            </w:pPr>
            <w:ins w:id="640" w:author="MKONDIWA, Maxwell (CIMMYT-India)" w:date="2023-07-30T16:04:00Z">
              <w:r w:rsidRPr="00743470">
                <w:rPr>
                  <w:rFonts w:ascii="Gill Sans MT" w:eastAsia="Times New Roman" w:hAnsi="Gill Sans MT" w:cs="Calibri"/>
                  <w:color w:val="000000"/>
                  <w:sz w:val="20"/>
                  <w:szCs w:val="20"/>
                  <w:lang w:eastAsia="en-ZW"/>
                  <w:rPrChange w:id="641"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22E958F3" w14:textId="6A1E1D13" w:rsidR="00743470" w:rsidRPr="00743470" w:rsidRDefault="00743470" w:rsidP="00743470">
            <w:pPr>
              <w:spacing w:line="240" w:lineRule="auto"/>
              <w:jc w:val="right"/>
              <w:rPr>
                <w:rFonts w:ascii="Gill Sans MT" w:hAnsi="Gill Sans MT" w:cs="Calibri"/>
                <w:color w:val="000000"/>
                <w:sz w:val="20"/>
                <w:szCs w:val="20"/>
              </w:rPr>
            </w:pPr>
            <w:ins w:id="642" w:author="MKONDIWA, Maxwell (CIMMYT-India)" w:date="2023-07-30T16:04:00Z">
              <w:r w:rsidRPr="00743470">
                <w:rPr>
                  <w:rFonts w:ascii="Gill Sans MT" w:eastAsia="Times New Roman" w:hAnsi="Gill Sans MT" w:cs="Calibri"/>
                  <w:color w:val="000000"/>
                  <w:sz w:val="20"/>
                  <w:szCs w:val="20"/>
                  <w:lang w:eastAsia="en-ZW"/>
                  <w:rPrChange w:id="643" w:author="MKONDIWA, Maxwell (CIMMYT-India)" w:date="2023-08-13T09:16:00Z">
                    <w:rPr>
                      <w:rFonts w:ascii="Calibri" w:eastAsia="Times New Roman" w:hAnsi="Calibri" w:cs="Calibri"/>
                      <w:color w:val="000000"/>
                      <w:lang w:eastAsia="en-ZW"/>
                    </w:rPr>
                  </w:rPrChange>
                </w:rPr>
                <w:t>17420.00</w:t>
              </w:r>
            </w:ins>
          </w:p>
        </w:tc>
      </w:tr>
    </w:tbl>
    <w:p w14:paraId="08A92EE2" w14:textId="77777777" w:rsidR="006E10CE" w:rsidRDefault="006E10CE" w:rsidP="009639B7"/>
    <w:p w14:paraId="6E15D59F" w14:textId="77777777" w:rsidR="00743470" w:rsidRDefault="00743470" w:rsidP="009639B7"/>
    <w:p w14:paraId="7B3CDAF3" w14:textId="77777777" w:rsidR="00743470" w:rsidRDefault="00743470" w:rsidP="009639B7"/>
    <w:p w14:paraId="4A8F7260" w14:textId="09A3950B" w:rsidR="00743470" w:rsidRDefault="004E01C4" w:rsidP="009639B7">
      <w:r>
        <w:rPr>
          <w:noProof/>
        </w:rPr>
        <w:lastRenderedPageBreak/>
        <w:drawing>
          <wp:inline distT="0" distB="0" distL="0" distR="0" wp14:anchorId="6A65BFCF" wp14:editId="224265A0">
            <wp:extent cx="5409952" cy="7538484"/>
            <wp:effectExtent l="0" t="0" r="635" b="5715"/>
            <wp:docPr id="225861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3FBE4BB6" w:rsidR="00743470" w:rsidRDefault="00743470" w:rsidP="009639B7">
      <w:r>
        <w:t>Figure</w:t>
      </w:r>
      <w:r w:rsidR="000A676C">
        <w:t xml:space="preserve"> 6</w:t>
      </w:r>
      <w:r>
        <w:t>:</w:t>
      </w:r>
      <w:r w:rsidR="000A676C">
        <w:t xml:space="preserve"> </w:t>
      </w:r>
      <w:r w:rsidR="000A676C" w:rsidRPr="00363213">
        <w:rPr>
          <w:rFonts w:ascii="Gill Sans MT" w:hAnsi="Gill Sans MT"/>
        </w:rPr>
        <w:t xml:space="preserve">Spatial distribution of </w:t>
      </w:r>
      <w:r w:rsidR="000A676C">
        <w:rPr>
          <w:rFonts w:ascii="Gill Sans MT" w:hAnsi="Gill Sans MT"/>
        </w:rPr>
        <w:t>partial</w:t>
      </w:r>
      <w:r w:rsidR="006E7EB4">
        <w:rPr>
          <w:rFonts w:ascii="Gill Sans MT" w:hAnsi="Gill Sans MT"/>
        </w:rPr>
        <w:t xml:space="preserve"> profit</w:t>
      </w:r>
      <w:r w:rsidR="000A676C">
        <w:rPr>
          <w:rFonts w:ascii="Gill Sans MT" w:hAnsi="Gill Sans MT"/>
        </w:rPr>
        <w:t xml:space="preserve"> </w:t>
      </w:r>
      <w:r w:rsidR="000A676C" w:rsidRPr="00363213">
        <w:rPr>
          <w:rFonts w:ascii="Gill Sans MT" w:hAnsi="Gill Sans MT"/>
        </w:rPr>
        <w:t>WTP (where to target the scenarios)</w:t>
      </w:r>
      <w:r>
        <w:t xml:space="preserve"> </w:t>
      </w:r>
    </w:p>
    <w:p w14:paraId="533A569B" w14:textId="77777777" w:rsidR="006E10CE" w:rsidRPr="009639B7" w:rsidRDefault="006E10CE" w:rsidP="009639B7">
      <w:pPr>
        <w:rPr>
          <w:ins w:id="644" w:author="Maxwell Mkondiwa" w:date="2023-06-14T10:14:00Z"/>
        </w:rPr>
      </w:pPr>
    </w:p>
    <w:p w14:paraId="711C450E" w14:textId="575F97E5" w:rsidR="0099369D" w:rsidDel="001D092A" w:rsidRDefault="0099369D">
      <w:pPr>
        <w:pStyle w:val="Heading2"/>
        <w:rPr>
          <w:ins w:id="645" w:author="Maxwell Mkondiwa" w:date="2023-06-14T10:14:00Z"/>
          <w:del w:id="646" w:author="MKONDIWA, Maxwell (CIMMYT-India)" w:date="2023-07-26T14:52:00Z"/>
        </w:rPr>
        <w:pPrChange w:id="647" w:author="MKONDIWA, Maxwell (CIMMYT-India)" w:date="2023-07-30T16:18:00Z">
          <w:pPr/>
        </w:pPrChange>
      </w:pPr>
    </w:p>
    <w:p w14:paraId="6214D092" w14:textId="347F5F94" w:rsidR="003205C6" w:rsidRPr="003205C6" w:rsidDel="00C613AD" w:rsidRDefault="0099369D">
      <w:pPr>
        <w:rPr>
          <w:ins w:id="648" w:author="Maxwell Mkondiwa" w:date="2023-06-14T10:14:00Z"/>
          <w:del w:id="649" w:author="MKONDIWA, Maxwell (CIMMYT-India)" w:date="2023-08-12T23:02:00Z"/>
        </w:rPr>
        <w:pPrChange w:id="650" w:author="MKONDIWA, Maxwell (CIMMYT-India)" w:date="2023-07-22T12:26:00Z">
          <w:pPr>
            <w:pStyle w:val="Heading2"/>
          </w:pPr>
        </w:pPrChange>
      </w:pPr>
      <w:ins w:id="651" w:author="Maxwell Mkondiwa" w:date="2023-06-14T10:14:00Z">
        <w:del w:id="652" w:author="MKONDIWA, Maxwell (CIMMYT-India)" w:date="2023-08-12T23:02:00Z">
          <w:r w:rsidDel="00C613AD">
            <w:delText>3.4.</w:delText>
          </w:r>
        </w:del>
        <w:del w:id="653" w:author="MKONDIWA, Maxwell (CIMMYT-India)" w:date="2023-07-26T14:17:00Z">
          <w:r w:rsidDel="002343BB">
            <w:delText xml:space="preserve"> </w:delText>
          </w:r>
        </w:del>
        <w:del w:id="654" w:author="MKONDIWA, Maxwell (CIMMYT-India)" w:date="2023-08-12T23:02:00Z">
          <w:r w:rsidDel="00C613AD">
            <w:delText>Indo-Gangetic Plains</w:delText>
          </w:r>
        </w:del>
      </w:ins>
    </w:p>
    <w:p w14:paraId="77DED3FC" w14:textId="30913327" w:rsidR="00DD7095" w:rsidRPr="0099369D" w:rsidDel="00B374C9" w:rsidRDefault="00DD7095" w:rsidP="0099369D">
      <w:pPr>
        <w:rPr>
          <w:del w:id="655" w:author="MKONDIWA, Maxwell (CIMMYT-India)" w:date="2023-08-13T07:24:00Z"/>
        </w:rPr>
      </w:pPr>
    </w:p>
    <w:p w14:paraId="4CF06D08" w14:textId="2E207D8D" w:rsidR="009232CA" w:rsidRPr="008E73ED" w:rsidRDefault="00872803" w:rsidP="0099369D">
      <w:pPr>
        <w:pStyle w:val="Heading1"/>
      </w:pPr>
      <w:r w:rsidRPr="008E73ED">
        <w:t xml:space="preserve">4. </w:t>
      </w:r>
      <w:r w:rsidR="009232CA" w:rsidRPr="008E73ED">
        <w:t xml:space="preserve">Conclusion </w:t>
      </w:r>
    </w:p>
    <w:p w14:paraId="1B3D84B4" w14:textId="5448F70C" w:rsidR="00872803" w:rsidRDefault="001D1265" w:rsidP="00363213">
      <w:pPr>
        <w:jc w:val="both"/>
        <w:rPr>
          <w:rFonts w:ascii="Gill Sans MT" w:hAnsi="Gill Sans MT"/>
        </w:rPr>
      </w:pPr>
      <w:r>
        <w:rPr>
          <w:rFonts w:ascii="Gill Sans MT" w:hAnsi="Gill Sans MT"/>
        </w:rPr>
        <w:t xml:space="preserve">Early sowing of rice has been proposed as the </w:t>
      </w:r>
      <w:r w:rsidR="00722646">
        <w:rPr>
          <w:rFonts w:ascii="Gill Sans MT" w:hAnsi="Gill Sans MT"/>
        </w:rPr>
        <w:t>best strategy at optimizing productivity of rice-wheat rotation system in Bihar and the rest of the Indo-Gangetic Plains</w:t>
      </w:r>
      <w:r w:rsidR="006F29F8">
        <w:rPr>
          <w:rFonts w:ascii="Gill Sans MT" w:hAnsi="Gill Sans MT"/>
        </w:rPr>
        <w:t xml:space="preserve"> of India, Bangladesh, </w:t>
      </w:r>
      <w:proofErr w:type="gramStart"/>
      <w:r w:rsidR="006F29F8">
        <w:rPr>
          <w:rFonts w:ascii="Gill Sans MT" w:hAnsi="Gill Sans MT"/>
        </w:rPr>
        <w:t>Nepal</w:t>
      </w:r>
      <w:proofErr w:type="gramEnd"/>
      <w:r w:rsidR="006F29F8">
        <w:rPr>
          <w:rFonts w:ascii="Gill Sans MT" w:hAnsi="Gill Sans MT"/>
        </w:rPr>
        <w:t xml:space="preserve"> and Pakistan. Any cropping calendar adjustment is expected </w:t>
      </w:r>
      <w:r w:rsidR="002102F0">
        <w:rPr>
          <w:rFonts w:ascii="Gill Sans MT" w:hAnsi="Gill Sans MT"/>
        </w:rPr>
        <w:t xml:space="preserve">to be risky to the farmers and may be economically </w:t>
      </w:r>
      <w:r w:rsidR="00D1440F">
        <w:rPr>
          <w:rFonts w:ascii="Gill Sans MT" w:hAnsi="Gill Sans MT"/>
        </w:rPr>
        <w:t>suboptimal. In this paper, we use an approach proposed by Hurley et al (2018) using computational second order stochastic dominance to calculate lower and upper bound</w:t>
      </w:r>
      <w:r w:rsidR="006C58FB">
        <w:rPr>
          <w:rFonts w:ascii="Gill Sans MT" w:hAnsi="Gill Sans MT"/>
        </w:rPr>
        <w:t>s</w:t>
      </w:r>
      <w:r w:rsidR="00D1440F">
        <w:rPr>
          <w:rFonts w:ascii="Gill Sans MT" w:hAnsi="Gill Sans MT"/>
        </w:rPr>
        <w:t xml:space="preserve"> for </w:t>
      </w:r>
      <w:r w:rsidR="00363213">
        <w:rPr>
          <w:rFonts w:ascii="Gill Sans MT" w:hAnsi="Gill Sans MT"/>
        </w:rPr>
        <w:t xml:space="preserve">which </w:t>
      </w:r>
      <w:r w:rsidR="006C58FB">
        <w:rPr>
          <w:rFonts w:ascii="Gill Sans MT" w:hAnsi="Gill Sans MT"/>
        </w:rPr>
        <w:t xml:space="preserve">any risk averse </w:t>
      </w:r>
      <w:r w:rsidR="00363213">
        <w:rPr>
          <w:rFonts w:ascii="Gill Sans MT" w:hAnsi="Gill Sans MT"/>
        </w:rPr>
        <w:t xml:space="preserve">farmer will be willing to pay to </w:t>
      </w:r>
      <w:r w:rsidR="006C58FB">
        <w:rPr>
          <w:rFonts w:ascii="Gill Sans MT" w:hAnsi="Gill Sans MT"/>
        </w:rPr>
        <w:t>adopt</w:t>
      </w:r>
      <w:r w:rsidR="00363213">
        <w:rPr>
          <w:rFonts w:ascii="Gill Sans MT" w:hAnsi="Gill Sans MT"/>
        </w:rPr>
        <w:t xml:space="preserve"> an alternative </w:t>
      </w:r>
      <w:r w:rsidR="006C58FB">
        <w:rPr>
          <w:rFonts w:ascii="Gill Sans MT" w:hAnsi="Gill Sans MT"/>
        </w:rPr>
        <w:t xml:space="preserve">rice </w:t>
      </w:r>
      <w:r w:rsidR="00363213">
        <w:rPr>
          <w:rFonts w:ascii="Gill Sans MT" w:hAnsi="Gill Sans MT"/>
        </w:rPr>
        <w:t xml:space="preserve">planting date strategy. </w:t>
      </w:r>
    </w:p>
    <w:p w14:paraId="0E3A7642" w14:textId="3229793C" w:rsidR="00C01838" w:rsidRPr="008E73ED" w:rsidRDefault="00C01838" w:rsidP="00363213">
      <w:pPr>
        <w:jc w:val="both"/>
        <w:rPr>
          <w:rFonts w:ascii="Gill Sans MT" w:hAnsi="Gill Sans MT"/>
        </w:rPr>
      </w:pPr>
      <w:r>
        <w:rPr>
          <w:rFonts w:ascii="Gill Sans MT" w:hAnsi="Gill Sans MT"/>
        </w:rPr>
        <w:t xml:space="preserve">We found that </w:t>
      </w:r>
      <w:r w:rsidR="00B77858">
        <w:rPr>
          <w:rFonts w:ascii="Gill Sans MT" w:hAnsi="Gill Sans MT"/>
        </w:rPr>
        <w:t>planting a long dur</w:t>
      </w:r>
      <w:r w:rsidR="00DA0FBD">
        <w:rPr>
          <w:rFonts w:ascii="Gill Sans MT" w:hAnsi="Gill Sans MT"/>
        </w:rPr>
        <w:t xml:space="preserve">ation rice variety with monsoon onset is the </w:t>
      </w:r>
      <w:r w:rsidR="000076E1">
        <w:rPr>
          <w:rFonts w:ascii="Gill Sans MT" w:hAnsi="Gill Sans MT"/>
        </w:rPr>
        <w:t xml:space="preserve">most robust strategy. </w:t>
      </w:r>
    </w:p>
    <w:p w14:paraId="7C57C3AC" w14:textId="77777777" w:rsidR="009F0FB8" w:rsidRPr="008E73ED" w:rsidRDefault="009F0FB8" w:rsidP="00872803">
      <w:pPr>
        <w:rPr>
          <w:rFonts w:ascii="Gill Sans MT" w:hAnsi="Gill Sans MT"/>
        </w:rPr>
      </w:pPr>
    </w:p>
    <w:p w14:paraId="6A0627CB" w14:textId="77777777" w:rsidR="00EE4065" w:rsidRDefault="00EE4065">
      <w:pPr>
        <w:spacing w:line="259" w:lineRule="auto"/>
        <w:rPr>
          <w:rFonts w:ascii="Gill Sans MT" w:eastAsiaTheme="majorEastAsia" w:hAnsi="Gill Sans MT" w:cstheme="majorBidi"/>
          <w:b/>
          <w:sz w:val="24"/>
          <w:szCs w:val="32"/>
        </w:rPr>
      </w:pPr>
      <w:r>
        <w:rPr>
          <w:rFonts w:ascii="Gill Sans MT" w:hAnsi="Gill Sans MT"/>
        </w:rPr>
        <w:br w:type="page"/>
      </w:r>
    </w:p>
    <w:p w14:paraId="27CEA014" w14:textId="26D239F5" w:rsidR="00872803" w:rsidRPr="008E73ED" w:rsidRDefault="00872803" w:rsidP="0099369D">
      <w:pPr>
        <w:pStyle w:val="Heading1"/>
      </w:pPr>
      <w:r w:rsidRPr="008E73ED">
        <w:lastRenderedPageBreak/>
        <w:t xml:space="preserve">References </w:t>
      </w:r>
    </w:p>
    <w:p w14:paraId="456D47BA" w14:textId="4E2C9753" w:rsidR="000A44C9" w:rsidRPr="008E73ED" w:rsidRDefault="000A44C9" w:rsidP="000A44C9">
      <w:pPr>
        <w:ind w:left="630" w:hanging="630"/>
        <w:rPr>
          <w:rFonts w:ascii="Gill Sans MT" w:hAnsi="Gill Sans MT" w:cs="Open Sans"/>
          <w:color w:val="00549F"/>
          <w:sz w:val="20"/>
          <w:szCs w:val="20"/>
          <w:shd w:val="clear" w:color="auto" w:fill="FFFFFF"/>
        </w:rPr>
      </w:pPr>
      <w:r w:rsidRPr="008E73ED">
        <w:rPr>
          <w:rFonts w:ascii="Gill Sans MT" w:hAnsi="Gill Sans MT"/>
          <w:shd w:val="clear" w:color="auto" w:fill="FFFFFF"/>
        </w:rPr>
        <w:t xml:space="preserve">Harou, A., Liu, Y., Barrent, C.B., and You, L. 2017. “Variable returns to fertiliser use and the geography of poverty: Experimental and simulation evidence from Malawi.” </w:t>
      </w:r>
      <w:r w:rsidRPr="008E73ED">
        <w:rPr>
          <w:rFonts w:ascii="Gill Sans MT" w:hAnsi="Gill Sans MT"/>
          <w:i/>
          <w:iCs/>
          <w:shd w:val="clear" w:color="auto" w:fill="FFFFFF"/>
        </w:rPr>
        <w:t>Journal of African Economies</w:t>
      </w:r>
      <w:r w:rsidRPr="008E73ED">
        <w:rPr>
          <w:rFonts w:ascii="Gill Sans MT" w:hAnsi="Gill Sans MT"/>
          <w:shd w:val="clear" w:color="auto" w:fill="FFFFFF"/>
        </w:rPr>
        <w:t xml:space="preserve"> 26 (3): 342-371. </w:t>
      </w:r>
      <w:r w:rsidRPr="008E73ED">
        <w:rPr>
          <w:rFonts w:ascii="Gill Sans MT" w:hAnsi="Gill Sans MT"/>
        </w:rPr>
        <w:t xml:space="preserve">Doi: </w:t>
      </w:r>
      <w:hyperlink r:id="rId29" w:history="1">
        <w:r w:rsidRPr="008E73ED">
          <w:rPr>
            <w:rFonts w:ascii="Gill Sans MT" w:hAnsi="Gill Sans MT"/>
          </w:rPr>
          <w:t>https://doi.org/10.1093/jae/ejx002</w:t>
        </w:r>
      </w:hyperlink>
      <w:r w:rsidRPr="008E73ED">
        <w:rPr>
          <w:rFonts w:ascii="Gill Sans MT" w:hAnsi="Gill Sans MT"/>
        </w:rPr>
        <w:t xml:space="preserve">. </w:t>
      </w:r>
    </w:p>
    <w:p w14:paraId="6E5CBB6E" w14:textId="77777777" w:rsidR="00CA4A9B" w:rsidRPr="00A1331B" w:rsidRDefault="00653C74" w:rsidP="00CA4A9B">
      <w:pPr>
        <w:ind w:left="630" w:hanging="630"/>
        <w:rPr>
          <w:rFonts w:ascii="Gill Sans MT" w:hAnsi="Gill Sans MT"/>
        </w:rPr>
      </w:pPr>
      <w:r w:rsidRPr="008E73ED">
        <w:rPr>
          <w:rFonts w:ascii="Gill Sans MT" w:hAnsi="Gill Sans MT"/>
        </w:rPr>
        <w:t xml:space="preserve">Hurley, T., Koo, J., and Tesfaye, K. 2018. “Weather risk: how does it change the yield benefits of nitrogen fertilizer and improved maize varieties in sub-Saharan Africa?” </w:t>
      </w:r>
      <w:r w:rsidRPr="008E73ED">
        <w:rPr>
          <w:rFonts w:ascii="Gill Sans MT" w:hAnsi="Gill Sans MT"/>
          <w:i/>
          <w:iCs/>
        </w:rPr>
        <w:t>Agricultural Economics</w:t>
      </w:r>
      <w:r w:rsidRPr="008E73ED">
        <w:rPr>
          <w:rFonts w:ascii="Gill Sans MT" w:hAnsi="Gill Sans MT"/>
        </w:rPr>
        <w:t xml:space="preserve"> </w:t>
      </w:r>
      <w:r w:rsidRPr="00A1331B">
        <w:rPr>
          <w:rFonts w:ascii="Gill Sans MT" w:hAnsi="Gill Sans MT"/>
        </w:rPr>
        <w:t xml:space="preserve">49: 711-723. Doi: 10.1111/agec.12454. </w:t>
      </w:r>
    </w:p>
    <w:p w14:paraId="69CAC12F" w14:textId="77777777" w:rsidR="00CA4A9B" w:rsidRPr="00A1331B" w:rsidRDefault="00CA4A9B" w:rsidP="00CA4A9B">
      <w:pPr>
        <w:ind w:left="630" w:hanging="630"/>
        <w:rPr>
          <w:rFonts w:ascii="Gill Sans MT" w:hAnsi="Gill Sans MT"/>
        </w:rPr>
      </w:pPr>
      <w:r w:rsidRPr="00A1331B">
        <w:rPr>
          <w:rFonts w:ascii="Gill Sans MT" w:hAnsi="Gill Sans MT"/>
        </w:rPr>
        <w:t xml:space="preserve">Ishtiaque, A., Singh, S., Lobell, D., Singh, B., Fishman, R., and Jain, M. 2022. “Prior crop season management constrains farmer adaptation to warming temperatures: Evidence from the Indo-Gangetic Plains.” </w:t>
      </w:r>
      <w:r w:rsidRPr="00A1331B">
        <w:rPr>
          <w:rFonts w:ascii="Gill Sans MT" w:hAnsi="Gill Sans MT"/>
          <w:i/>
          <w:iCs/>
        </w:rPr>
        <w:t xml:space="preserve">Science of the Total Environment </w:t>
      </w:r>
      <w:r w:rsidRPr="00A1331B">
        <w:rPr>
          <w:rFonts w:ascii="Gill Sans MT" w:hAnsi="Gill Sans MT"/>
        </w:rPr>
        <w:t xml:space="preserve">807 (2). Doi: </w:t>
      </w:r>
      <w:hyperlink r:id="rId30" w:tgtFrame="_blank" w:tooltip="Persistent link using digital object identifier" w:history="1">
        <w:r w:rsidRPr="00A1331B">
          <w:rPr>
            <w:rFonts w:ascii="Gill Sans MT" w:hAnsi="Gill Sans MT"/>
          </w:rPr>
          <w:t>https://doi.org/10.1016/j.scitotenv.2021.151671</w:t>
        </w:r>
      </w:hyperlink>
      <w:r w:rsidRPr="00A1331B">
        <w:rPr>
          <w:rFonts w:ascii="Gill Sans MT" w:hAnsi="Gill Sans MT"/>
        </w:rPr>
        <w:t xml:space="preserve">. </w:t>
      </w:r>
    </w:p>
    <w:p w14:paraId="2C5B58CF" w14:textId="77777777" w:rsidR="007575F7" w:rsidRPr="008E73ED" w:rsidRDefault="007575F7" w:rsidP="007575F7">
      <w:pPr>
        <w:ind w:left="630" w:hanging="630"/>
        <w:rPr>
          <w:rFonts w:ascii="Gill Sans MT" w:hAnsi="Gill Sans MT"/>
          <w:shd w:val="clear" w:color="auto" w:fill="FFFFFF"/>
        </w:rPr>
      </w:pPr>
      <w:r w:rsidRPr="00A1331B">
        <w:rPr>
          <w:rFonts w:ascii="Gill Sans MT" w:hAnsi="Gill Sans MT"/>
          <w:shd w:val="clear" w:color="auto" w:fill="FFFFFF"/>
        </w:rPr>
        <w:t>Levy, H. 2016. “Stochastic Dominance: Investment Decision Making under Uncertainty.” Third Edition. Springer.</w:t>
      </w:r>
      <w:r w:rsidRPr="008E73ED">
        <w:rPr>
          <w:rFonts w:ascii="Gill Sans MT" w:hAnsi="Gill Sans MT"/>
          <w:shd w:val="clear" w:color="auto" w:fill="FFFFFF"/>
        </w:rPr>
        <w:t xml:space="preserve"> </w:t>
      </w:r>
    </w:p>
    <w:p w14:paraId="27BB7578" w14:textId="77777777" w:rsidR="00694300" w:rsidRPr="008E73ED" w:rsidRDefault="00694300" w:rsidP="00694300">
      <w:pPr>
        <w:ind w:left="630" w:hanging="630"/>
        <w:rPr>
          <w:rFonts w:ascii="Gill Sans MT" w:hAnsi="Gill Sans MT"/>
        </w:rPr>
      </w:pPr>
      <w:r w:rsidRPr="008E73ED">
        <w:rPr>
          <w:rFonts w:ascii="Gill Sans MT" w:hAnsi="Gill Sans MT"/>
        </w:rPr>
        <w:t xml:space="preserve">McCullough, E.B., Quinn, J.D., Simons, A.M. 2020. “Profitability of climate-smart soil fertility investment varies widely across sub-Saharan Africa.” </w:t>
      </w:r>
      <w:r w:rsidRPr="008E73ED">
        <w:rPr>
          <w:rFonts w:ascii="Gill Sans MT" w:hAnsi="Gill Sans MT"/>
          <w:i/>
          <w:iCs/>
        </w:rPr>
        <w:t>Nature Food</w:t>
      </w:r>
      <w:r w:rsidRPr="008E73ED">
        <w:rPr>
          <w:rFonts w:ascii="Gill Sans MT" w:hAnsi="Gill Sans MT"/>
        </w:rPr>
        <w:t xml:space="preserve"> 3:275-285. Doi: </w:t>
      </w:r>
      <w:hyperlink r:id="rId31" w:history="1">
        <w:r w:rsidRPr="008E73ED">
          <w:rPr>
            <w:rFonts w:ascii="Gill Sans MT" w:hAnsi="Gill Sans MT"/>
          </w:rPr>
          <w:t>https://doi.org/10.1038/s43016-022-00493-z</w:t>
        </w:r>
      </w:hyperlink>
      <w:r w:rsidRPr="008E73ED">
        <w:rPr>
          <w:rFonts w:ascii="Gill Sans MT" w:hAnsi="Gill Sans MT"/>
        </w:rPr>
        <w:t xml:space="preserve">. </w:t>
      </w:r>
    </w:p>
    <w:p w14:paraId="61805DEE" w14:textId="7CAA6A53" w:rsidR="007813EC" w:rsidRPr="003C2D8D" w:rsidRDefault="007813EC" w:rsidP="00694300">
      <w:pPr>
        <w:ind w:left="630" w:hanging="630"/>
        <w:rPr>
          <w:rFonts w:ascii="Gill Sans MT" w:hAnsi="Gill Sans MT" w:cs="Helvetica"/>
          <w:color w:val="990000"/>
          <w:spacing w:val="-5"/>
          <w:sz w:val="21"/>
          <w:szCs w:val="21"/>
          <w:u w:val="single"/>
        </w:rPr>
      </w:pPr>
      <w:r w:rsidRPr="008E73ED">
        <w:rPr>
          <w:rFonts w:ascii="Gill Sans MT" w:hAnsi="Gill Sans MT"/>
        </w:rPr>
        <w:t>Meyer</w:t>
      </w:r>
      <w:r w:rsidR="00C82606">
        <w:rPr>
          <w:rFonts w:ascii="Gill Sans MT" w:hAnsi="Gill Sans MT"/>
        </w:rPr>
        <w:t xml:space="preserve">, </w:t>
      </w:r>
      <w:r w:rsidR="00D470D3">
        <w:rPr>
          <w:rFonts w:ascii="Gill Sans MT" w:hAnsi="Gill Sans MT"/>
        </w:rPr>
        <w:t>J.</w:t>
      </w:r>
      <w:r w:rsidR="00FE2454" w:rsidRPr="008E73ED">
        <w:rPr>
          <w:rFonts w:ascii="Gill Sans MT" w:hAnsi="Gill Sans MT"/>
        </w:rPr>
        <w:t>1977</w:t>
      </w:r>
      <w:r w:rsidR="00D470D3">
        <w:rPr>
          <w:rFonts w:ascii="Gill Sans MT" w:hAnsi="Gill Sans MT"/>
        </w:rPr>
        <w:t xml:space="preserve">. “Second degree stochastic dominance with respect to a function.” </w:t>
      </w:r>
      <w:r w:rsidR="00D470D3" w:rsidRPr="00D470D3">
        <w:rPr>
          <w:rFonts w:ascii="Gill Sans MT" w:hAnsi="Gill Sans MT"/>
          <w:i/>
          <w:iCs/>
        </w:rPr>
        <w:t xml:space="preserve">International </w:t>
      </w:r>
      <w:r w:rsidR="00D470D3" w:rsidRPr="003C2D8D">
        <w:rPr>
          <w:rFonts w:ascii="Gill Sans MT" w:hAnsi="Gill Sans MT"/>
          <w:i/>
          <w:iCs/>
        </w:rPr>
        <w:t xml:space="preserve">Economic Review </w:t>
      </w:r>
      <w:r w:rsidR="00D470D3" w:rsidRPr="003C2D8D">
        <w:rPr>
          <w:rFonts w:ascii="Gill Sans MT" w:hAnsi="Gill Sans MT"/>
        </w:rPr>
        <w:t xml:space="preserve">18(2): 477-487. Doi: </w:t>
      </w:r>
      <w:hyperlink r:id="rId32" w:history="1">
        <w:r w:rsidR="00212864" w:rsidRPr="003C2D8D">
          <w:rPr>
            <w:rFonts w:ascii="Gill Sans MT" w:hAnsi="Gill Sans MT"/>
          </w:rPr>
          <w:t>https://doi.org/10.2307/2525760</w:t>
        </w:r>
      </w:hyperlink>
      <w:r w:rsidR="00212864" w:rsidRPr="003C2D8D">
        <w:rPr>
          <w:rFonts w:ascii="Gill Sans MT" w:hAnsi="Gill Sans MT"/>
        </w:rPr>
        <w:t>.</w:t>
      </w:r>
      <w:r w:rsidR="00212864" w:rsidRPr="003C2D8D">
        <w:rPr>
          <w:rFonts w:ascii="Gill Sans MT" w:hAnsi="Gill Sans MT" w:cs="Helvetica"/>
          <w:color w:val="990000"/>
          <w:spacing w:val="-5"/>
          <w:sz w:val="21"/>
          <w:szCs w:val="21"/>
          <w:u w:val="single"/>
        </w:rPr>
        <w:t xml:space="preserve"> </w:t>
      </w:r>
    </w:p>
    <w:p w14:paraId="30BDEF22" w14:textId="668219C0" w:rsidR="000645A5" w:rsidRDefault="000645A5" w:rsidP="00694300">
      <w:pPr>
        <w:ind w:left="630" w:hanging="630"/>
        <w:rPr>
          <w:rFonts w:ascii="Gill Sans MT" w:hAnsi="Gill Sans MT" w:cs="Helvetica"/>
          <w:color w:val="990000"/>
          <w:spacing w:val="-5"/>
          <w:sz w:val="21"/>
          <w:szCs w:val="21"/>
          <w:u w:val="single"/>
        </w:rPr>
      </w:pPr>
      <w:r w:rsidRPr="00A1331B">
        <w:rPr>
          <w:rFonts w:ascii="Gill Sans MT" w:hAnsi="Gill Sans MT"/>
        </w:rPr>
        <w:t xml:space="preserve">Montes, </w:t>
      </w:r>
      <w:r w:rsidR="009320C7" w:rsidRPr="00A1331B">
        <w:rPr>
          <w:rFonts w:ascii="Gill Sans MT" w:hAnsi="Gill Sans MT"/>
        </w:rPr>
        <w:t>C., Urfels, A., Han, E., and Balwinder-Sing</w:t>
      </w:r>
      <w:r w:rsidR="00731B3E" w:rsidRPr="00A1331B">
        <w:rPr>
          <w:rFonts w:ascii="Gill Sans MT" w:hAnsi="Gill Sans MT"/>
        </w:rPr>
        <w:t xml:space="preserve">h. 2022. “Planting rice at monsoon onset could mitigate the impact of temperature stress on rice-wheat systems of Bihar, India.” </w:t>
      </w:r>
      <w:r w:rsidR="009807EA" w:rsidRPr="00A1331B">
        <w:rPr>
          <w:rFonts w:ascii="Gill Sans MT" w:hAnsi="Gill Sans MT"/>
          <w:i/>
          <w:iCs/>
        </w:rPr>
        <w:t xml:space="preserve">Atmosphere </w:t>
      </w:r>
      <w:r w:rsidR="009807EA" w:rsidRPr="00A1331B">
        <w:rPr>
          <w:rFonts w:ascii="Gill Sans MT" w:hAnsi="Gill Sans MT"/>
        </w:rPr>
        <w:t>14(1)</w:t>
      </w:r>
      <w:r w:rsidR="00A1331B" w:rsidRPr="00A1331B">
        <w:rPr>
          <w:rFonts w:ascii="Gill Sans MT" w:hAnsi="Gill Sans MT"/>
        </w:rPr>
        <w:t>, 40. Doi:  </w:t>
      </w:r>
      <w:hyperlink r:id="rId33" w:history="1">
        <w:r w:rsidR="00A1331B" w:rsidRPr="00A1331B">
          <w:rPr>
            <w:rFonts w:ascii="Gill Sans MT" w:hAnsi="Gill Sans MT"/>
          </w:rPr>
          <w:t>https://doi.org/10.3390/atmos14010040</w:t>
        </w:r>
      </w:hyperlink>
      <w:r w:rsidR="00A1331B" w:rsidRPr="00A1331B">
        <w:rPr>
          <w:rFonts w:ascii="Gill Sans MT" w:hAnsi="Gill Sans MT"/>
        </w:rPr>
        <w:t>.</w:t>
      </w:r>
      <w:r w:rsidR="00A1331B">
        <w:t xml:space="preserve"> </w:t>
      </w:r>
    </w:p>
    <w:p w14:paraId="6F27C2AE" w14:textId="1767BF5B" w:rsidR="00042D3B" w:rsidRPr="00A1331B" w:rsidRDefault="00042D3B" w:rsidP="00694300">
      <w:pPr>
        <w:ind w:left="630" w:hanging="630"/>
        <w:rPr>
          <w:rFonts w:ascii="Gill Sans MT" w:hAnsi="Gill Sans MT"/>
        </w:rPr>
      </w:pPr>
      <w:r w:rsidRPr="00A1331B">
        <w:rPr>
          <w:rFonts w:ascii="Gill Sans MT" w:hAnsi="Gill Sans MT"/>
        </w:rPr>
        <w:t>McDonald</w:t>
      </w:r>
      <w:r w:rsidR="007724DE" w:rsidRPr="00A1331B">
        <w:rPr>
          <w:rFonts w:ascii="Gill Sans MT" w:hAnsi="Gill Sans MT"/>
        </w:rPr>
        <w:t xml:space="preserve">, A.J., </w:t>
      </w:r>
      <w:r w:rsidR="00E01981" w:rsidRPr="00A1331B">
        <w:rPr>
          <w:rFonts w:ascii="Gill Sans MT" w:hAnsi="Gill Sans MT"/>
        </w:rPr>
        <w:t>Balwinder-Singh., Keil, A., Srivastava, A., Craufurd, P., Kishore, A</w:t>
      </w:r>
      <w:r w:rsidR="00923458" w:rsidRPr="00A1331B">
        <w:rPr>
          <w:rFonts w:ascii="Gill Sans MT" w:hAnsi="Gill Sans MT"/>
        </w:rPr>
        <w:t xml:space="preserve">., Kumar, V., Paudel, G., Singh, S., Singh, A.K., Sohane, R.K., and Malik, R.K. </w:t>
      </w:r>
      <w:r w:rsidR="00027247" w:rsidRPr="00A1331B">
        <w:rPr>
          <w:rFonts w:ascii="Gill Sans MT" w:hAnsi="Gill Sans MT"/>
        </w:rPr>
        <w:t xml:space="preserve">2022. “Time management governs climate resilience and productivity in the coupled rice-wheat cropping systems of eastern India.” </w:t>
      </w:r>
      <w:r w:rsidR="00827B94" w:rsidRPr="00A1331B">
        <w:rPr>
          <w:rFonts w:ascii="Gill Sans MT" w:hAnsi="Gill Sans MT"/>
        </w:rPr>
        <w:t xml:space="preserve">Nature Food. Doi: </w:t>
      </w:r>
      <w:hyperlink r:id="rId34" w:history="1">
        <w:r w:rsidR="009320C7" w:rsidRPr="00A1331B">
          <w:rPr>
            <w:rFonts w:ascii="Gill Sans MT" w:hAnsi="Gill Sans MT"/>
          </w:rPr>
          <w:t>https://doi.org/10.1038/s43016-022-00549-0</w:t>
        </w:r>
      </w:hyperlink>
      <w:r w:rsidR="009320C7" w:rsidRPr="00A1331B">
        <w:rPr>
          <w:rFonts w:ascii="Gill Sans MT" w:hAnsi="Gill Sans MT"/>
        </w:rPr>
        <w:t>.</w:t>
      </w:r>
      <w:r w:rsidR="009320C7" w:rsidRPr="00A1331B">
        <w:rPr>
          <w:rFonts w:ascii="Segoe UI" w:hAnsi="Segoe UI" w:cs="Segoe UI"/>
          <w:color w:val="222222"/>
          <w:shd w:val="clear" w:color="auto" w:fill="FFFFFF"/>
        </w:rPr>
        <w:t xml:space="preserve"> </w:t>
      </w:r>
    </w:p>
    <w:p w14:paraId="5AA1DD62" w14:textId="289566A9" w:rsidR="0055360E" w:rsidRPr="00A1331B" w:rsidRDefault="00D56F81" w:rsidP="00694300">
      <w:pPr>
        <w:ind w:left="630" w:hanging="630"/>
        <w:rPr>
          <w:rFonts w:ascii="Gill Sans MT" w:hAnsi="Gill Sans MT"/>
        </w:rPr>
      </w:pPr>
      <w:r w:rsidRPr="00A1331B">
        <w:rPr>
          <w:rFonts w:ascii="Gill Sans MT" w:hAnsi="Gill Sans MT"/>
        </w:rPr>
        <w:t xml:space="preserve">Nalley, L.L., and Barkley, A.P. 2010. “Using </w:t>
      </w:r>
      <w:r w:rsidR="00FF4655" w:rsidRPr="00A1331B">
        <w:rPr>
          <w:rFonts w:ascii="Gill Sans MT" w:hAnsi="Gill Sans MT"/>
        </w:rPr>
        <w:t xml:space="preserve">Portfolio Theory to Enhance Wheat Yield Stability in Low-Income Nations: An Application in the Yaqui Valley of Northwestern Mexico.” </w:t>
      </w:r>
      <w:r w:rsidR="00F94FCD" w:rsidRPr="00A1331B">
        <w:rPr>
          <w:rFonts w:ascii="Gill Sans MT" w:hAnsi="Gill Sans MT"/>
          <w:i/>
          <w:iCs/>
        </w:rPr>
        <w:t>Journal of Agricultural and Resource Economics</w:t>
      </w:r>
      <w:r w:rsidR="00F94FCD" w:rsidRPr="00A1331B">
        <w:rPr>
          <w:rFonts w:ascii="Gill Sans MT" w:hAnsi="Gill Sans MT"/>
        </w:rPr>
        <w:t xml:space="preserve"> 35(2): 334-347. </w:t>
      </w:r>
      <w:r w:rsidR="003D4B1B" w:rsidRPr="00A1331B">
        <w:rPr>
          <w:rFonts w:ascii="Gill Sans MT" w:hAnsi="Gill Sans MT"/>
        </w:rPr>
        <w:t xml:space="preserve">Url: </w:t>
      </w:r>
      <w:hyperlink r:id="rId35" w:history="1">
        <w:r w:rsidR="003D4B1B" w:rsidRPr="00A1331B">
          <w:rPr>
            <w:rFonts w:ascii="Gill Sans MT" w:hAnsi="Gill Sans MT"/>
          </w:rPr>
          <w:t>https://www.jstor.org/stable/41960521</w:t>
        </w:r>
      </w:hyperlink>
      <w:r w:rsidR="003D4B1B" w:rsidRPr="00A1331B">
        <w:rPr>
          <w:rFonts w:ascii="Gill Sans MT" w:hAnsi="Gill Sans MT"/>
        </w:rPr>
        <w:t>.</w:t>
      </w:r>
      <w:r w:rsidR="003D4B1B" w:rsidRPr="00A1331B">
        <w:rPr>
          <w:rFonts w:ascii="Helvetica" w:hAnsi="Helvetica" w:cs="Helvetica"/>
          <w:color w:val="343332"/>
          <w:spacing w:val="-5"/>
          <w:sz w:val="21"/>
          <w:szCs w:val="21"/>
        </w:rPr>
        <w:t xml:space="preserve"> </w:t>
      </w:r>
    </w:p>
    <w:p w14:paraId="39E350BF" w14:textId="77777777" w:rsidR="0055360E" w:rsidRPr="00A1331B" w:rsidRDefault="0055360E" w:rsidP="0055360E">
      <w:pPr>
        <w:ind w:left="630" w:hanging="630"/>
        <w:rPr>
          <w:rFonts w:ascii="Gill Sans MT" w:hAnsi="Gill Sans MT"/>
        </w:rPr>
      </w:pPr>
      <w:r w:rsidRPr="00A1331B">
        <w:rPr>
          <w:rFonts w:ascii="Gill Sans MT" w:hAnsi="Gill Sans MT"/>
        </w:rPr>
        <w:t xml:space="preserve">Newport, D., Lobell, D.B., Singh, B., Srivastiva, A., Rao, P., Umashaanker, M., Malik, R.K., McDonald, A., and Jain, M. 2020. “Factors Constraining Timely Sowing of Wheat as an Adaptation to Climate Change in Eastern India.” </w:t>
      </w:r>
      <w:r w:rsidRPr="00A1331B">
        <w:rPr>
          <w:rFonts w:ascii="Gill Sans MT" w:hAnsi="Gill Sans MT"/>
          <w:i/>
          <w:iCs/>
        </w:rPr>
        <w:t>Weather, Climate and Society</w:t>
      </w:r>
      <w:r w:rsidRPr="00A1331B">
        <w:rPr>
          <w:rFonts w:ascii="Gill Sans MT" w:hAnsi="Gill Sans MT"/>
        </w:rPr>
        <w:t xml:space="preserve"> 515-528. Doi: </w:t>
      </w:r>
      <w:hyperlink r:id="rId36" w:tgtFrame="_blank" w:history="1">
        <w:r w:rsidRPr="00A1331B">
          <w:rPr>
            <w:rFonts w:ascii="Gill Sans MT" w:hAnsi="Gill Sans MT"/>
          </w:rPr>
          <w:t>https://doi.org/10.1175/WCAS-D-19-0122.1</w:t>
        </w:r>
      </w:hyperlink>
      <w:r w:rsidRPr="00A1331B">
        <w:rPr>
          <w:rFonts w:ascii="Gill Sans MT" w:hAnsi="Gill Sans MT"/>
        </w:rPr>
        <w:t xml:space="preserve">. </w:t>
      </w:r>
    </w:p>
    <w:p w14:paraId="60ECDB24" w14:textId="3F7C4855" w:rsidR="00122AA6" w:rsidRPr="00A1331B" w:rsidRDefault="00122AA6" w:rsidP="00122AA6">
      <w:pPr>
        <w:ind w:left="630" w:hanging="630"/>
        <w:rPr>
          <w:rFonts w:ascii="Gill Sans MT" w:hAnsi="Gill Sans MT"/>
        </w:rPr>
      </w:pPr>
      <w:r w:rsidRPr="00A1331B">
        <w:rPr>
          <w:rFonts w:ascii="Gill Sans MT" w:hAnsi="Gill Sans MT"/>
        </w:rPr>
        <w:lastRenderedPageBreak/>
        <w:t xml:space="preserve">Suri, T. 2011. “Selection and Comparative Advantage in Technology Adoption.” </w:t>
      </w:r>
      <w:r w:rsidRPr="00A1331B">
        <w:rPr>
          <w:rFonts w:ascii="Gill Sans MT" w:hAnsi="Gill Sans MT"/>
          <w:i/>
          <w:iCs/>
        </w:rPr>
        <w:t>Econometrica</w:t>
      </w:r>
      <w:r w:rsidRPr="00A1331B">
        <w:rPr>
          <w:rFonts w:ascii="Gill Sans MT" w:hAnsi="Gill Sans MT"/>
        </w:rPr>
        <w:t xml:space="preserve"> 79(1): 159-209. Doi:10.3982/ECTA7749. </w:t>
      </w:r>
    </w:p>
    <w:p w14:paraId="1DEFC517" w14:textId="5037BD9E" w:rsidR="003C2D8D" w:rsidRPr="00A1331B" w:rsidRDefault="003C2D8D" w:rsidP="003C2D8D">
      <w:pPr>
        <w:ind w:left="630" w:hanging="630"/>
        <w:rPr>
          <w:rFonts w:ascii="Gill Sans MT" w:hAnsi="Gill Sans MT"/>
        </w:rPr>
      </w:pPr>
      <w:r w:rsidRPr="00A1331B">
        <w:rPr>
          <w:rFonts w:ascii="Gill Sans MT" w:hAnsi="Gill Sans MT"/>
        </w:rPr>
        <w:t xml:space="preserve">Urfels, A., McDonald, A.J., Halsema, G., Struik, P.C., Kumar, P., Malik, R.K., Poonia, S.P., Singh, B., Singh, D.K., Singh, M., Krupnik, T.J. 2021. “Socio-ecological analysis of timely rice planting in Eastern India.” </w:t>
      </w:r>
      <w:r w:rsidRPr="00A1331B">
        <w:rPr>
          <w:rFonts w:ascii="Gill Sans MT" w:hAnsi="Gill Sans MT"/>
          <w:i/>
          <w:iCs/>
        </w:rPr>
        <w:t>Agronomy for Sustainable Development</w:t>
      </w:r>
      <w:r w:rsidRPr="00A1331B">
        <w:rPr>
          <w:rFonts w:ascii="Gill Sans MT" w:hAnsi="Gill Sans MT"/>
        </w:rPr>
        <w:t xml:space="preserve"> 41: 14. Doi: </w:t>
      </w:r>
      <w:hyperlink r:id="rId37" w:history="1">
        <w:r w:rsidRPr="00A1331B">
          <w:rPr>
            <w:rFonts w:ascii="Gill Sans MT" w:hAnsi="Gill Sans MT"/>
          </w:rPr>
          <w:t>https://doi.org/10.1007/s13593-021-00668-1</w:t>
        </w:r>
      </w:hyperlink>
      <w:r w:rsidRPr="00A1331B">
        <w:rPr>
          <w:rFonts w:ascii="Gill Sans MT" w:hAnsi="Gill Sans MT"/>
        </w:rPr>
        <w:t xml:space="preserve">. </w:t>
      </w:r>
    </w:p>
    <w:p w14:paraId="0E4CE925" w14:textId="1D1ED804" w:rsidR="00D4148F" w:rsidRPr="003C2D8D" w:rsidRDefault="00D4148F" w:rsidP="00122AA6">
      <w:pPr>
        <w:ind w:left="630" w:hanging="630"/>
        <w:rPr>
          <w:rFonts w:ascii="Gill Sans MT" w:hAnsi="Gill Sans MT" w:cs="Segoe UI"/>
          <w:color w:val="333333"/>
          <w:sz w:val="21"/>
          <w:szCs w:val="21"/>
        </w:rPr>
      </w:pPr>
      <w:r w:rsidRPr="00A1331B">
        <w:rPr>
          <w:rFonts w:ascii="Gill Sans MT" w:hAnsi="Gill Sans MT"/>
        </w:rPr>
        <w:t>Urfels</w:t>
      </w:r>
      <w:r w:rsidR="008915CD" w:rsidRPr="00A1331B">
        <w:rPr>
          <w:rFonts w:ascii="Gill Sans MT" w:hAnsi="Gill Sans MT"/>
        </w:rPr>
        <w:t xml:space="preserve">, A., Montes, C., Balwinder-Singh, Halsema, </w:t>
      </w:r>
      <w:r w:rsidR="006518A6" w:rsidRPr="00A1331B">
        <w:rPr>
          <w:rFonts w:ascii="Gill Sans MT" w:hAnsi="Gill Sans MT"/>
        </w:rPr>
        <w:t>G., Struik, P., Krupnik, T., and McDonald, J. 2022. “</w:t>
      </w:r>
      <w:r w:rsidR="009319D4" w:rsidRPr="00A1331B">
        <w:rPr>
          <w:rFonts w:ascii="Gill Sans MT" w:hAnsi="Gill Sans MT"/>
        </w:rPr>
        <w:t xml:space="preserve">Climate adaptative rice planting strategies diverge across environmental gradients in the Indo-Gangetic Plains.” </w:t>
      </w:r>
      <w:r w:rsidR="00DB0C11" w:rsidRPr="00A1331B">
        <w:rPr>
          <w:rFonts w:ascii="Gill Sans MT" w:hAnsi="Gill Sans MT"/>
          <w:i/>
          <w:iCs/>
        </w:rPr>
        <w:t>Environmental Research Letters</w:t>
      </w:r>
      <w:r w:rsidR="00E373DE" w:rsidRPr="00A1331B">
        <w:rPr>
          <w:rFonts w:ascii="Gill Sans MT" w:hAnsi="Gill Sans MT"/>
        </w:rPr>
        <w:t xml:space="preserve"> 17: 124030. </w:t>
      </w:r>
      <w:r w:rsidR="00B51D0C" w:rsidRPr="00A1331B">
        <w:rPr>
          <w:rFonts w:ascii="Gill Sans MT" w:hAnsi="Gill Sans MT"/>
        </w:rPr>
        <w:t>Doi: 10.1088/1748-9326/aca5a2.</w:t>
      </w:r>
      <w:r w:rsidR="00B51D0C" w:rsidRPr="003C2D8D">
        <w:rPr>
          <w:rFonts w:ascii="Gill Sans MT" w:hAnsi="Gill Sans MT" w:cs="Segoe UI"/>
          <w:color w:val="333333"/>
          <w:sz w:val="21"/>
          <w:szCs w:val="21"/>
        </w:rPr>
        <w:t xml:space="preserve"> </w:t>
      </w:r>
    </w:p>
    <w:p w14:paraId="4351DF3B" w14:textId="77777777" w:rsidR="005C16CC" w:rsidRPr="008E73ED" w:rsidRDefault="005C16CC" w:rsidP="00122AA6">
      <w:pPr>
        <w:ind w:left="630" w:hanging="630"/>
        <w:rPr>
          <w:rFonts w:ascii="Gill Sans MT" w:hAnsi="Gill Sans MT" w:cs="Open Sans"/>
          <w:color w:val="00549F"/>
          <w:sz w:val="20"/>
          <w:szCs w:val="20"/>
          <w:shd w:val="clear" w:color="auto" w:fill="FFFFFF"/>
        </w:rPr>
      </w:pPr>
    </w:p>
    <w:p w14:paraId="2B010860" w14:textId="1097F7C6" w:rsidR="003D59F3" w:rsidRPr="008E73ED" w:rsidRDefault="003D59F3">
      <w:pPr>
        <w:rPr>
          <w:rFonts w:ascii="Gill Sans MT" w:hAnsi="Gill Sans MT" w:cs="Times New Roman"/>
        </w:rPr>
      </w:pPr>
    </w:p>
    <w:p w14:paraId="677A2B7E" w14:textId="77777777" w:rsidR="00943C61" w:rsidRPr="008E73ED" w:rsidRDefault="00943C61">
      <w:pPr>
        <w:spacing w:line="259" w:lineRule="auto"/>
        <w:rPr>
          <w:rFonts w:ascii="Gill Sans MT" w:eastAsiaTheme="majorEastAsia" w:hAnsi="Gill Sans MT" w:cstheme="majorBidi"/>
          <w:b/>
          <w:sz w:val="24"/>
          <w:szCs w:val="32"/>
        </w:rPr>
      </w:pPr>
      <w:r w:rsidRPr="008E73ED">
        <w:rPr>
          <w:rFonts w:ascii="Gill Sans MT" w:hAnsi="Gill Sans MT"/>
        </w:rPr>
        <w:br w:type="page"/>
      </w:r>
    </w:p>
    <w:p w14:paraId="78AD2BB3" w14:textId="72E57303" w:rsidR="003D59F3" w:rsidRPr="008E73ED" w:rsidRDefault="00E4601D" w:rsidP="0099369D">
      <w:pPr>
        <w:pStyle w:val="Heading1"/>
      </w:pPr>
      <w:r w:rsidRPr="008E73ED">
        <w:lastRenderedPageBreak/>
        <w:t>Appendices</w:t>
      </w:r>
    </w:p>
    <w:p w14:paraId="620FC509" w14:textId="77777777" w:rsidR="006E7E70" w:rsidRPr="008E73ED" w:rsidRDefault="006E7E70" w:rsidP="006E7E70">
      <w:pPr>
        <w:rPr>
          <w:rFonts w:ascii="Gill Sans MT" w:hAnsi="Gill Sans MT"/>
        </w:rPr>
      </w:pPr>
    </w:p>
    <w:p w14:paraId="21B9B300" w14:textId="7D18941D" w:rsidR="006E7E70" w:rsidRPr="00D42018" w:rsidRDefault="006E7E70" w:rsidP="006E7E70">
      <w:pPr>
        <w:rPr>
          <w:rFonts w:ascii="Gill Sans MT" w:hAnsi="Gill Sans MT"/>
          <w:b/>
          <w:bCs/>
        </w:rPr>
      </w:pPr>
      <w:r w:rsidRPr="00D42018">
        <w:rPr>
          <w:rFonts w:ascii="Gill Sans MT" w:hAnsi="Gill Sans MT"/>
          <w:b/>
          <w:bCs/>
        </w:rPr>
        <w:t>Appendix: Theorem relating second order stochastic dominance to risk aversion</w:t>
      </w:r>
    </w:p>
    <w:p w14:paraId="7EBD38D1" w14:textId="4598C59E" w:rsidR="006E7E70" w:rsidRPr="00D42018" w:rsidRDefault="007C511A" w:rsidP="008E73ED">
      <w:pPr>
        <w:rPr>
          <w:rFonts w:ascii="Gill Sans MT" w:eastAsiaTheme="minorEastAsia" w:hAnsi="Gill Sans MT"/>
        </w:rPr>
      </w:pPr>
      <w:r w:rsidRPr="00D42018">
        <w:rPr>
          <w:rFonts w:ascii="Gill Sans MT" w:hAnsi="Gill Sans MT"/>
          <w:b/>
          <w:bCs/>
        </w:rPr>
        <w:t>Theorem [</w:t>
      </w:r>
      <w:r w:rsidR="00FD0961" w:rsidRPr="00D42018">
        <w:rPr>
          <w:rFonts w:ascii="Gill Sans MT" w:hAnsi="Gill Sans MT"/>
          <w:b/>
          <w:bCs/>
        </w:rPr>
        <w:t>Me</w:t>
      </w:r>
      <w:r w:rsidRPr="00D42018">
        <w:rPr>
          <w:rFonts w:ascii="Gill Sans MT" w:hAnsi="Gill Sans MT"/>
          <w:b/>
          <w:bCs/>
        </w:rPr>
        <w:t>yer (1977, theorem 2)]:</w:t>
      </w:r>
      <w:r w:rsidRPr="00D42018">
        <w:rPr>
          <w:rFonts w:ascii="Gill Sans MT" w:hAnsi="Gill Sans MT"/>
        </w:rPr>
        <w:t xml:space="preserve"> For cumulative distribution functions </w:t>
      </w:r>
      <m:oMath>
        <m:r>
          <w:rPr>
            <w:rFonts w:ascii="Cambria Math" w:hAnsi="Cambria Math"/>
          </w:rPr>
          <m:t>F(x)</m:t>
        </m:r>
      </m:oMath>
      <w:r w:rsidRPr="00D42018">
        <w:rPr>
          <w:rFonts w:ascii="Gill Sans MT" w:eastAsiaTheme="minorEastAsia" w:hAnsi="Gill Sans MT"/>
        </w:rPr>
        <w:t xml:space="preserve"> and </w:t>
      </w:r>
      <m:oMath>
        <m:r>
          <w:rPr>
            <w:rFonts w:ascii="Cambria Math" w:eastAsiaTheme="minorEastAsia" w:hAnsi="Cambria Math"/>
          </w:rPr>
          <m:t>G(x)</m:t>
        </m:r>
      </m:oMath>
      <w:r w:rsidR="00B369E1" w:rsidRPr="00D42018">
        <w:rPr>
          <w:rFonts w:ascii="Gill Sans MT" w:eastAsiaTheme="minorEastAsia" w:hAnsi="Gill Sans MT"/>
        </w:rPr>
        <w:t xml:space="preserve">, </w:t>
      </w:r>
      <m:oMath>
        <m:nary>
          <m:naryPr>
            <m:ctrlPr>
              <w:ins w:id="656" w:author="Maxwell Mkondiwa" w:date="2023-03-01T14:59:00Z">
                <w:rPr>
                  <w:rFonts w:ascii="Cambria Math" w:eastAsiaTheme="minorEastAsia" w:hAnsi="Cambria Math"/>
                  <w:i/>
                </w:rPr>
              </w:ins>
            </m:ctrlPr>
          </m:naryPr>
          <m:sub>
            <m:r>
              <w:rPr>
                <w:rFonts w:ascii="Cambria Math" w:eastAsiaTheme="minorEastAsia" w:hAnsi="Cambria Math"/>
              </w:rPr>
              <m:t>0</m:t>
            </m:r>
          </m:sub>
          <m:sup>
            <m:r>
              <w:rPr>
                <w:rFonts w:ascii="Cambria Math" w:eastAsiaTheme="minorEastAsia" w:hAnsi="Cambria Math"/>
              </w:rPr>
              <m:t>y</m:t>
            </m:r>
          </m:sup>
          <m:e>
            <m:d>
              <m:dPr>
                <m:begChr m:val="["/>
                <m:endChr m:val="]"/>
                <m:ctrlPr>
                  <w:ins w:id="657" w:author="Maxwell Mkondiwa" w:date="2023-03-01T14:59:00Z">
                    <w:rPr>
                      <w:rFonts w:ascii="Cambria Math" w:eastAsiaTheme="minorEastAsia" w:hAnsi="Cambria Math"/>
                      <w:i/>
                    </w:rPr>
                  </w:ins>
                </m:ctrlPr>
              </m:dPr>
              <m:e>
                <m:r>
                  <w:rPr>
                    <w:rFonts w:ascii="Cambria Math" w:eastAsiaTheme="minorEastAsia" w:hAnsi="Cambria Math"/>
                  </w:rPr>
                  <m:t>G</m:t>
                </m:r>
                <m:d>
                  <m:dPr>
                    <m:ctrlPr>
                      <w:ins w:id="658"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-F</m:t>
                </m:r>
                <m:d>
                  <m:dPr>
                    <m:ctrlPr>
                      <w:ins w:id="659" w:author="Maxwell Mkondiwa" w:date="2023-03-01T14:59:00Z">
                        <w:rPr>
                          <w:rFonts w:ascii="Cambria Math" w:eastAsiaTheme="minorEastAsia" w:hAnsi="Cambria Math"/>
                          <w:i/>
                        </w:rPr>
                      </w:ins>
                    </m:ctrlPr>
                  </m:dPr>
                  <m:e>
                    <m:r>
                      <w:rPr>
                        <w:rFonts w:ascii="Cambria Math" w:eastAsiaTheme="minorEastAsia" w:hAnsi="Cambria Math"/>
                      </w:rPr>
                      <m:t>x</m:t>
                    </m:r>
                  </m:e>
                </m:d>
              </m:e>
            </m:d>
            <m:r>
              <w:rPr>
                <w:rFonts w:ascii="Cambria Math" w:eastAsiaTheme="minorEastAsia" w:hAnsi="Cambria Math"/>
              </w:rPr>
              <m:t>dk</m:t>
            </m:r>
            <m:d>
              <m:dPr>
                <m:ctrlPr>
                  <w:ins w:id="660"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≥0,  ∀y∈[0,1]</m:t>
            </m:r>
          </m:e>
        </m:nary>
      </m:oMath>
    </w:p>
    <w:p w14:paraId="713E700A" w14:textId="0C93E53A" w:rsidR="00E23610" w:rsidRPr="00D42018" w:rsidRDefault="00E23610" w:rsidP="00E23610">
      <w:pPr>
        <w:rPr>
          <w:rFonts w:ascii="Gill Sans MT" w:eastAsiaTheme="minorEastAsia" w:hAnsi="Gill Sans MT"/>
        </w:rPr>
      </w:pPr>
      <w:r w:rsidRPr="00D42018">
        <w:rPr>
          <w:rFonts w:ascii="Gill Sans MT" w:eastAsiaTheme="minorEastAsia" w:hAnsi="Gill Sans MT"/>
        </w:rPr>
        <w:t xml:space="preserve">If and only if </w:t>
      </w:r>
    </w:p>
    <w:p w14:paraId="44DB20F6" w14:textId="4066D86D" w:rsidR="00583C22" w:rsidRPr="00D42018" w:rsidRDefault="00000000" w:rsidP="00E23610">
      <w:pPr>
        <w:rPr>
          <w:rFonts w:ascii="Gill Sans MT" w:hAnsi="Gill Sans MT"/>
        </w:rPr>
      </w:pPr>
      <m:oMathPara>
        <m:oMath>
          <m:nary>
            <m:naryPr>
              <m:ctrlPr>
                <w:ins w:id="661"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662" w:author="Maxwell Mkondiwa" w:date="2023-03-01T14:59:00Z">
                      <w:rPr>
                        <w:rFonts w:ascii="Cambria Math" w:hAnsi="Cambria Math"/>
                        <w:i/>
                      </w:rPr>
                    </w:ins>
                  </m:ctrlPr>
                </m:dPr>
                <m:e>
                  <m:r>
                    <w:rPr>
                      <w:rFonts w:ascii="Cambria Math" w:hAnsi="Cambria Math"/>
                    </w:rPr>
                    <m:t>x</m:t>
                  </m:r>
                </m:e>
              </m:d>
              <m:r>
                <w:rPr>
                  <w:rFonts w:ascii="Cambria Math" w:hAnsi="Cambria Math"/>
                </w:rPr>
                <m:t>dF</m:t>
              </m:r>
              <m:d>
                <m:dPr>
                  <m:ctrlPr>
                    <w:ins w:id="663" w:author="Maxwell Mkondiwa" w:date="2023-03-01T14:59:00Z">
                      <w:rPr>
                        <w:rFonts w:ascii="Cambria Math" w:hAnsi="Cambria Math"/>
                        <w:i/>
                      </w:rPr>
                    </w:ins>
                  </m:ctrlPr>
                </m:dPr>
                <m:e>
                  <m:r>
                    <w:rPr>
                      <w:rFonts w:ascii="Cambria Math" w:hAnsi="Cambria Math"/>
                    </w:rPr>
                    <m:t>x</m:t>
                  </m:r>
                </m:e>
              </m:d>
              <m:r>
                <w:rPr>
                  <w:rFonts w:ascii="Cambria Math" w:hAnsi="Cambria Math"/>
                </w:rPr>
                <m:t>≥</m:t>
              </m:r>
              <m:nary>
                <m:naryPr>
                  <m:ctrlPr>
                    <w:ins w:id="664"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665" w:author="Maxwell Mkondiwa" w:date="2023-03-01T14:59:00Z">
                          <w:rPr>
                            <w:rFonts w:ascii="Cambria Math" w:hAnsi="Cambria Math"/>
                            <w:i/>
                          </w:rPr>
                        </w:ins>
                      </m:ctrlPr>
                    </m:dPr>
                    <m:e>
                      <m:r>
                        <w:rPr>
                          <w:rFonts w:ascii="Cambria Math" w:hAnsi="Cambria Math"/>
                        </w:rPr>
                        <m:t>x</m:t>
                      </m:r>
                    </m:e>
                  </m:d>
                  <m:r>
                    <w:rPr>
                      <w:rFonts w:ascii="Cambria Math" w:hAnsi="Cambria Math"/>
                    </w:rPr>
                    <m:t>dG(x)</m:t>
                  </m:r>
                </m:e>
              </m:nary>
            </m:e>
          </m:nary>
          <m:r>
            <w:rPr>
              <w:rFonts w:ascii="Cambria Math" w:hAnsi="Cambria Math"/>
            </w:rPr>
            <m:t>, ∀u</m:t>
          </m:r>
          <m:d>
            <m:dPr>
              <m:ctrlPr>
                <w:ins w:id="666" w:author="Maxwell Mkondiwa" w:date="2023-03-01T14:59:00Z">
                  <w:rPr>
                    <w:rFonts w:ascii="Cambria Math" w:hAnsi="Cambria Math"/>
                    <w:i/>
                  </w:rPr>
                </w:ins>
              </m:ctrlPr>
            </m:dPr>
            <m:e>
              <m:r>
                <w:rPr>
                  <w:rFonts w:ascii="Cambria Math" w:hAnsi="Cambria Math"/>
                </w:rPr>
                <m:t>x</m:t>
              </m:r>
            </m:e>
          </m:d>
          <m:r>
            <w:rPr>
              <w:rFonts w:ascii="Cambria Math" w:hAnsi="Cambria Math"/>
            </w:rPr>
            <m:t>∈U</m:t>
          </m:r>
          <m:d>
            <m:dPr>
              <m:ctrlPr>
                <w:ins w:id="667" w:author="Maxwell Mkondiwa" w:date="2023-03-01T14:59:00Z">
                  <w:rPr>
                    <w:rFonts w:ascii="Cambria Math" w:hAnsi="Cambria Math"/>
                    <w:i/>
                  </w:rPr>
                </w:ins>
              </m:ctrlPr>
            </m:dPr>
            <m:e>
              <m:f>
                <m:fPr>
                  <m:ctrlPr>
                    <w:ins w:id="668" w:author="Maxwell Mkondiwa" w:date="2023-03-01T14:59:00Z">
                      <w:rPr>
                        <w:rFonts w:ascii="Cambria Math" w:hAnsi="Cambria Math"/>
                        <w:i/>
                      </w:rPr>
                    </w:ins>
                  </m:ctrlPr>
                </m:fPr>
                <m:num>
                  <m:r>
                    <w:rPr>
                      <w:rFonts w:ascii="Cambria Math" w:hAnsi="Cambria Math"/>
                    </w:rPr>
                    <m:t>k''(x)</m:t>
                  </m:r>
                </m:num>
                <m:den>
                  <m:r>
                    <w:rPr>
                      <w:rFonts w:ascii="Cambria Math" w:hAnsi="Cambria Math"/>
                    </w:rPr>
                    <m:t>k(x)</m:t>
                  </m:r>
                </m:den>
              </m:f>
              <m:r>
                <w:rPr>
                  <w:rFonts w:ascii="Cambria Math" w:hAnsi="Cambria Math"/>
                </w:rPr>
                <m:t>,∞</m:t>
              </m:r>
            </m:e>
          </m:d>
        </m:oMath>
      </m:oMathPara>
    </w:p>
    <w:p w14:paraId="20FE7489" w14:textId="77777777" w:rsidR="006E7E70" w:rsidRPr="00D42018" w:rsidRDefault="006E7E70" w:rsidP="006E7E70">
      <w:pPr>
        <w:rPr>
          <w:rFonts w:ascii="Gill Sans MT" w:hAnsi="Gill Sans MT"/>
        </w:rPr>
      </w:pPr>
    </w:p>
    <w:p w14:paraId="1F4F5A2B" w14:textId="775097CB" w:rsidR="009849BC" w:rsidRPr="00D42018" w:rsidRDefault="009849BC" w:rsidP="008A20D8">
      <w:pPr>
        <w:pStyle w:val="Heading2"/>
      </w:pPr>
      <w:r w:rsidRPr="00D42018">
        <w:t>Appendix</w:t>
      </w:r>
      <w:r w:rsidR="00022A46" w:rsidRPr="00D42018">
        <w:t xml:space="preserve"> A</w:t>
      </w:r>
      <w:r w:rsidR="00BC7A76" w:rsidRPr="00D42018">
        <w:t xml:space="preserve">: Computing WTP bounds and </w:t>
      </w:r>
      <w:r w:rsidR="00B62504" w:rsidRPr="00D42018">
        <w:t xml:space="preserve">benefits for risk averse </w:t>
      </w:r>
      <w:proofErr w:type="gramStart"/>
      <w:r w:rsidR="00B62504" w:rsidRPr="00D42018">
        <w:t>farmer</w:t>
      </w:r>
      <w:proofErr w:type="gramEnd"/>
    </w:p>
    <w:p w14:paraId="05E3E4A7" w14:textId="391B24BA" w:rsidR="00942AAD" w:rsidRPr="00D42018" w:rsidRDefault="003A6CC4" w:rsidP="00A4155D">
      <w:pPr>
        <w:jc w:val="both"/>
        <w:rPr>
          <w:rFonts w:ascii="Gill Sans MT" w:hAnsi="Gill Sans MT"/>
        </w:rPr>
      </w:pPr>
      <w:r w:rsidRPr="00D42018">
        <w:rPr>
          <w:rFonts w:ascii="Gill Sans MT" w:hAnsi="Gill Sans MT"/>
        </w:rPr>
        <w:t>We follow closely the notation and derivation by Hurley et al (2018)</w:t>
      </w:r>
      <w:r w:rsidR="00DB1A2E" w:rsidRPr="00D42018">
        <w:rPr>
          <w:rFonts w:ascii="Gill Sans MT" w:hAnsi="Gill Sans MT"/>
        </w:rPr>
        <w:t xml:space="preserve">. Consider the following </w:t>
      </w:r>
      <w:proofErr w:type="gramStart"/>
      <w:r w:rsidR="00DB1A2E" w:rsidRPr="00D42018">
        <w:rPr>
          <w:rFonts w:ascii="Gill Sans MT" w:hAnsi="Gill Sans MT"/>
        </w:rPr>
        <w:t>notation</w:t>
      </w:r>
      <w:proofErr w:type="gramEnd"/>
    </w:p>
    <w:p w14:paraId="29CBD9DB" w14:textId="780E8A60" w:rsidR="00CF0AB9" w:rsidRPr="00D42018" w:rsidRDefault="00CF0AB9" w:rsidP="008E73ED">
      <w:pPr>
        <w:ind w:left="720"/>
        <w:jc w:val="both"/>
        <w:rPr>
          <w:rFonts w:ascii="Gill Sans MT" w:eastAsiaTheme="minorEastAsia" w:hAnsi="Gill Sans MT"/>
        </w:rPr>
      </w:pPr>
      <m:oMath>
        <m:r>
          <w:rPr>
            <w:rFonts w:ascii="Cambria Math" w:hAnsi="Cambria Math"/>
          </w:rPr>
          <m:t>y</m:t>
        </m:r>
      </m:oMath>
      <w:r w:rsidRPr="00D42018">
        <w:rPr>
          <w:rFonts w:ascii="Gill Sans MT" w:eastAsiaTheme="minorEastAsia" w:hAnsi="Gill Sans MT"/>
        </w:rPr>
        <w:t xml:space="preserve">: </w:t>
      </w:r>
      <w:r w:rsidR="00AF6BF9" w:rsidRPr="00D42018">
        <w:rPr>
          <w:rFonts w:ascii="Gill Sans MT" w:eastAsiaTheme="minorEastAsia" w:hAnsi="Gill Sans MT"/>
        </w:rPr>
        <w:t>B</w:t>
      </w:r>
      <w:r w:rsidRPr="00D42018">
        <w:rPr>
          <w:rFonts w:ascii="Gill Sans MT" w:eastAsiaTheme="minorEastAsia" w:hAnsi="Gill Sans MT"/>
        </w:rPr>
        <w:t>ounded</w:t>
      </w:r>
      <w:r w:rsidR="00AF6BF9" w:rsidRPr="00D42018">
        <w:rPr>
          <w:rFonts w:ascii="Gill Sans MT" w:eastAsiaTheme="minorEastAsia" w:hAnsi="Gill Sans MT"/>
        </w:rPr>
        <w:t xml:space="preserve"> random yield where</w:t>
      </w:r>
      <w:r w:rsidRPr="00D42018">
        <w:rPr>
          <w:rFonts w:ascii="Gill Sans MT" w:eastAsiaTheme="minorEastAsia" w:hAnsi="Gill Sans MT"/>
        </w:rPr>
        <w:t xml:space="preserve"> </w:t>
      </w:r>
      <m:oMath>
        <m:sSup>
          <m:sSupPr>
            <m:ctrlPr>
              <w:ins w:id="669"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670"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00FE13DA" w:rsidRPr="00D42018">
        <w:rPr>
          <w:rFonts w:ascii="Gill Sans MT" w:eastAsiaTheme="minorEastAsia" w:hAnsi="Gill Sans MT"/>
        </w:rPr>
        <w:t>,</w:t>
      </w:r>
    </w:p>
    <w:p w14:paraId="6713FBB2" w14:textId="277C8242" w:rsidR="00FE13DA" w:rsidRPr="00D42018" w:rsidRDefault="00000000" w:rsidP="008E73ED">
      <w:pPr>
        <w:ind w:left="720"/>
        <w:jc w:val="both"/>
        <w:rPr>
          <w:rFonts w:ascii="Gill Sans MT" w:eastAsiaTheme="minorEastAsia" w:hAnsi="Gill Sans MT"/>
        </w:rPr>
      </w:pPr>
      <m:oMath>
        <m:sSup>
          <m:sSupPr>
            <m:ctrlPr>
              <w:ins w:id="671"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(y)</m:t>
        </m:r>
      </m:oMath>
      <w:r w:rsidR="008B0823" w:rsidRPr="00D42018">
        <w:rPr>
          <w:rFonts w:ascii="Gill Sans MT" w:eastAsiaTheme="minorEastAsia" w:hAnsi="Gill Sans MT"/>
        </w:rPr>
        <w:t xml:space="preserve">: </w:t>
      </w:r>
      <w:r w:rsidR="00B1558C" w:rsidRPr="00D42018">
        <w:rPr>
          <w:rFonts w:ascii="Gill Sans MT" w:eastAsiaTheme="minorEastAsia" w:hAnsi="Gill Sans MT"/>
        </w:rPr>
        <w:t>Yield density functions for baseline farmer practice</w:t>
      </w:r>
    </w:p>
    <w:p w14:paraId="59A2DDE2" w14:textId="0B50AECF" w:rsidR="00022452" w:rsidRPr="00D42018" w:rsidRDefault="00000000" w:rsidP="008E73ED">
      <w:pPr>
        <w:ind w:left="720"/>
        <w:jc w:val="both"/>
        <w:rPr>
          <w:rFonts w:ascii="Gill Sans MT" w:eastAsiaTheme="minorEastAsia" w:hAnsi="Gill Sans MT"/>
        </w:rPr>
      </w:pPr>
      <m:oMath>
        <m:sSup>
          <m:sSupPr>
            <m:ctrlPr>
              <w:ins w:id="672"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r>
          <w:rPr>
            <w:rFonts w:ascii="Cambria Math" w:eastAsiaTheme="minorEastAsia" w:hAnsi="Cambria Math"/>
          </w:rPr>
          <m:t>(y)</m:t>
        </m:r>
      </m:oMath>
      <w:r w:rsidR="00B1558C" w:rsidRPr="00D42018">
        <w:rPr>
          <w:rFonts w:ascii="Gill Sans MT" w:eastAsiaTheme="minorEastAsia" w:hAnsi="Gill Sans MT"/>
        </w:rPr>
        <w:t>: Yield density function</w:t>
      </w:r>
      <w:r w:rsidR="00474769">
        <w:rPr>
          <w:rFonts w:ascii="Gill Sans MT" w:eastAsiaTheme="minorEastAsia" w:hAnsi="Gill Sans MT"/>
        </w:rPr>
        <w:t>s</w:t>
      </w:r>
      <w:r w:rsidR="00B1558C" w:rsidRPr="00D42018">
        <w:rPr>
          <w:rFonts w:ascii="Gill Sans MT" w:eastAsiaTheme="minorEastAsia" w:hAnsi="Gill Sans MT"/>
        </w:rPr>
        <w:t xml:space="preserve"> for </w:t>
      </w:r>
      <w:r w:rsidR="00022452" w:rsidRPr="00D42018">
        <w:rPr>
          <w:rFonts w:ascii="Gill Sans MT" w:eastAsiaTheme="minorEastAsia" w:hAnsi="Gill Sans MT"/>
        </w:rPr>
        <w:t>new agronomic innovation</w:t>
      </w:r>
    </w:p>
    <w:p w14:paraId="429DD54E" w14:textId="3A1C570C" w:rsidR="00022452" w:rsidRPr="00D42018" w:rsidRDefault="00000000" w:rsidP="008E73ED">
      <w:pPr>
        <w:ind w:left="720"/>
        <w:jc w:val="both"/>
        <w:rPr>
          <w:rFonts w:ascii="Gill Sans MT" w:eastAsiaTheme="minorEastAsia" w:hAnsi="Gill Sans MT"/>
        </w:rPr>
      </w:pPr>
      <m:oMath>
        <m:sSup>
          <m:sSupPr>
            <m:ctrlPr>
              <w:ins w:id="673"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(y)</m:t>
        </m:r>
      </m:oMath>
      <w:r w:rsidR="00022452" w:rsidRPr="00D42018">
        <w:rPr>
          <w:rFonts w:ascii="Gill Sans MT" w:eastAsiaTheme="minorEastAsia" w:hAnsi="Gill Sans MT"/>
        </w:rPr>
        <w:t>: Cumulative distribution functions for baseline farmer practice</w:t>
      </w:r>
    </w:p>
    <w:p w14:paraId="3C0CF8F6" w14:textId="69003A49" w:rsidR="00022452" w:rsidRPr="00D42018" w:rsidRDefault="00000000" w:rsidP="008E73ED">
      <w:pPr>
        <w:ind w:left="720"/>
        <w:jc w:val="both"/>
        <w:rPr>
          <w:rFonts w:ascii="Gill Sans MT" w:eastAsiaTheme="minorEastAsia" w:hAnsi="Gill Sans MT"/>
        </w:rPr>
      </w:pPr>
      <m:oMath>
        <m:sSup>
          <m:sSupPr>
            <m:ctrlPr>
              <w:ins w:id="674"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022452" w:rsidRPr="00D42018">
        <w:rPr>
          <w:rFonts w:ascii="Gill Sans MT" w:eastAsiaTheme="minorEastAsia" w:hAnsi="Gill Sans MT"/>
        </w:rPr>
        <w:t>: Cumulative distribution functions for new agronomic innovation</w:t>
      </w:r>
    </w:p>
    <w:p w14:paraId="26BC5F3F" w14:textId="3A94DFC1" w:rsidR="00942AAD" w:rsidRPr="00D42018" w:rsidRDefault="000E0818" w:rsidP="00A4155D">
      <w:pPr>
        <w:jc w:val="both"/>
        <w:rPr>
          <w:rFonts w:ascii="Gill Sans MT" w:eastAsiaTheme="minorEastAsia" w:hAnsi="Gill Sans MT"/>
        </w:rPr>
      </w:pPr>
      <w:r w:rsidRPr="00D42018">
        <w:rPr>
          <w:rFonts w:ascii="Gill Sans MT" w:hAnsi="Gill Sans MT"/>
        </w:rPr>
        <w:t>A farmer has a t</w:t>
      </w:r>
      <w:r w:rsidR="00DA1CD3" w:rsidRPr="00D42018">
        <w:rPr>
          <w:rFonts w:ascii="Gill Sans MT" w:hAnsi="Gill Sans MT"/>
        </w:rPr>
        <w:t>h</w:t>
      </w:r>
      <w:r w:rsidRPr="00D42018">
        <w:rPr>
          <w:rFonts w:ascii="Gill Sans MT" w:hAnsi="Gill Sans MT"/>
        </w:rPr>
        <w:t xml:space="preserve">rice differentiable, risk averse utility of yield function such that </w:t>
      </w:r>
      <m:oMath>
        <m:sSup>
          <m:sSupPr>
            <m:ctrlPr>
              <w:ins w:id="675" w:author="Maxwell Mkondiwa" w:date="2023-03-01T14:59:00Z">
                <w:rPr>
                  <w:rFonts w:ascii="Cambria Math" w:hAnsi="Cambria Math"/>
                  <w:i/>
                </w:rPr>
              </w:ins>
            </m:ctrlPr>
          </m:sSupPr>
          <m:e>
            <m:r>
              <w:rPr>
                <w:rFonts w:ascii="Cambria Math" w:hAnsi="Cambria Math"/>
              </w:rPr>
              <m:t>U</m:t>
            </m:r>
          </m:e>
          <m:sup>
            <m:r>
              <w:rPr>
                <w:rFonts w:ascii="Cambria Math" w:hAnsi="Cambria Math"/>
              </w:rPr>
              <m:t>'</m:t>
            </m:r>
          </m:sup>
        </m:sSup>
        <m:d>
          <m:dPr>
            <m:ctrlPr>
              <w:ins w:id="676" w:author="Maxwell Mkondiwa" w:date="2023-03-01T14:59:00Z">
                <w:rPr>
                  <w:rFonts w:ascii="Cambria Math" w:hAnsi="Cambria Math"/>
                  <w:i/>
                </w:rPr>
              </w:ins>
            </m:ctrlPr>
          </m:dPr>
          <m:e>
            <m:r>
              <w:rPr>
                <w:rFonts w:ascii="Cambria Math" w:hAnsi="Cambria Math"/>
              </w:rPr>
              <m:t>y</m:t>
            </m:r>
          </m:e>
        </m:d>
        <m:r>
          <w:rPr>
            <w:rFonts w:ascii="Cambria Math" w:hAnsi="Cambria Math"/>
          </w:rPr>
          <m:t>&gt;0</m:t>
        </m:r>
      </m:oMath>
      <w:r w:rsidR="00921B05" w:rsidRPr="00D42018">
        <w:rPr>
          <w:rFonts w:ascii="Gill Sans MT" w:eastAsiaTheme="minorEastAsia" w:hAnsi="Gill Sans MT"/>
        </w:rPr>
        <w:t xml:space="preserve">, and </w:t>
      </w:r>
      <m:oMath>
        <m:sSup>
          <m:sSupPr>
            <m:ctrlPr>
              <w:ins w:id="677" w:author="Maxwell Mkondiwa" w:date="2023-03-01T14:59:00Z">
                <w:rPr>
                  <w:rFonts w:ascii="Cambria Math" w:eastAsiaTheme="minorEastAsia" w:hAnsi="Cambria Math"/>
                  <w:i/>
                </w:rPr>
              </w:ins>
            </m:ctrlPr>
          </m:sSupPr>
          <m:e>
            <m:r>
              <w:rPr>
                <w:rFonts w:ascii="Cambria Math" w:eastAsiaTheme="minorEastAsia" w:hAnsi="Cambria Math"/>
              </w:rPr>
              <m:t>U</m:t>
            </m:r>
          </m:e>
          <m:sup>
            <m:r>
              <w:rPr>
                <w:rFonts w:ascii="Cambria Math" w:eastAsiaTheme="minorEastAsia" w:hAnsi="Cambria Math"/>
              </w:rPr>
              <m:t>''</m:t>
            </m:r>
          </m:sup>
        </m:sSup>
        <m:d>
          <m:dPr>
            <m:ctrlPr>
              <w:ins w:id="678"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&lt;0</m:t>
        </m:r>
      </m:oMath>
    </w:p>
    <w:p w14:paraId="0CDD08DC" w14:textId="0F56ADCF" w:rsidR="002B4D67" w:rsidRPr="00D42018" w:rsidRDefault="008B3135" w:rsidP="00A4155D">
      <w:pPr>
        <w:jc w:val="both"/>
        <w:rPr>
          <w:rFonts w:ascii="Gill Sans MT" w:eastAsiaTheme="minorEastAsia" w:hAnsi="Gill Sans MT"/>
        </w:rPr>
      </w:pPr>
      <w:r w:rsidRPr="00D42018">
        <w:rPr>
          <w:rFonts w:ascii="Gill Sans MT" w:eastAsiaTheme="minorEastAsia" w:hAnsi="Gill Sans MT"/>
        </w:rPr>
        <w:t xml:space="preserve">A farmer is expected to weakly prefer the new agronomic management innovation </w:t>
      </w:r>
      <w:proofErr w:type="gramStart"/>
      <w:r w:rsidRPr="00D42018">
        <w:rPr>
          <w:rFonts w:ascii="Gill Sans MT" w:eastAsiaTheme="minorEastAsia" w:hAnsi="Gill Sans MT"/>
        </w:rPr>
        <w:t>if</w:t>
      </w:r>
      <w:proofErr w:type="gramEnd"/>
    </w:p>
    <w:p w14:paraId="1379A8F6" w14:textId="6F6FDE7D" w:rsidR="008B3135" w:rsidRPr="00D42018" w:rsidRDefault="00000000" w:rsidP="00A4155D">
      <w:pPr>
        <w:jc w:val="both"/>
        <w:rPr>
          <w:rFonts w:ascii="Gill Sans MT" w:hAnsi="Gill Sans MT"/>
        </w:rPr>
      </w:pPr>
      <m:oMathPara>
        <m:oMath>
          <m:nary>
            <m:naryPr>
              <m:ctrlPr>
                <w:ins w:id="679" w:author="Maxwell Mkondiwa" w:date="2023-03-01T14:59:00Z">
                  <w:rPr>
                    <w:rFonts w:ascii="Cambria Math" w:hAnsi="Cambria Math"/>
                    <w:i/>
                  </w:rPr>
                </w:ins>
              </m:ctrlPr>
            </m:naryPr>
            <m:sub>
              <m:sSup>
                <m:sSupPr>
                  <m:ctrlPr>
                    <w:ins w:id="68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681"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682" w:author="Maxwell Mkondiwa" w:date="2023-03-01T14:59:00Z">
                      <w:rPr>
                        <w:rFonts w:ascii="Cambria Math" w:hAnsi="Cambria Math"/>
                        <w:i/>
                      </w:rPr>
                    </w:ins>
                  </m:ctrlPr>
                </m:dPr>
                <m:e>
                  <m:r>
                    <w:rPr>
                      <w:rFonts w:ascii="Cambria Math" w:hAnsi="Cambria Math"/>
                    </w:rPr>
                    <m:t>y</m:t>
                  </m:r>
                </m:e>
              </m:d>
              <m:sSup>
                <m:sSupPr>
                  <m:ctrlPr>
                    <w:ins w:id="683"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684" w:author="Maxwell Mkondiwa" w:date="2023-03-01T14:59:00Z">
                      <w:rPr>
                        <w:rFonts w:ascii="Cambria Math" w:hAnsi="Cambria Math"/>
                        <w:i/>
                      </w:rPr>
                    </w:ins>
                  </m:ctrlPr>
                </m:dPr>
                <m:e>
                  <m:r>
                    <w:rPr>
                      <w:rFonts w:ascii="Cambria Math" w:hAnsi="Cambria Math"/>
                    </w:rPr>
                    <m:t>y</m:t>
                  </m:r>
                </m:e>
              </m:d>
              <m:r>
                <w:rPr>
                  <w:rFonts w:ascii="Cambria Math" w:hAnsi="Cambria Math"/>
                </w:rPr>
                <m:t>dy≥</m:t>
              </m:r>
            </m:e>
          </m:nary>
          <m:nary>
            <m:naryPr>
              <m:ctrlPr>
                <w:ins w:id="685" w:author="Maxwell Mkondiwa" w:date="2023-03-01T14:59:00Z">
                  <w:rPr>
                    <w:rFonts w:ascii="Cambria Math" w:eastAsiaTheme="minorEastAsia" w:hAnsi="Cambria Math"/>
                    <w:i/>
                  </w:rPr>
                </w:ins>
              </m:ctrlPr>
            </m:naryPr>
            <m:sub>
              <m:sSup>
                <m:sSupPr>
                  <m:ctrlPr>
                    <w:ins w:id="686"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687"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r>
                <w:rPr>
                  <w:rFonts w:ascii="Cambria Math" w:eastAsiaTheme="minorEastAsia" w:hAnsi="Cambria Math"/>
                </w:rPr>
                <m:t>U</m:t>
              </m:r>
              <m:d>
                <m:dPr>
                  <m:ctrlPr>
                    <w:ins w:id="688" w:author="Maxwell Mkondiwa" w:date="2023-03-01T14:59:00Z">
                      <w:rPr>
                        <w:rFonts w:ascii="Cambria Math" w:eastAsiaTheme="minorEastAsia" w:hAnsi="Cambria Math"/>
                        <w:i/>
                      </w:rPr>
                    </w:ins>
                  </m:ctrlPr>
                </m:dPr>
                <m:e>
                  <m:r>
                    <w:rPr>
                      <w:rFonts w:ascii="Cambria Math" w:eastAsiaTheme="minorEastAsia" w:hAnsi="Cambria Math"/>
                    </w:rPr>
                    <m:t>y</m:t>
                  </m:r>
                </m:e>
              </m:d>
            </m:e>
          </m:nary>
          <m:sSup>
            <m:sSupPr>
              <m:ctrlPr>
                <w:ins w:id="68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690"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 xml:space="preserve">dy </m:t>
          </m:r>
        </m:oMath>
      </m:oMathPara>
    </w:p>
    <w:p w14:paraId="1F3897A6" w14:textId="105378FF" w:rsidR="00942AAD" w:rsidRPr="00D42018" w:rsidRDefault="004D0BA1" w:rsidP="00A4155D">
      <w:pPr>
        <w:jc w:val="both"/>
        <w:rPr>
          <w:rFonts w:ascii="Gill Sans MT" w:hAnsi="Gill Sans MT"/>
        </w:rPr>
      </w:pPr>
      <w:r w:rsidRPr="00D42018">
        <w:rPr>
          <w:rFonts w:ascii="Gill Sans MT" w:hAnsi="Gill Sans MT"/>
        </w:rPr>
        <w:t xml:space="preserve">One may compare the area under the cumulative </w:t>
      </w:r>
      <w:proofErr w:type="gramStart"/>
      <w:r w:rsidRPr="00D42018">
        <w:rPr>
          <w:rFonts w:ascii="Gill Sans MT" w:hAnsi="Gill Sans MT"/>
        </w:rPr>
        <w:t>distributions</w:t>
      </w:r>
      <w:proofErr w:type="gramEnd"/>
    </w:p>
    <w:p w14:paraId="10F7D1CC" w14:textId="72F5A06E" w:rsidR="004D0BA1" w:rsidRPr="00D42018" w:rsidRDefault="00F12D98" w:rsidP="00A4155D">
      <w:pPr>
        <w:jc w:val="both"/>
        <w:rPr>
          <w:rFonts w:ascii="Gill Sans MT" w:hAnsi="Gill Sans MT"/>
        </w:rPr>
      </w:pPr>
      <w:r w:rsidRPr="00D42018">
        <w:rPr>
          <w:rFonts w:ascii="Gill Sans MT" w:hAnsi="Gill Sans MT"/>
        </w:rPr>
        <w:t xml:space="preserve">If </w:t>
      </w:r>
    </w:p>
    <w:p w14:paraId="3F4EEA48" w14:textId="078958A6" w:rsidR="00F12D98" w:rsidRPr="00D42018" w:rsidRDefault="00000000" w:rsidP="007630D2">
      <w:pPr>
        <w:jc w:val="center"/>
        <w:rPr>
          <w:rFonts w:ascii="Gill Sans MT" w:eastAsiaTheme="minorEastAsia" w:hAnsi="Gill Sans MT"/>
        </w:rPr>
      </w:pPr>
      <m:oMath>
        <m:nary>
          <m:naryPr>
            <m:ctrlPr>
              <w:ins w:id="691" w:author="Maxwell Mkondiwa" w:date="2023-03-01T14:59:00Z">
                <w:rPr>
                  <w:rFonts w:ascii="Cambria Math" w:hAnsi="Cambria Math"/>
                  <w:i/>
                </w:rPr>
              </w:ins>
            </m:ctrlPr>
          </m:naryPr>
          <m:sub>
            <m:sSup>
              <m:sSupPr>
                <m:ctrlPr>
                  <w:ins w:id="692"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693"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sSup>
              <m:sSupPr>
                <m:ctrlPr>
                  <w:ins w:id="694"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695" w:author="Maxwell Mkondiwa" w:date="2023-03-01T14:59:00Z">
                    <w:rPr>
                      <w:rFonts w:ascii="Cambria Math" w:hAnsi="Cambria Math"/>
                      <w:i/>
                    </w:rPr>
                  </w:ins>
                </m:ctrlPr>
              </m:dPr>
              <m:e>
                <m:r>
                  <w:rPr>
                    <w:rFonts w:ascii="Cambria Math" w:hAnsi="Cambria Math"/>
                  </w:rPr>
                  <m:t>z</m:t>
                </m:r>
              </m:e>
            </m:d>
            <m:r>
              <w:rPr>
                <w:rFonts w:ascii="Cambria Math" w:hAnsi="Cambria Math"/>
              </w:rPr>
              <m:t>dz≥</m:t>
            </m:r>
          </m:e>
        </m:nary>
        <m:nary>
          <m:naryPr>
            <m:ctrlPr>
              <w:ins w:id="696" w:author="Maxwell Mkondiwa" w:date="2023-03-01T14:59:00Z">
                <w:rPr>
                  <w:rFonts w:ascii="Cambria Math" w:eastAsiaTheme="minorEastAsia" w:hAnsi="Cambria Math"/>
                  <w:i/>
                </w:rPr>
              </w:ins>
            </m:ctrlPr>
          </m:naryPr>
          <m:sub>
            <m:sSup>
              <m:sSupPr>
                <m:ctrlPr>
                  <w:ins w:id="697"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698"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sSup>
              <m:sSupPr>
                <m:ctrlPr>
                  <w:ins w:id="69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700" w:author="Maxwell Mkondiwa" w:date="2023-03-01T14:59:00Z">
                    <w:rPr>
                      <w:rFonts w:ascii="Cambria Math" w:eastAsiaTheme="minorEastAsia" w:hAnsi="Cambria Math"/>
                      <w:i/>
                    </w:rPr>
                  </w:ins>
                </m:ctrlPr>
              </m:dPr>
              <m:e>
                <m:r>
                  <w:rPr>
                    <w:rFonts w:ascii="Cambria Math" w:eastAsiaTheme="minorEastAsia" w:hAnsi="Cambria Math"/>
                  </w:rPr>
                  <m:t>z</m:t>
                </m:r>
              </m:e>
            </m:d>
            <m:r>
              <w:rPr>
                <w:rFonts w:ascii="Cambria Math" w:eastAsiaTheme="minorEastAsia" w:hAnsi="Cambria Math"/>
              </w:rPr>
              <m:t>dz</m:t>
            </m:r>
          </m:e>
        </m:nary>
        <m:r>
          <w:rPr>
            <w:rFonts w:ascii="Cambria Math" w:eastAsiaTheme="minorEastAsia" w:hAnsi="Cambria Math"/>
          </w:rPr>
          <m:t>,</m:t>
        </m:r>
      </m:oMath>
      <w:r w:rsidR="00AF33E1" w:rsidRPr="00D42018">
        <w:rPr>
          <w:rFonts w:ascii="Gill Sans MT" w:eastAsiaTheme="minorEastAsia" w:hAnsi="Gill Sans MT"/>
        </w:rPr>
        <w:t xml:space="preserve"> </w:t>
      </w:r>
      <m:oMath>
        <m:r>
          <w:rPr>
            <w:rFonts w:ascii="Cambria Math" w:eastAsiaTheme="minorEastAsia" w:hAnsi="Cambria Math"/>
          </w:rPr>
          <m:t>∀y</m:t>
        </m:r>
      </m:oMath>
    </w:p>
    <w:p w14:paraId="235433A9" w14:textId="6E2B9C63" w:rsidR="007630D2" w:rsidRPr="00D42018" w:rsidRDefault="00FA62D5" w:rsidP="00FA62D5">
      <w:pPr>
        <w:rPr>
          <w:rFonts w:ascii="Gill Sans MT" w:eastAsiaTheme="minorEastAsia" w:hAnsi="Gill Sans MT"/>
        </w:rPr>
      </w:pPr>
      <w:r w:rsidRPr="00D42018">
        <w:rPr>
          <w:rFonts w:ascii="Gill Sans MT" w:eastAsiaTheme="minorEastAsia" w:hAnsi="Gill Sans MT"/>
        </w:rPr>
        <w:t xml:space="preserve">Then the new agricultural innovation will be weakly preferred. </w:t>
      </w:r>
    </w:p>
    <w:p w14:paraId="129528F7" w14:textId="4BA9A5C9" w:rsidR="002E1754" w:rsidRPr="00D42018" w:rsidRDefault="002E1754" w:rsidP="00FA62D5">
      <w:pPr>
        <w:rPr>
          <w:rFonts w:ascii="Gill Sans MT" w:eastAsiaTheme="minorEastAsia" w:hAnsi="Gill Sans MT"/>
        </w:rPr>
      </w:pPr>
      <w:r w:rsidRPr="00D42018">
        <w:rPr>
          <w:rFonts w:ascii="Gill Sans MT" w:eastAsiaTheme="minorEastAsia" w:hAnsi="Gill Sans MT"/>
        </w:rPr>
        <w:t>Wi</w:t>
      </w:r>
      <w:r w:rsidR="003A341E" w:rsidRPr="00D42018">
        <w:rPr>
          <w:rFonts w:ascii="Gill Sans MT" w:eastAsiaTheme="minorEastAsia" w:hAnsi="Gill Sans MT"/>
        </w:rPr>
        <w:t>th price risks an</w:t>
      </w:r>
      <w:r w:rsidR="00E44360" w:rsidRPr="00D42018">
        <w:rPr>
          <w:rFonts w:ascii="Gill Sans MT" w:eastAsiaTheme="minorEastAsia" w:hAnsi="Gill Sans MT"/>
        </w:rPr>
        <w:t>d production costs,</w:t>
      </w:r>
    </w:p>
    <w:p w14:paraId="34F4BCAA" w14:textId="4ED69AD5" w:rsidR="00E44360" w:rsidRPr="00D42018" w:rsidRDefault="00000000" w:rsidP="00FA62D5">
      <w:pPr>
        <w:rPr>
          <w:rFonts w:ascii="Gill Sans MT" w:eastAsiaTheme="minorEastAsia" w:hAnsi="Gill Sans MT"/>
        </w:rPr>
      </w:pPr>
      <m:oMathPara>
        <m:oMath>
          <m:nary>
            <m:naryPr>
              <m:supHide m:val="1"/>
              <m:ctrlPr>
                <w:ins w:id="701" w:author="Maxwell Mkondiwa" w:date="2023-03-01T14:59:00Z">
                  <w:rPr>
                    <w:rFonts w:ascii="Cambria Math" w:hAnsi="Cambria Math"/>
                    <w:i/>
                  </w:rPr>
                </w:ins>
              </m:ctrlPr>
            </m:naryPr>
            <m:sub>
              <m:r>
                <w:rPr>
                  <w:rFonts w:ascii="Cambria Math" w:hAnsi="Cambria Math"/>
                </w:rPr>
                <m:t>ϵ</m:t>
              </m:r>
            </m:sub>
            <m:sup/>
            <m:e>
              <m:nary>
                <m:naryPr>
                  <m:supHide m:val="1"/>
                  <m:ctrlPr>
                    <w:ins w:id="702" w:author="Maxwell Mkondiwa" w:date="2023-03-01T14:59:00Z">
                      <w:rPr>
                        <w:rFonts w:ascii="Cambria Math" w:hAnsi="Cambria Math"/>
                        <w:i/>
                      </w:rPr>
                    </w:ins>
                  </m:ctrlPr>
                </m:naryPr>
                <m:sub>
                  <m:r>
                    <w:rPr>
                      <w:rFonts w:ascii="Cambria Math" w:hAnsi="Cambria Math"/>
                    </w:rPr>
                    <m:t>p&gt;0</m:t>
                  </m:r>
                </m:sub>
                <m:sup/>
                <m:e>
                  <m:nary>
                    <m:naryPr>
                      <m:ctrlPr>
                        <w:ins w:id="703" w:author="Maxwell Mkondiwa" w:date="2023-03-01T14:59:00Z">
                          <w:rPr>
                            <w:rFonts w:ascii="Cambria Math" w:hAnsi="Cambria Math"/>
                            <w:i/>
                          </w:rPr>
                        </w:ins>
                      </m:ctrlPr>
                    </m:naryPr>
                    <m:sub>
                      <m:sSup>
                        <m:sSupPr>
                          <m:ctrlPr>
                            <w:ins w:id="70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0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06" w:author="Maxwell Mkondiwa" w:date="2023-03-01T14:59:00Z">
                              <w:rPr>
                                <w:rFonts w:ascii="Cambria Math" w:hAnsi="Cambria Math"/>
                                <w:i/>
                              </w:rPr>
                            </w:ins>
                          </m:ctrlPr>
                        </m:dPr>
                        <m:e>
                          <m:r>
                            <w:rPr>
                              <w:rFonts w:ascii="Cambria Math" w:hAnsi="Cambria Math"/>
                            </w:rPr>
                            <m:t>py-</m:t>
                          </m:r>
                          <m:sSup>
                            <m:sSupPr>
                              <m:ctrlPr>
                                <w:ins w:id="707"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sSup>
                        <m:sSupPr>
                          <m:ctrlPr>
                            <w:ins w:id="708"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09"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10"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r>
            <w:rPr>
              <w:rFonts w:ascii="Cambria Math" w:hAnsi="Cambria Math"/>
            </w:rPr>
            <m:t>≥</m:t>
          </m:r>
          <m:nary>
            <m:naryPr>
              <m:supHide m:val="1"/>
              <m:ctrlPr>
                <w:ins w:id="711" w:author="Maxwell Mkondiwa" w:date="2023-03-01T14:59:00Z">
                  <w:rPr>
                    <w:rFonts w:ascii="Cambria Math" w:hAnsi="Cambria Math"/>
                    <w:i/>
                  </w:rPr>
                </w:ins>
              </m:ctrlPr>
            </m:naryPr>
            <m:sub>
              <m:r>
                <w:rPr>
                  <w:rFonts w:ascii="Cambria Math" w:hAnsi="Cambria Math"/>
                </w:rPr>
                <m:t>ϵ</m:t>
              </m:r>
            </m:sub>
            <m:sup/>
            <m:e>
              <m:nary>
                <m:naryPr>
                  <m:supHide m:val="1"/>
                  <m:ctrlPr>
                    <w:ins w:id="712" w:author="Maxwell Mkondiwa" w:date="2023-03-01T14:59:00Z">
                      <w:rPr>
                        <w:rFonts w:ascii="Cambria Math" w:hAnsi="Cambria Math"/>
                        <w:i/>
                      </w:rPr>
                    </w:ins>
                  </m:ctrlPr>
                </m:naryPr>
                <m:sub>
                  <m:r>
                    <w:rPr>
                      <w:rFonts w:ascii="Cambria Math" w:hAnsi="Cambria Math"/>
                    </w:rPr>
                    <m:t>p&gt;0</m:t>
                  </m:r>
                </m:sub>
                <m:sup/>
                <m:e>
                  <m:nary>
                    <m:naryPr>
                      <m:ctrlPr>
                        <w:ins w:id="713" w:author="Maxwell Mkondiwa" w:date="2023-03-01T14:59:00Z">
                          <w:rPr>
                            <w:rFonts w:ascii="Cambria Math" w:hAnsi="Cambria Math"/>
                            <w:i/>
                          </w:rPr>
                        </w:ins>
                      </m:ctrlPr>
                    </m:naryPr>
                    <m:sub>
                      <m:sSup>
                        <m:sSupPr>
                          <m:ctrlPr>
                            <w:ins w:id="71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1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16" w:author="Maxwell Mkondiwa" w:date="2023-03-01T14:59:00Z">
                              <w:rPr>
                                <w:rFonts w:ascii="Cambria Math" w:hAnsi="Cambria Math"/>
                                <w:i/>
                              </w:rPr>
                            </w:ins>
                          </m:ctrlPr>
                        </m:dPr>
                        <m:e>
                          <m:r>
                            <w:rPr>
                              <w:rFonts w:ascii="Cambria Math" w:hAnsi="Cambria Math"/>
                            </w:rPr>
                            <m:t>py-</m:t>
                          </m:r>
                          <m:sSup>
                            <m:sSupPr>
                              <m:ctrlPr>
                                <w:ins w:id="717"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sSup>
                        <m:sSupPr>
                          <m:ctrlPr>
                            <w:ins w:id="718"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19"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20"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oMath>
      </m:oMathPara>
    </w:p>
    <w:p w14:paraId="5389F987" w14:textId="391847FF" w:rsidR="00027BAF" w:rsidRPr="00D42018" w:rsidRDefault="00F159D9" w:rsidP="00FA62D5">
      <w:pPr>
        <w:rPr>
          <w:rFonts w:ascii="Gill Sans MT" w:eastAsiaTheme="minorEastAsia" w:hAnsi="Gill Sans MT"/>
        </w:rPr>
      </w:pPr>
      <w:r w:rsidRPr="00D42018">
        <w:rPr>
          <w:rFonts w:ascii="Gill Sans MT" w:eastAsiaTheme="minorEastAsia" w:hAnsi="Gill Sans MT"/>
          <w:b/>
          <w:bCs/>
        </w:rPr>
        <w:t>WTP question is:</w:t>
      </w:r>
      <w:r w:rsidRPr="00D42018">
        <w:rPr>
          <w:rFonts w:ascii="Gill Sans MT" w:eastAsiaTheme="minorEastAsia" w:hAnsi="Gill Sans MT"/>
        </w:rPr>
        <w:t xml:space="preserve"> How much wheat/rice per hectare would a risk-averse farmer be willing to </w:t>
      </w:r>
      <w:r w:rsidR="000F567D" w:rsidRPr="00D42018">
        <w:rPr>
          <w:rFonts w:ascii="Gill Sans MT" w:eastAsiaTheme="minorEastAsia" w:hAnsi="Gill Sans MT"/>
        </w:rPr>
        <w:t>give up/pay to use the new agronomic innovation?</w:t>
      </w:r>
    </w:p>
    <w:p w14:paraId="228491D1" w14:textId="42C3FF44" w:rsidR="00F665AC" w:rsidRPr="00D42018" w:rsidRDefault="00F665AC" w:rsidP="00FA62D5">
      <w:pPr>
        <w:rPr>
          <w:rFonts w:ascii="Gill Sans MT" w:eastAsiaTheme="minorEastAsia" w:hAnsi="Gill Sans MT"/>
        </w:rPr>
      </w:pPr>
      <w:r w:rsidRPr="00D42018">
        <w:rPr>
          <w:rFonts w:ascii="Gill Sans MT" w:eastAsiaTheme="minorEastAsia" w:hAnsi="Gill Sans MT"/>
          <w:b/>
          <w:bCs/>
        </w:rPr>
        <w:t>Answer:</w:t>
      </w:r>
      <w:r w:rsidRPr="00D42018">
        <w:rPr>
          <w:rFonts w:ascii="Gill Sans MT" w:eastAsiaTheme="minorEastAsia" w:hAnsi="Gill Sans MT"/>
        </w:rPr>
        <w:t xml:space="preserve"> It is the </w:t>
      </w:r>
      <m:oMath>
        <m:r>
          <w:rPr>
            <w:rFonts w:ascii="Cambria Math" w:eastAsiaTheme="minorEastAsia" w:hAnsi="Cambria Math"/>
          </w:rPr>
          <m:t>w</m:t>
        </m:r>
      </m:oMath>
      <w:r w:rsidRPr="00D42018">
        <w:rPr>
          <w:rFonts w:ascii="Gill Sans MT" w:eastAsiaTheme="minorEastAsia" w:hAnsi="Gill Sans MT"/>
        </w:rPr>
        <w:t xml:space="preserve"> that satisfies,</w:t>
      </w:r>
    </w:p>
    <w:p w14:paraId="0F5EC9A7" w14:textId="4AC2A3CC" w:rsidR="00F665AC" w:rsidRPr="00D42018" w:rsidRDefault="00000000" w:rsidP="00F665AC">
      <w:pPr>
        <w:rPr>
          <w:rFonts w:ascii="Gill Sans MT" w:eastAsiaTheme="minorEastAsia" w:hAnsi="Gill Sans MT"/>
        </w:rPr>
      </w:pPr>
      <m:oMathPara>
        <m:oMath>
          <m:nary>
            <m:naryPr>
              <m:supHide m:val="1"/>
              <m:ctrlPr>
                <w:ins w:id="721" w:author="Maxwell Mkondiwa" w:date="2023-03-01T14:59:00Z">
                  <w:rPr>
                    <w:rFonts w:ascii="Cambria Math" w:hAnsi="Cambria Math"/>
                    <w:i/>
                  </w:rPr>
                </w:ins>
              </m:ctrlPr>
            </m:naryPr>
            <m:sub>
              <m:r>
                <w:rPr>
                  <w:rFonts w:ascii="Cambria Math" w:hAnsi="Cambria Math"/>
                </w:rPr>
                <m:t>ϵ</m:t>
              </m:r>
            </m:sub>
            <m:sup/>
            <m:e>
              <m:nary>
                <m:naryPr>
                  <m:supHide m:val="1"/>
                  <m:ctrlPr>
                    <w:ins w:id="722" w:author="Maxwell Mkondiwa" w:date="2023-03-01T14:59:00Z">
                      <w:rPr>
                        <w:rFonts w:ascii="Cambria Math" w:hAnsi="Cambria Math"/>
                        <w:i/>
                      </w:rPr>
                    </w:ins>
                  </m:ctrlPr>
                </m:naryPr>
                <m:sub>
                  <m:r>
                    <w:rPr>
                      <w:rFonts w:ascii="Cambria Math" w:hAnsi="Cambria Math"/>
                    </w:rPr>
                    <m:t>p&gt;0</m:t>
                  </m:r>
                </m:sub>
                <m:sup/>
                <m:e>
                  <m:nary>
                    <m:naryPr>
                      <m:ctrlPr>
                        <w:ins w:id="723" w:author="Maxwell Mkondiwa" w:date="2023-03-01T14:59:00Z">
                          <w:rPr>
                            <w:rFonts w:ascii="Cambria Math" w:hAnsi="Cambria Math"/>
                            <w:i/>
                          </w:rPr>
                        </w:ins>
                      </m:ctrlPr>
                    </m:naryPr>
                    <m:sub>
                      <m:sSup>
                        <m:sSupPr>
                          <m:ctrlPr>
                            <w:ins w:id="72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2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26" w:author="Maxwell Mkondiwa" w:date="2023-03-01T14:59:00Z">
                              <w:rPr>
                                <w:rFonts w:ascii="Cambria Math" w:hAnsi="Cambria Math"/>
                                <w:i/>
                              </w:rPr>
                            </w:ins>
                          </m:ctrlPr>
                        </m:dPr>
                        <m:e>
                          <m:r>
                            <w:rPr>
                              <w:rFonts w:ascii="Cambria Math" w:hAnsi="Cambria Math"/>
                            </w:rPr>
                            <m:t>p</m:t>
                          </m:r>
                          <m:d>
                            <m:dPr>
                              <m:ctrlPr>
                                <w:ins w:id="727" w:author="Maxwell Mkondiwa" w:date="2023-03-01T14:59:00Z">
                                  <w:rPr>
                                    <w:rFonts w:ascii="Cambria Math" w:hAnsi="Cambria Math"/>
                                    <w:i/>
                                  </w:rPr>
                                </w:ins>
                              </m:ctrlPr>
                            </m:dPr>
                            <m:e>
                              <m:r>
                                <w:rPr>
                                  <w:rFonts w:ascii="Cambria Math" w:hAnsi="Cambria Math"/>
                                </w:rPr>
                                <m:t>y-w</m:t>
                              </m:r>
                            </m:e>
                          </m:d>
                          <m:r>
                            <w:rPr>
                              <w:rFonts w:ascii="Cambria Math" w:hAnsi="Cambria Math"/>
                            </w:rPr>
                            <m:t>-</m:t>
                          </m:r>
                          <m:sSup>
                            <m:sSupPr>
                              <m:ctrlPr>
                                <w:ins w:id="728"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sSup>
                        <m:sSupPr>
                          <m:ctrlPr>
                            <w:ins w:id="729"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30"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31"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r>
            <w:rPr>
              <w:rFonts w:ascii="Cambria Math" w:hAnsi="Cambria Math"/>
            </w:rPr>
            <m:t>=</m:t>
          </m:r>
          <m:nary>
            <m:naryPr>
              <m:supHide m:val="1"/>
              <m:ctrlPr>
                <w:ins w:id="732" w:author="Maxwell Mkondiwa" w:date="2023-03-01T14:59:00Z">
                  <w:rPr>
                    <w:rFonts w:ascii="Cambria Math" w:hAnsi="Cambria Math"/>
                    <w:i/>
                  </w:rPr>
                </w:ins>
              </m:ctrlPr>
            </m:naryPr>
            <m:sub>
              <m:r>
                <w:rPr>
                  <w:rFonts w:ascii="Cambria Math" w:hAnsi="Cambria Math"/>
                </w:rPr>
                <m:t>ϵ</m:t>
              </m:r>
            </m:sub>
            <m:sup/>
            <m:e>
              <m:nary>
                <m:naryPr>
                  <m:supHide m:val="1"/>
                  <m:ctrlPr>
                    <w:ins w:id="733" w:author="Maxwell Mkondiwa" w:date="2023-03-01T14:59:00Z">
                      <w:rPr>
                        <w:rFonts w:ascii="Cambria Math" w:hAnsi="Cambria Math"/>
                        <w:i/>
                      </w:rPr>
                    </w:ins>
                  </m:ctrlPr>
                </m:naryPr>
                <m:sub>
                  <m:r>
                    <w:rPr>
                      <w:rFonts w:ascii="Cambria Math" w:hAnsi="Cambria Math"/>
                    </w:rPr>
                    <m:t>p&gt;0</m:t>
                  </m:r>
                </m:sub>
                <m:sup/>
                <m:e>
                  <m:nary>
                    <m:naryPr>
                      <m:ctrlPr>
                        <w:ins w:id="734" w:author="Maxwell Mkondiwa" w:date="2023-03-01T14:59:00Z">
                          <w:rPr>
                            <w:rFonts w:ascii="Cambria Math" w:hAnsi="Cambria Math"/>
                            <w:i/>
                          </w:rPr>
                        </w:ins>
                      </m:ctrlPr>
                    </m:naryPr>
                    <m:sub>
                      <m:sSup>
                        <m:sSupPr>
                          <m:ctrlPr>
                            <w:ins w:id="735"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36"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37" w:author="Maxwell Mkondiwa" w:date="2023-03-01T14:59:00Z">
                              <w:rPr>
                                <w:rFonts w:ascii="Cambria Math" w:hAnsi="Cambria Math"/>
                                <w:i/>
                              </w:rPr>
                            </w:ins>
                          </m:ctrlPr>
                        </m:dPr>
                        <m:e>
                          <m:r>
                            <w:rPr>
                              <w:rFonts w:ascii="Cambria Math" w:hAnsi="Cambria Math"/>
                            </w:rPr>
                            <m:t>py-</m:t>
                          </m:r>
                          <m:sSup>
                            <m:sSupPr>
                              <m:ctrlPr>
                                <w:ins w:id="738"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sSup>
                        <m:sSupPr>
                          <m:ctrlPr>
                            <w:ins w:id="739"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40"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41"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oMath>
      </m:oMathPara>
    </w:p>
    <w:p w14:paraId="735E7503" w14:textId="3FAF1E79" w:rsidR="00F12D98" w:rsidRPr="00D42018" w:rsidRDefault="00F12D98" w:rsidP="00A4155D">
      <w:pPr>
        <w:jc w:val="both"/>
        <w:rPr>
          <w:rFonts w:ascii="Gill Sans MT" w:hAnsi="Gill Sans MT"/>
        </w:rPr>
      </w:pPr>
    </w:p>
    <w:p w14:paraId="556132EE" w14:textId="3DB36C70" w:rsidR="00A4155D" w:rsidRPr="00D42018" w:rsidRDefault="00A4155D" w:rsidP="00A4155D">
      <w:pPr>
        <w:jc w:val="both"/>
        <w:rPr>
          <w:rFonts w:ascii="Gill Sans MT" w:hAnsi="Gill Sans MT"/>
        </w:rPr>
      </w:pPr>
      <w:commentRangeStart w:id="742"/>
      <w:commentRangeStart w:id="743"/>
      <w:r w:rsidRPr="00D42018">
        <w:rPr>
          <w:rFonts w:ascii="Gill Sans MT" w:hAnsi="Gill Sans MT"/>
        </w:rPr>
        <w:t xml:space="preserve">According to Hurley </w:t>
      </w:r>
      <w:commentRangeEnd w:id="742"/>
      <w:r w:rsidRPr="00D42018">
        <w:rPr>
          <w:rStyle w:val="CommentReference"/>
          <w:rFonts w:ascii="Gill Sans MT" w:hAnsi="Gill Sans MT"/>
          <w:lang w:val="en-US"/>
        </w:rPr>
        <w:commentReference w:id="742"/>
      </w:r>
      <w:commentRangeEnd w:id="743"/>
      <w:r w:rsidRPr="00D42018">
        <w:rPr>
          <w:rStyle w:val="CommentReference"/>
          <w:rFonts w:ascii="Gill Sans MT" w:hAnsi="Gill Sans MT"/>
          <w:lang w:val="en-US"/>
        </w:rPr>
        <w:commentReference w:id="743"/>
      </w:r>
      <w:r w:rsidRPr="00D42018">
        <w:rPr>
          <w:rFonts w:ascii="Gill Sans MT" w:hAnsi="Gill Sans MT"/>
        </w:rPr>
        <w:t>et al (2018), the lower WTP bound that makes any risk-averse farmer prefer new technology (in this case scenarios other than the baseline) can be derived using second order stochastic dominance as follows:</w:t>
      </w:r>
    </w:p>
    <w:p w14:paraId="0CEBC8C1" w14:textId="0A594980" w:rsidR="00A4155D" w:rsidRPr="00D42018" w:rsidRDefault="00A4155D" w:rsidP="00A4155D">
      <w:pPr>
        <w:rPr>
          <w:rFonts w:ascii="Gill Sans MT" w:eastAsiaTheme="minorEastAsia" w:hAnsi="Gill Sans MT"/>
        </w:rPr>
      </w:pPr>
      <m:oMathPara>
        <m:oMath>
          <m:r>
            <w:rPr>
              <w:rFonts w:ascii="Cambria Math" w:hAnsi="Cambria Math"/>
            </w:rPr>
            <m:t>WT</m:t>
          </m:r>
          <m:sSup>
            <m:sSupPr>
              <m:ctrlPr>
                <w:ins w:id="744" w:author="Maxwell Mkondiwa" w:date="2023-03-01T14:59:00Z">
                  <w:rPr>
                    <w:rFonts w:ascii="Cambria Math" w:hAnsi="Cambria Math"/>
                    <w:i/>
                  </w:rPr>
                </w:ins>
              </m:ctrlPr>
            </m:sSupPr>
            <m:e>
              <m:r>
                <w:rPr>
                  <w:rFonts w:ascii="Cambria Math" w:hAnsi="Cambria Math"/>
                </w:rPr>
                <m:t>P</m:t>
              </m:r>
            </m:e>
            <m:sup>
              <m:r>
                <w:rPr>
                  <w:rFonts w:ascii="Cambria Math" w:hAnsi="Cambria Math"/>
                </w:rPr>
                <m:t>LB</m:t>
              </m:r>
            </m:sup>
          </m:sSup>
          <m:r>
            <w:rPr>
              <w:rFonts w:ascii="Cambria Math" w:hAnsi="Cambria Math"/>
            </w:rPr>
            <m:t>=</m:t>
          </m:r>
          <m:func>
            <m:funcPr>
              <m:ctrlPr>
                <w:ins w:id="745" w:author="Maxwell Mkondiwa" w:date="2023-03-01T14:59:00Z">
                  <w:rPr>
                    <w:rFonts w:ascii="Cambria Math" w:hAnsi="Cambria Math"/>
                    <w:i/>
                  </w:rPr>
                </w:ins>
              </m:ctrlPr>
            </m:funcPr>
            <m:fName>
              <m:limLow>
                <m:limLowPr>
                  <m:ctrlPr>
                    <w:ins w:id="746" w:author="Maxwell Mkondiwa" w:date="2023-03-01T14:59:00Z">
                      <w:rPr>
                        <w:rFonts w:ascii="Cambria Math" w:hAnsi="Cambria Math"/>
                        <w:i/>
                      </w:rPr>
                    </w:ins>
                  </m:ctrlPr>
                </m:limLowPr>
                <m:e>
                  <m:r>
                    <m:rPr>
                      <m:sty m:val="p"/>
                    </m:rPr>
                    <w:rPr>
                      <w:rFonts w:ascii="Cambria Math" w:hAnsi="Cambria Math"/>
                    </w:rPr>
                    <m:t>max</m:t>
                  </m:r>
                  <m:ctrlPr>
                    <w:ins w:id="747" w:author="Maxwell Mkondiwa" w:date="2023-03-01T14:59:00Z">
                      <w:rPr>
                        <w:rFonts w:ascii="Cambria Math" w:hAnsi="Cambria Math"/>
                      </w:rPr>
                    </w:ins>
                  </m:ctrlPr>
                </m:e>
                <m:lim>
                  <m:r>
                    <w:rPr>
                      <w:rFonts w:ascii="Cambria Math" w:hAnsi="Cambria Math"/>
                    </w:rPr>
                    <m:t>w</m:t>
                  </m:r>
                  <m:ctrlPr>
                    <w:ins w:id="748" w:author="Maxwell Mkondiwa" w:date="2023-03-01T14:59:00Z">
                      <w:rPr>
                        <w:rFonts w:ascii="Cambria Math" w:hAnsi="Cambria Math"/>
                      </w:rPr>
                    </w:ins>
                  </m:ctrlPr>
                </m:lim>
              </m:limLow>
            </m:fName>
            <m:e>
              <m:d>
                <m:dPr>
                  <m:begChr m:val="{"/>
                  <m:endChr m:val="}"/>
                  <m:ctrlPr>
                    <w:ins w:id="749" w:author="Maxwell Mkondiwa" w:date="2023-03-01T14:59:00Z">
                      <w:rPr>
                        <w:rFonts w:ascii="Cambria Math" w:hAnsi="Cambria Math"/>
                        <w:i/>
                      </w:rPr>
                    </w:ins>
                  </m:ctrlPr>
                </m:dPr>
                <m:e>
                  <m:r>
                    <w:rPr>
                      <w:rFonts w:ascii="Cambria Math" w:hAnsi="Cambria Math"/>
                    </w:rPr>
                    <m:t>w:</m:t>
                  </m:r>
                  <m:nary>
                    <m:naryPr>
                      <m:ctrlPr>
                        <w:ins w:id="750" w:author="Maxwell Mkondiwa" w:date="2023-03-01T14:59:00Z">
                          <w:rPr>
                            <w:rFonts w:ascii="Cambria Math" w:hAnsi="Cambria Math"/>
                            <w:i/>
                          </w:rPr>
                        </w:ins>
                      </m:ctrlPr>
                    </m:naryPr>
                    <m:sub>
                      <m:sSup>
                        <m:sSupPr>
                          <m:ctrlPr>
                            <w:ins w:id="75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752"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53"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754" w:author="Maxwell Mkondiwa" w:date="2023-03-01T14:59:00Z">
                          <w:rPr>
                            <w:rFonts w:ascii="Cambria Math" w:hAnsi="Cambria Math"/>
                            <w:i/>
                          </w:rPr>
                        </w:ins>
                      </m:ctrlPr>
                    </m:naryPr>
                    <m:sub>
                      <m:sSup>
                        <m:sSupPr>
                          <m:ctrlPr>
                            <w:ins w:id="755"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756"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57"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758"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759" w:author="Maxwell Mkondiwa" w:date="2023-03-01T14:59:00Z">
                              <w:rPr>
                                <w:rFonts w:ascii="Cambria Math" w:hAnsi="Cambria Math"/>
                                <w:i/>
                              </w:rPr>
                            </w:ins>
                          </m:ctrlPr>
                        </m:dPr>
                        <m:e>
                          <m:sSup>
                            <m:sSupPr>
                              <m:ctrlPr>
                                <w:ins w:id="76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76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C8143FE"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 xml:space="preserve">Where </w:t>
      </w:r>
      <m:oMath>
        <m:r>
          <w:rPr>
            <w:rFonts w:ascii="Cambria Math" w:eastAsiaTheme="minorEastAsia" w:hAnsi="Cambria Math"/>
          </w:rPr>
          <m:t>WT</m:t>
        </m:r>
        <m:sSup>
          <m:sSupPr>
            <m:ctrlPr>
              <w:ins w:id="762" w:author="Maxwell Mkondiwa" w:date="2023-03-01T14:59:00Z">
                <w:rPr>
                  <w:rFonts w:ascii="Cambria Math" w:eastAsiaTheme="minorEastAsia" w:hAnsi="Cambria Math"/>
                  <w:i/>
                </w:rPr>
              </w:ins>
            </m:ctrlPr>
          </m:sSupPr>
          <m:e>
            <m:r>
              <w:rPr>
                <w:rFonts w:ascii="Cambria Math" w:eastAsiaTheme="minorEastAsia" w:hAnsi="Cambria Math"/>
              </w:rPr>
              <m:t>P</m:t>
            </m:r>
          </m:e>
          <m:sup>
            <m:r>
              <w:rPr>
                <w:rFonts w:ascii="Cambria Math" w:eastAsiaTheme="minorEastAsia" w:hAnsi="Cambria Math"/>
              </w:rPr>
              <m:t>LB</m:t>
            </m:r>
          </m:sup>
        </m:sSup>
      </m:oMath>
      <w:r w:rsidRPr="00D42018">
        <w:rPr>
          <w:rFonts w:ascii="Gill Sans MT" w:eastAsiaTheme="minorEastAsia" w:hAnsi="Gill Sans MT"/>
        </w:rPr>
        <w:t xml:space="preserve"> is the lower bound for the willingness to pay. </w:t>
      </w:r>
    </w:p>
    <w:p w14:paraId="161A43BD"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Similarly, for the upper bound,</w:t>
      </w:r>
    </w:p>
    <w:p w14:paraId="08A562AF" w14:textId="77777777" w:rsidR="00A4155D" w:rsidRPr="00D42018" w:rsidRDefault="00A4155D" w:rsidP="00A4155D">
      <w:pPr>
        <w:rPr>
          <w:rFonts w:ascii="Gill Sans MT" w:hAnsi="Gill Sans MT"/>
        </w:rPr>
      </w:pPr>
      <m:oMathPara>
        <m:oMath>
          <m:r>
            <w:rPr>
              <w:rFonts w:ascii="Cambria Math" w:hAnsi="Cambria Math"/>
            </w:rPr>
            <m:t>WT</m:t>
          </m:r>
          <m:sSup>
            <m:sSupPr>
              <m:ctrlPr>
                <w:ins w:id="763" w:author="Maxwell Mkondiwa" w:date="2023-03-01T14:59:00Z">
                  <w:rPr>
                    <w:rFonts w:ascii="Cambria Math" w:hAnsi="Cambria Math"/>
                    <w:i/>
                  </w:rPr>
                </w:ins>
              </m:ctrlPr>
            </m:sSupPr>
            <m:e>
              <m:r>
                <w:rPr>
                  <w:rFonts w:ascii="Cambria Math" w:hAnsi="Cambria Math"/>
                </w:rPr>
                <m:t>P</m:t>
              </m:r>
            </m:e>
            <m:sup>
              <m:r>
                <w:rPr>
                  <w:rFonts w:ascii="Cambria Math" w:hAnsi="Cambria Math"/>
                </w:rPr>
                <m:t>UB</m:t>
              </m:r>
            </m:sup>
          </m:sSup>
          <m:r>
            <w:rPr>
              <w:rFonts w:ascii="Cambria Math" w:hAnsi="Cambria Math"/>
            </w:rPr>
            <m:t>=</m:t>
          </m:r>
          <m:func>
            <m:funcPr>
              <m:ctrlPr>
                <w:ins w:id="764" w:author="Maxwell Mkondiwa" w:date="2023-03-01T14:59:00Z">
                  <w:rPr>
                    <w:rFonts w:ascii="Cambria Math" w:hAnsi="Cambria Math"/>
                    <w:i/>
                  </w:rPr>
                </w:ins>
              </m:ctrlPr>
            </m:funcPr>
            <m:fName>
              <m:limLow>
                <m:limLowPr>
                  <m:ctrlPr>
                    <w:ins w:id="765" w:author="Maxwell Mkondiwa" w:date="2023-03-01T14:59:00Z">
                      <w:rPr>
                        <w:rFonts w:ascii="Cambria Math" w:hAnsi="Cambria Math"/>
                        <w:i/>
                      </w:rPr>
                    </w:ins>
                  </m:ctrlPr>
                </m:limLowPr>
                <m:e>
                  <m:r>
                    <m:rPr>
                      <m:sty m:val="p"/>
                    </m:rPr>
                    <w:rPr>
                      <w:rFonts w:ascii="Cambria Math" w:hAnsi="Cambria Math"/>
                    </w:rPr>
                    <m:t>min</m:t>
                  </m:r>
                  <m:ctrlPr>
                    <w:ins w:id="766" w:author="Maxwell Mkondiwa" w:date="2023-03-01T14:59:00Z">
                      <w:rPr>
                        <w:rFonts w:ascii="Cambria Math" w:hAnsi="Cambria Math"/>
                      </w:rPr>
                    </w:ins>
                  </m:ctrlPr>
                </m:e>
                <m:lim>
                  <m:r>
                    <w:rPr>
                      <w:rFonts w:ascii="Cambria Math" w:hAnsi="Cambria Math"/>
                    </w:rPr>
                    <m:t>w</m:t>
                  </m:r>
                  <m:ctrlPr>
                    <w:ins w:id="767" w:author="Maxwell Mkondiwa" w:date="2023-03-01T14:59:00Z">
                      <w:rPr>
                        <w:rFonts w:ascii="Cambria Math" w:hAnsi="Cambria Math"/>
                      </w:rPr>
                    </w:ins>
                  </m:ctrlPr>
                </m:lim>
              </m:limLow>
            </m:fName>
            <m:e>
              <m:d>
                <m:dPr>
                  <m:begChr m:val="{"/>
                  <m:endChr m:val="}"/>
                  <m:ctrlPr>
                    <w:ins w:id="768" w:author="Maxwell Mkondiwa" w:date="2023-03-01T14:59:00Z">
                      <w:rPr>
                        <w:rFonts w:ascii="Cambria Math" w:hAnsi="Cambria Math"/>
                        <w:i/>
                      </w:rPr>
                    </w:ins>
                  </m:ctrlPr>
                </m:dPr>
                <m:e>
                  <m:r>
                    <w:rPr>
                      <w:rFonts w:ascii="Cambria Math" w:hAnsi="Cambria Math"/>
                    </w:rPr>
                    <m:t>w:</m:t>
                  </m:r>
                  <m:nary>
                    <m:naryPr>
                      <m:ctrlPr>
                        <w:ins w:id="769" w:author="Maxwell Mkondiwa" w:date="2023-03-01T14:59:00Z">
                          <w:rPr>
                            <w:rFonts w:ascii="Cambria Math" w:hAnsi="Cambria Math"/>
                            <w:i/>
                          </w:rPr>
                        </w:ins>
                      </m:ctrlPr>
                    </m:naryPr>
                    <m:sub>
                      <m:sSup>
                        <m:sSupPr>
                          <m:ctrlPr>
                            <w:ins w:id="77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771"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72"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773" w:author="Maxwell Mkondiwa" w:date="2023-03-01T14:59:00Z">
                          <w:rPr>
                            <w:rFonts w:ascii="Cambria Math" w:hAnsi="Cambria Math"/>
                            <w:i/>
                          </w:rPr>
                        </w:ins>
                      </m:ctrlPr>
                    </m:naryPr>
                    <m:sub>
                      <m:sSup>
                        <m:sSupPr>
                          <m:ctrlPr>
                            <w:ins w:id="77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775"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76"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777"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778" w:author="Maxwell Mkondiwa" w:date="2023-03-01T14:59:00Z">
                              <w:rPr>
                                <w:rFonts w:ascii="Cambria Math" w:hAnsi="Cambria Math"/>
                                <w:i/>
                              </w:rPr>
                            </w:ins>
                          </m:ctrlPr>
                        </m:dPr>
                        <m:e>
                          <m:sSup>
                            <m:sSupPr>
                              <m:ctrlPr>
                                <w:ins w:id="779"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78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BC78FD1" w14:textId="77777777" w:rsidR="00A4155D" w:rsidRPr="00D42018" w:rsidRDefault="00A4155D" w:rsidP="00A4155D">
      <w:pPr>
        <w:rPr>
          <w:rFonts w:ascii="Gill Sans MT" w:eastAsiaTheme="minorEastAsia" w:hAnsi="Gill Sans MT"/>
        </w:rPr>
      </w:pPr>
      <w:r w:rsidRPr="00D42018">
        <w:rPr>
          <w:rFonts w:ascii="Gill Sans MT" w:hAnsi="Gill Sans MT"/>
          <w:b/>
          <w:bCs/>
        </w:rPr>
        <w:t xml:space="preserve">If </w:t>
      </w:r>
      <w:r w:rsidRPr="00D42018">
        <w:rPr>
          <w:rFonts w:ascii="Gill Sans MT" w:hAnsi="Gill Sans MT"/>
          <w:b/>
          <w:bCs/>
          <w:i/>
          <w:iCs/>
        </w:rPr>
        <w:t>both lower bound and upper bound are positive</w:t>
      </w:r>
      <w:r w:rsidRPr="00D42018">
        <w:rPr>
          <w:rFonts w:ascii="Gill Sans MT" w:hAnsi="Gill Sans MT"/>
        </w:rPr>
        <w:t xml:space="preserve">, then any risk averse farmer will prefer </w:t>
      </w:r>
      <m:oMath>
        <m:r>
          <w:rPr>
            <w:rFonts w:ascii="Cambria Math" w:hAnsi="Cambria Math"/>
          </w:rPr>
          <m:t>g</m:t>
        </m:r>
      </m:oMath>
      <w:r w:rsidRPr="00D42018">
        <w:rPr>
          <w:rFonts w:ascii="Gill Sans MT" w:eastAsiaTheme="minorEastAsia" w:hAnsi="Gill Sans MT"/>
        </w:rPr>
        <w:t xml:space="preserve"> to </w:t>
      </w:r>
      <m:oMath>
        <m:r>
          <w:rPr>
            <w:rFonts w:ascii="Cambria Math" w:eastAsiaTheme="minorEastAsia" w:hAnsi="Cambria Math"/>
          </w:rPr>
          <m:t>r</m:t>
        </m:r>
      </m:oMath>
      <w:r w:rsidRPr="00D42018">
        <w:rPr>
          <w:rFonts w:ascii="Gill Sans MT" w:eastAsiaTheme="minorEastAsia" w:hAnsi="Gill Sans MT"/>
        </w:rPr>
        <w:t xml:space="preserve">. Conversely, if </w:t>
      </w:r>
      <w:r w:rsidRPr="00D42018">
        <w:rPr>
          <w:rFonts w:ascii="Gill Sans MT" w:eastAsiaTheme="minorEastAsia" w:hAnsi="Gill Sans MT"/>
          <w:i/>
          <w:iCs/>
        </w:rPr>
        <w:t>both lower bound and upper bound are negative</w:t>
      </w:r>
      <w:r w:rsidRPr="00D42018">
        <w:rPr>
          <w:rFonts w:ascii="Gill Sans MT" w:eastAsiaTheme="minorEastAsia" w:hAnsi="Gill Sans MT"/>
        </w:rPr>
        <w:t xml:space="preserve">, then any risk averse farmer will prefer </w:t>
      </w:r>
      <m:oMath>
        <m:r>
          <w:rPr>
            <w:rFonts w:ascii="Cambria Math" w:eastAsiaTheme="minorEastAsia" w:hAnsi="Cambria Math"/>
          </w:rPr>
          <m:t>r</m:t>
        </m:r>
      </m:oMath>
      <w:r w:rsidRPr="00D42018">
        <w:rPr>
          <w:rFonts w:ascii="Gill Sans MT" w:eastAsiaTheme="minorEastAsia" w:hAnsi="Gill Sans MT"/>
        </w:rPr>
        <w:t xml:space="preserve"> to </w:t>
      </w:r>
      <m:oMath>
        <m:r>
          <w:rPr>
            <w:rFonts w:ascii="Cambria Math" w:eastAsiaTheme="minorEastAsia" w:hAnsi="Cambria Math"/>
          </w:rPr>
          <m:t>g</m:t>
        </m:r>
      </m:oMath>
      <w:r w:rsidRPr="00D42018">
        <w:rPr>
          <w:rFonts w:ascii="Gill Sans MT" w:eastAsiaTheme="minorEastAsia" w:hAnsi="Gill Sans MT"/>
        </w:rPr>
        <w:t xml:space="preserve">. </w:t>
      </w:r>
    </w:p>
    <w:p w14:paraId="26452764" w14:textId="49800386" w:rsidR="00A23C51" w:rsidRPr="00D42018" w:rsidRDefault="00A23C51" w:rsidP="00A4155D">
      <w:pPr>
        <w:rPr>
          <w:rFonts w:ascii="Gill Sans MT" w:eastAsiaTheme="minorEastAsia" w:hAnsi="Gill Sans MT"/>
        </w:rPr>
      </w:pPr>
      <w:r w:rsidRPr="00D42018">
        <w:rPr>
          <w:rFonts w:ascii="Gill Sans MT" w:eastAsiaTheme="minorEastAsia" w:hAnsi="Gill Sans MT"/>
        </w:rPr>
        <w:t xml:space="preserve">To include price information, we simply compare the WTP bounds to the price </w:t>
      </w:r>
      <w:proofErr w:type="gramStart"/>
      <w:r w:rsidRPr="00D42018">
        <w:rPr>
          <w:rFonts w:ascii="Gill Sans MT" w:eastAsiaTheme="minorEastAsia" w:hAnsi="Gill Sans MT"/>
        </w:rPr>
        <w:t>information</w:t>
      </w:r>
      <w:proofErr w:type="gramEnd"/>
    </w:p>
    <w:p w14:paraId="27F38795" w14:textId="77777777" w:rsidR="00BC7A76" w:rsidRPr="008E73ED" w:rsidRDefault="00BC7A76" w:rsidP="009849BC">
      <w:pPr>
        <w:rPr>
          <w:rFonts w:ascii="Gill Sans MT" w:hAnsi="Gill Sans MT"/>
        </w:rPr>
      </w:pPr>
    </w:p>
    <w:p w14:paraId="1657AB7E" w14:textId="124025B9" w:rsidR="00022A46" w:rsidRDefault="00022A46" w:rsidP="00A23C51">
      <w:pPr>
        <w:rPr>
          <w:rFonts w:ascii="Gill Sans MT" w:eastAsiaTheme="minorEastAsia" w:hAnsi="Gill Sans MT"/>
          <w:highlight w:val="yellow"/>
        </w:rPr>
      </w:pPr>
    </w:p>
    <w:p w14:paraId="41F3ED91" w14:textId="45EDB8D4" w:rsidR="00D42018" w:rsidRDefault="00D42018" w:rsidP="00A23C51">
      <w:pPr>
        <w:rPr>
          <w:rFonts w:ascii="Gill Sans MT" w:eastAsiaTheme="minorEastAsia" w:hAnsi="Gill Sans MT"/>
          <w:highlight w:val="yellow"/>
        </w:rPr>
      </w:pPr>
    </w:p>
    <w:p w14:paraId="4BD87F19" w14:textId="77777777" w:rsidR="00D42018" w:rsidRDefault="00D42018" w:rsidP="00A23C51">
      <w:pPr>
        <w:rPr>
          <w:rFonts w:ascii="Gill Sans MT" w:eastAsiaTheme="minorEastAsia" w:hAnsi="Gill Sans MT"/>
          <w:highlight w:val="yellow"/>
        </w:rPr>
      </w:pPr>
    </w:p>
    <w:p w14:paraId="3C5AAF61" w14:textId="05077471" w:rsidR="00022A46" w:rsidRDefault="00022A46" w:rsidP="00022A46">
      <w:pPr>
        <w:rPr>
          <w:rFonts w:ascii="Gill Sans MT" w:hAnsi="Gill Sans MT"/>
        </w:rPr>
      </w:pPr>
      <w:r>
        <w:rPr>
          <w:rFonts w:ascii="Gill Sans MT" w:hAnsi="Gill Sans MT"/>
        </w:rPr>
        <w:lastRenderedPageBreak/>
        <w:t xml:space="preserve">Table A1: Interpretation of willingness to pay </w:t>
      </w:r>
      <w:proofErr w:type="gramStart"/>
      <w:r>
        <w:rPr>
          <w:rFonts w:ascii="Gill Sans MT" w:hAnsi="Gill Sans MT"/>
        </w:rPr>
        <w:t>bounds</w:t>
      </w:r>
      <w:proofErr w:type="gramEnd"/>
      <w:r>
        <w:rPr>
          <w:rFonts w:ascii="Gill Sans MT" w:hAnsi="Gill Sans MT"/>
        </w:rPr>
        <w:t xml:space="preserve"> </w:t>
      </w:r>
    </w:p>
    <w:tbl>
      <w:tblPr>
        <w:tblStyle w:val="TableGrid"/>
        <w:tblW w:w="0" w:type="auto"/>
        <w:tblLook w:val="04A0" w:firstRow="1" w:lastRow="0" w:firstColumn="1" w:lastColumn="0" w:noHBand="0" w:noVBand="1"/>
      </w:tblPr>
      <w:tblGrid>
        <w:gridCol w:w="1413"/>
        <w:gridCol w:w="1559"/>
        <w:gridCol w:w="2126"/>
        <w:gridCol w:w="3663"/>
      </w:tblGrid>
      <w:tr w:rsidR="00022A46" w:rsidRPr="001918C7" w14:paraId="3B3FB735" w14:textId="77777777" w:rsidTr="00742559">
        <w:tc>
          <w:tcPr>
            <w:tcW w:w="1413" w:type="dxa"/>
          </w:tcPr>
          <w:p w14:paraId="7E06F553"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Lower bound</w:t>
            </w:r>
          </w:p>
        </w:tc>
        <w:tc>
          <w:tcPr>
            <w:tcW w:w="1559" w:type="dxa"/>
          </w:tcPr>
          <w:p w14:paraId="6BFE703A"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Upper bound </w:t>
            </w:r>
          </w:p>
        </w:tc>
        <w:tc>
          <w:tcPr>
            <w:tcW w:w="2126" w:type="dxa"/>
          </w:tcPr>
          <w:p w14:paraId="1B2463A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General interpretation</w:t>
            </w:r>
          </w:p>
        </w:tc>
        <w:tc>
          <w:tcPr>
            <w:tcW w:w="3663" w:type="dxa"/>
          </w:tcPr>
          <w:p w14:paraId="5E10880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Specific intepretation</w:t>
            </w:r>
          </w:p>
        </w:tc>
      </w:tr>
      <w:tr w:rsidR="00022A46" w:rsidRPr="001918C7" w14:paraId="540167E7" w14:textId="77777777" w:rsidTr="00742559">
        <w:tc>
          <w:tcPr>
            <w:tcW w:w="1413" w:type="dxa"/>
          </w:tcPr>
          <w:p w14:paraId="1664425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1F521ED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2126" w:type="dxa"/>
          </w:tcPr>
          <w:p w14:paraId="2C769F30"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Need to be paid to take up new strategy</w:t>
            </w:r>
          </w:p>
        </w:tc>
        <w:tc>
          <w:tcPr>
            <w:tcW w:w="3663" w:type="dxa"/>
          </w:tcPr>
          <w:p w14:paraId="5DC5AFEE"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w:t>
            </w:r>
            <w:r w:rsidRPr="00F44473">
              <w:rPr>
                <w:rFonts w:ascii="Gill Sans MT" w:hAnsi="Gill Sans MT"/>
                <w:b/>
                <w:bCs/>
                <w:sz w:val="20"/>
                <w:szCs w:val="20"/>
              </w:rPr>
              <w:t>upper bound amount</w:t>
            </w:r>
            <w:r w:rsidRPr="00F44473">
              <w:rPr>
                <w:rFonts w:ascii="Gill Sans MT" w:hAnsi="Gill Sans MT"/>
                <w:sz w:val="20"/>
                <w:szCs w:val="20"/>
              </w:rPr>
              <w:t xml:space="preserve"> to be </w:t>
            </w:r>
            <w:proofErr w:type="gramStart"/>
            <w:r w:rsidRPr="00F44473">
              <w:rPr>
                <w:rFonts w:ascii="Gill Sans MT" w:hAnsi="Gill Sans MT"/>
                <w:sz w:val="20"/>
                <w:szCs w:val="20"/>
              </w:rPr>
              <w:t>indifferent</w:t>
            </w:r>
            <w:proofErr w:type="gramEnd"/>
            <w:r w:rsidRPr="00F44473">
              <w:rPr>
                <w:rFonts w:ascii="Gill Sans MT" w:hAnsi="Gill Sans MT"/>
                <w:sz w:val="20"/>
                <w:szCs w:val="20"/>
              </w:rPr>
              <w:t xml:space="preserve"> </w:t>
            </w:r>
          </w:p>
          <w:p w14:paraId="03FB1FD9"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abandon base strategy</w:t>
            </w:r>
          </w:p>
        </w:tc>
      </w:tr>
      <w:tr w:rsidR="00022A46" w:rsidRPr="001918C7" w14:paraId="1234DAF6" w14:textId="77777777" w:rsidTr="00742559">
        <w:tc>
          <w:tcPr>
            <w:tcW w:w="1413" w:type="dxa"/>
          </w:tcPr>
          <w:p w14:paraId="54FBD8D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5CBB8F3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2126" w:type="dxa"/>
          </w:tcPr>
          <w:p w14:paraId="227237A1"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Indifferent </w:t>
            </w:r>
          </w:p>
        </w:tc>
        <w:tc>
          <w:tcPr>
            <w:tcW w:w="3663" w:type="dxa"/>
          </w:tcPr>
          <w:p w14:paraId="12CCDEA1" w14:textId="77777777" w:rsidR="00022A46" w:rsidRPr="00F44473" w:rsidRDefault="00022A46" w:rsidP="00742559">
            <w:pPr>
              <w:pStyle w:val="ListParagraph"/>
              <w:numPr>
                <w:ilvl w:val="0"/>
                <w:numId w:val="7"/>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 xml:space="preserve">abandon base </w:t>
            </w:r>
            <w:proofErr w:type="gramStart"/>
            <w:r w:rsidRPr="00F44473">
              <w:rPr>
                <w:rFonts w:ascii="Gill Sans MT" w:hAnsi="Gill Sans MT"/>
                <w:b/>
                <w:bCs/>
                <w:sz w:val="20"/>
                <w:szCs w:val="20"/>
              </w:rPr>
              <w:t>strategy</w:t>
            </w:r>
            <w:proofErr w:type="gramEnd"/>
            <w:r w:rsidRPr="00F44473">
              <w:rPr>
                <w:rFonts w:ascii="Gill Sans MT" w:hAnsi="Gill Sans MT"/>
                <w:sz w:val="20"/>
                <w:szCs w:val="20"/>
              </w:rPr>
              <w:t xml:space="preserve"> </w:t>
            </w:r>
          </w:p>
          <w:p w14:paraId="5885705F" w14:textId="77777777" w:rsidR="00022A46" w:rsidRPr="00F44473" w:rsidRDefault="00022A46" w:rsidP="00742559">
            <w:pPr>
              <w:pStyle w:val="ListParagraph"/>
              <w:numPr>
                <w:ilvl w:val="0"/>
                <w:numId w:val="6"/>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r w:rsidR="00022A46" w:rsidRPr="001918C7" w14:paraId="502FF182" w14:textId="77777777" w:rsidTr="00742559">
        <w:tc>
          <w:tcPr>
            <w:tcW w:w="1413" w:type="dxa"/>
          </w:tcPr>
          <w:p w14:paraId="10C0B8C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1559" w:type="dxa"/>
          </w:tcPr>
          <w:p w14:paraId="4C7E7B7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Positive </w:t>
            </w:r>
          </w:p>
        </w:tc>
        <w:tc>
          <w:tcPr>
            <w:tcW w:w="2126" w:type="dxa"/>
          </w:tcPr>
          <w:p w14:paraId="2B53931F"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Willing to pay for the new strategy </w:t>
            </w:r>
          </w:p>
        </w:tc>
        <w:tc>
          <w:tcPr>
            <w:tcW w:w="3663" w:type="dxa"/>
          </w:tcPr>
          <w:p w14:paraId="403FCEA6"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 xml:space="preserve">Willing to pay lower bound </w:t>
            </w:r>
            <w:r w:rsidRPr="00F44473">
              <w:rPr>
                <w:rFonts w:ascii="Gill Sans MT" w:hAnsi="Gill Sans MT"/>
                <w:b/>
                <w:bCs/>
                <w:sz w:val="20"/>
                <w:szCs w:val="20"/>
              </w:rPr>
              <w:t xml:space="preserve">amount to be </w:t>
            </w:r>
            <w:proofErr w:type="gramStart"/>
            <w:r w:rsidRPr="00F44473">
              <w:rPr>
                <w:rFonts w:ascii="Gill Sans MT" w:hAnsi="Gill Sans MT"/>
                <w:b/>
                <w:bCs/>
                <w:sz w:val="20"/>
                <w:szCs w:val="20"/>
              </w:rPr>
              <w:t>indifferent</w:t>
            </w:r>
            <w:proofErr w:type="gramEnd"/>
            <w:r w:rsidRPr="00F44473">
              <w:rPr>
                <w:rFonts w:ascii="Gill Sans MT" w:hAnsi="Gill Sans MT"/>
                <w:sz w:val="20"/>
                <w:szCs w:val="20"/>
              </w:rPr>
              <w:t xml:space="preserve"> </w:t>
            </w:r>
          </w:p>
          <w:p w14:paraId="6AE78D98"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bl>
    <w:p w14:paraId="167A8437" w14:textId="35B25AF1" w:rsidR="00A23C51" w:rsidRPr="008E73ED" w:rsidRDefault="00A23C51" w:rsidP="00A23C51">
      <w:pPr>
        <w:rPr>
          <w:rFonts w:ascii="Gill Sans MT" w:eastAsiaTheme="minorEastAsia" w:hAnsi="Gill Sans MT"/>
          <w:highlight w:val="yellow"/>
        </w:rPr>
      </w:pPr>
      <w:r w:rsidRPr="008E73ED">
        <w:rPr>
          <w:rFonts w:ascii="Gill Sans MT" w:eastAsiaTheme="minorEastAsia" w:hAnsi="Gill Sans MT"/>
          <w:highlight w:val="yellow"/>
        </w:rPr>
        <w:t xml:space="preserve"> </w:t>
      </w:r>
    </w:p>
    <w:p w14:paraId="4CD8CEBD" w14:textId="77777777" w:rsidR="00E653C8" w:rsidRDefault="00E653C8" w:rsidP="00E653C8">
      <w:pPr>
        <w:rPr>
          <w:rFonts w:ascii="Gill Sans MT" w:hAnsi="Gill Sans MT"/>
          <w:highlight w:val="yellow"/>
        </w:rPr>
      </w:pPr>
    </w:p>
    <w:p w14:paraId="3BC6E719" w14:textId="77777777" w:rsidR="00E653C8" w:rsidRDefault="00E653C8" w:rsidP="00624A9C">
      <w:pPr>
        <w:rPr>
          <w:ins w:id="781" w:author="Maxwell Mkondiwa" w:date="2023-06-14T10:15:00Z"/>
          <w:rFonts w:ascii="Gill Sans MT" w:hAnsi="Gill Sans MT"/>
        </w:rPr>
      </w:pPr>
    </w:p>
    <w:p w14:paraId="4A17205B" w14:textId="77777777" w:rsidR="0099369D" w:rsidRDefault="0099369D" w:rsidP="00624A9C">
      <w:pPr>
        <w:rPr>
          <w:ins w:id="782" w:author="Maxwell Mkondiwa" w:date="2023-06-14T10:15:00Z"/>
          <w:rFonts w:ascii="Gill Sans MT" w:hAnsi="Gill Sans MT"/>
        </w:rPr>
      </w:pPr>
    </w:p>
    <w:p w14:paraId="546B0E57" w14:textId="77777777" w:rsidR="0099369D" w:rsidRDefault="0099369D" w:rsidP="00624A9C">
      <w:pPr>
        <w:rPr>
          <w:ins w:id="783" w:author="Maxwell Mkondiwa" w:date="2023-06-14T10:15:00Z"/>
          <w:rFonts w:ascii="Gill Sans MT" w:hAnsi="Gill Sans MT"/>
        </w:rPr>
      </w:pPr>
    </w:p>
    <w:p w14:paraId="0EF270C9" w14:textId="77777777" w:rsidR="0099369D" w:rsidRDefault="0099369D" w:rsidP="00624A9C">
      <w:pPr>
        <w:rPr>
          <w:ins w:id="784" w:author="Maxwell Mkondiwa" w:date="2023-06-14T10:15:00Z"/>
          <w:rFonts w:ascii="Gill Sans MT" w:hAnsi="Gill Sans MT"/>
        </w:rPr>
      </w:pPr>
    </w:p>
    <w:p w14:paraId="4BDBFF0F" w14:textId="291520D9" w:rsidR="0099369D" w:rsidRDefault="0099369D" w:rsidP="008A20D8">
      <w:pPr>
        <w:pStyle w:val="Heading2"/>
        <w:rPr>
          <w:ins w:id="785" w:author="MKONDIWA, Maxwell (CIMMYT-India)" w:date="2023-07-30T08:56:00Z"/>
        </w:rPr>
      </w:pPr>
      <w:ins w:id="786" w:author="Maxwell Mkondiwa" w:date="2023-06-14T10:15:00Z">
        <w:r>
          <w:lastRenderedPageBreak/>
          <w:t xml:space="preserve">Appendix </w:t>
        </w:r>
      </w:ins>
      <w:r w:rsidR="0031433B">
        <w:t>B</w:t>
      </w:r>
      <w:ins w:id="787" w:author="Maxwell Mkondiwa" w:date="2023-06-14T10:15:00Z">
        <w:r>
          <w:t xml:space="preserve">: </w:t>
        </w:r>
      </w:ins>
      <w:r w:rsidR="00AB2C7E">
        <w:t xml:space="preserve">Fixed long as baseline with zero yield </w:t>
      </w:r>
      <w:r w:rsidR="001132B5">
        <w:t>entries, Bihar</w:t>
      </w:r>
      <w:ins w:id="788" w:author="MKONDIWA, Maxwell (CIMMYT-India)" w:date="2023-07-20T21:44:00Z">
        <w:r w:rsidR="002A0B6A">
          <w:t xml:space="preserve"> </w:t>
        </w:r>
      </w:ins>
      <w:ins w:id="789" w:author="Maxwell Mkondiwa" w:date="2023-06-14T10:15:00Z">
        <w:del w:id="790" w:author="MKONDIWA, Maxwell (CIMMYT-India)" w:date="2023-07-20T21:44:00Z">
          <w:r w:rsidDel="002A0B6A">
            <w:delText xml:space="preserve"> entire</w:delText>
          </w:r>
        </w:del>
        <w:del w:id="791" w:author="MKONDIWA, Maxwell (CIMMYT-India)" w:date="2023-07-20T21:43:00Z">
          <w:r w:rsidDel="002A0B6A">
            <w:delText xml:space="preserve"> </w:delText>
          </w:r>
        </w:del>
        <w:del w:id="792" w:author="MKONDIWA, Maxwell (CIMMYT-India)" w:date="2023-08-12T23:01:00Z">
          <w:r w:rsidDel="00C613AD">
            <w:delText>Indo-Gangeti</w:delText>
          </w:r>
        </w:del>
      </w:ins>
    </w:p>
    <w:p w14:paraId="3A439E7A" w14:textId="025333B4" w:rsidR="0047004F" w:rsidRDefault="005E2AA9" w:rsidP="00357536">
      <w:pPr>
        <w:rPr>
          <w:ins w:id="793" w:author="MKONDIWA, Maxwell (CIMMYT-India)" w:date="2023-08-12T23:59:00Z"/>
        </w:rPr>
      </w:pPr>
      <w:ins w:id="794" w:author="MKONDIWA, Maxwell (CIMMYT-India)" w:date="2023-08-12T23:06:00Z">
        <w:r w:rsidRPr="0047004F">
          <w:rPr>
            <w:rFonts w:asciiTheme="minorHAnsi" w:eastAsiaTheme="minorEastAsia" w:hAnsiTheme="minorHAnsi"/>
            <w:noProof/>
            <w:kern w:val="2"/>
            <w:lang w:eastAsia="en-ZW"/>
            <w14:ligatures w14:val="standardContextual"/>
          </w:rPr>
          <mc:AlternateContent>
            <mc:Choice Requires="wpg">
              <w:drawing>
                <wp:anchor distT="0" distB="0" distL="114300" distR="114300" simplePos="0" relativeHeight="251668484"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2"/>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18"/>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2" o:spid="_x0000_s1040" style="position:absolute;margin-left:0;margin-top:26.5pt;width:439.35pt;height:365.65pt;z-index:251668484;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">
                  <v:group id="Group 1707728361" o:spid="_x0000_s1041"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 id="Picture 797558904" o:spid="_x0000_s1042"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19" o:title="Chart, histogram&#10;&#10;Description automatically generated"/>
                    </v:shape>
                    <v:shape id="Picture 1457654599" o:spid="_x0000_s1043"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0" o:title="Chart, histogram&#10;&#10;Description automatically generated"/>
                    </v:shape>
                    <v:shape id="Picture 1437378076" o:spid="_x0000_s1044"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1" o:title="Chart&#10;&#10;Description automatically generated"/>
                    </v:shape>
                    <v:shape id="Picture 2048481140" o:spid="_x0000_s1045"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2" o:title="Chart, histogram&#10;&#10;Description automatically generated"/>
                    </v:shape>
                    <v:shape id="Picture 339410525" o:spid="_x0000_s1046"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23" o:title="Chart&#10;&#10;Description automatically generated"/>
                    </v:shape>
                    <v:shape id="TextBox 27" o:spid="_x0000_s1047"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8"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9"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50"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51"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52"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53"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24" o:title=""/>
                  </v:shape>
                  <w10:wrap type="topAndBottom"/>
                </v:group>
              </w:pict>
            </mc:Fallback>
          </mc:AlternateContent>
        </w:r>
      </w:ins>
    </w:p>
    <w:p w14:paraId="694B4408" w14:textId="6787D5D7" w:rsidR="00051CA2" w:rsidRDefault="0095588E" w:rsidP="00051CA2">
      <w:pPr>
        <w:rPr>
          <w:ins w:id="795" w:author="MKONDIWA, Maxwell (CIMMYT-India)" w:date="2023-07-30T09:13:00Z"/>
        </w:rPr>
      </w:pPr>
      <w:ins w:id="796" w:author="MKONDIWA, Maxwell (CIMMYT-India)" w:date="2023-08-12T23:59:00Z">
        <w:r>
          <w:t xml:space="preserve">Figure </w:t>
        </w:r>
      </w:ins>
      <w:r w:rsidR="0031433B">
        <w:t>B</w:t>
      </w:r>
      <w:ins w:id="797" w:author="MKONDIWA, Maxwell (CIMMYT-India)" w:date="2023-08-12T23:59:00Z">
        <w:r>
          <w:t xml:space="preserve">1: </w:t>
        </w:r>
      </w:ins>
      <w:r w:rsidR="00051CA2">
        <w:t xml:space="preserve">Rice WTP decisions as compared to fixed long </w:t>
      </w:r>
      <w:proofErr w:type="gramStart"/>
      <w:r w:rsidR="00051CA2">
        <w:t>strategy</w:t>
      </w:r>
      <w:proofErr w:type="gramEnd"/>
      <w:r w:rsidR="00051CA2">
        <w:t xml:space="preserve"> </w:t>
      </w:r>
    </w:p>
    <w:p w14:paraId="0CAFB14A" w14:textId="077DCC83" w:rsidR="0095588E" w:rsidRDefault="0095588E" w:rsidP="00357536">
      <w:pPr>
        <w:rPr>
          <w:ins w:id="798" w:author="MKONDIWA, Maxwell (CIMMYT-India)" w:date="2023-08-12T23:01:00Z"/>
        </w:rPr>
      </w:pPr>
    </w:p>
    <w:p w14:paraId="3E444EDD" w14:textId="4EE60749" w:rsidR="0003058D" w:rsidRDefault="009B5072" w:rsidP="00357536">
      <w:pPr>
        <w:rPr>
          <w:ins w:id="799" w:author="MKONDIWA, Maxwell (CIMMYT-India)" w:date="2023-08-13T07:23:00Z"/>
        </w:rPr>
      </w:pPr>
      <w:r w:rsidRPr="0089482E">
        <w:rPr>
          <w:rFonts w:ascii="Gill Sans MT" w:hAnsi="Gill Sans MT"/>
          <w:noProof/>
        </w:rPr>
        <w:lastRenderedPageBreak/>
        <mc:AlternateContent>
          <mc:Choice Requires="wpg">
            <w:drawing>
              <wp:anchor distT="0" distB="0" distL="114300" distR="114300" simplePos="0" relativeHeight="251664388"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43"/>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3" o:spid="_x0000_s1054" style="position:absolute;margin-left:0;margin-top:26.55pt;width:464.9pt;height:326pt;z-index:251664388;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BSZBd93BAAAo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55"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56"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57"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58"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59"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60"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61"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44" o:title="Chart, histogram&#10;&#10;Description automatically generated"/>
                </v:shape>
                <v:shape id="Picture 61" o:spid="_x0000_s1062"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45" o:title="Chart, histogram&#10;&#10;Description automatically generated"/>
                </v:shape>
                <v:shape id="Picture 62" o:spid="_x0000_s1063"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6" o:title="Chart&#10;&#10;Description automatically generated"/>
                </v:shape>
                <v:shape id="Picture 63" o:spid="_x0000_s1064"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7" o:title="Chart&#10;&#10;Description automatically generated"/>
                </v:shape>
                <v:shape id="Picture 64" o:spid="_x0000_s1065"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8" o:title="Chart, histogram&#10;&#10;Description automatically generated"/>
                </v:shape>
                <v:shape id="Picture 65" o:spid="_x0000_s1066"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9" o:title=""/>
                </v:shape>
                <w10:wrap type="topAndBottom" anchorx="margin"/>
              </v:group>
            </w:pict>
          </mc:Fallback>
        </mc:AlternateContent>
      </w:r>
    </w:p>
    <w:p w14:paraId="66217992" w14:textId="5D086387" w:rsidR="00051CA2" w:rsidRDefault="00FF10C7" w:rsidP="00051CA2">
      <w:pPr>
        <w:rPr>
          <w:ins w:id="800" w:author="MKONDIWA, Maxwell (CIMMYT-India)" w:date="2023-07-30T09:13:00Z"/>
        </w:rPr>
      </w:pPr>
      <w:r>
        <w:t>Figure</w:t>
      </w:r>
      <w:r w:rsidR="00E86FB1">
        <w:t xml:space="preserve"> </w:t>
      </w:r>
      <w:r w:rsidR="0031433B">
        <w:t>B</w:t>
      </w:r>
      <w:r w:rsidR="00E86FB1">
        <w:t>2</w:t>
      </w:r>
      <w:r>
        <w:t xml:space="preserve">: </w:t>
      </w:r>
      <w:r w:rsidR="00051CA2">
        <w:t xml:space="preserve">Wheat WTP decisions as compared to fixed long </w:t>
      </w:r>
      <w:proofErr w:type="gramStart"/>
      <w:r w:rsidR="00051CA2">
        <w:t>strategy</w:t>
      </w:r>
      <w:proofErr w:type="gramEnd"/>
      <w:r w:rsidR="00051CA2">
        <w:t xml:space="preserve"> </w:t>
      </w:r>
    </w:p>
    <w:p w14:paraId="0D19E690" w14:textId="2D41C755" w:rsidR="00FF10C7" w:rsidRDefault="00FF10C7" w:rsidP="0003058D"/>
    <w:p w14:paraId="2C45A083" w14:textId="77777777" w:rsidR="00FF10C7" w:rsidRDefault="00FF10C7" w:rsidP="0003058D"/>
    <w:p w14:paraId="2F261D45" w14:textId="77777777" w:rsidR="00FF10C7" w:rsidRDefault="00FF10C7" w:rsidP="0003058D"/>
    <w:p w14:paraId="3ADCA73C" w14:textId="77777777" w:rsidR="00FF10C7" w:rsidRDefault="00FF10C7" w:rsidP="0003058D"/>
    <w:p w14:paraId="1AD6843F" w14:textId="77777777" w:rsidR="00FF10C7" w:rsidRDefault="00FF10C7" w:rsidP="0003058D"/>
    <w:p w14:paraId="0B02B6C2" w14:textId="77777777" w:rsidR="00FF10C7" w:rsidRDefault="00FF10C7" w:rsidP="0003058D"/>
    <w:p w14:paraId="7B4C6D64" w14:textId="77777777" w:rsidR="00FF10C7" w:rsidRDefault="00FF10C7" w:rsidP="0003058D"/>
    <w:p w14:paraId="446A06C8" w14:textId="77777777" w:rsidR="00FF10C7" w:rsidRDefault="00FF10C7" w:rsidP="0003058D"/>
    <w:p w14:paraId="4A630167" w14:textId="77777777" w:rsidR="00FF10C7" w:rsidRDefault="00FF10C7" w:rsidP="0003058D"/>
    <w:p w14:paraId="5F0021F6" w14:textId="77777777" w:rsidR="00FF10C7" w:rsidRDefault="00FF10C7" w:rsidP="0003058D"/>
    <w:p w14:paraId="50897344" w14:textId="77777777" w:rsidR="00FF10C7" w:rsidRDefault="00FF10C7" w:rsidP="0003058D"/>
    <w:p w14:paraId="1CC554A8" w14:textId="77777777" w:rsidR="00FF10C7" w:rsidRDefault="00FF10C7" w:rsidP="0003058D"/>
    <w:p w14:paraId="778C8E90" w14:textId="32F14840" w:rsidR="00DE16C9" w:rsidRDefault="008955C8" w:rsidP="00357536">
      <w:pPr>
        <w:rPr>
          <w:ins w:id="801" w:author="MKONDIWA, Maxwell (CIMMYT-India)" w:date="2023-07-30T09:13:00Z"/>
        </w:rPr>
      </w:pPr>
      <w:r w:rsidRPr="007941AB">
        <w:rPr>
          <w:rFonts w:ascii="Gill Sans MT" w:hAnsi="Gill Sans MT"/>
          <w:noProof/>
          <w:highlight w:val="yellow"/>
        </w:rPr>
        <w:lastRenderedPageBreak/>
        <mc:AlternateContent>
          <mc:Choice Requires="wpg">
            <w:drawing>
              <wp:anchor distT="0" distB="0" distL="114300" distR="114300" simplePos="0" relativeHeight="251662340"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8">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51"/>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52"/>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53"/>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54"/>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5"/>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Default="00DD2987" w:rsidP="00357536"/>
    <w:p w14:paraId="512BD85F" w14:textId="406F3C75" w:rsidR="00E86FB1" w:rsidRDefault="00E86FB1" w:rsidP="00357536">
      <w:pPr>
        <w:rPr>
          <w:ins w:id="802" w:author="MKONDIWA, Maxwell (CIMMYT-India)" w:date="2023-07-30T09:13:00Z"/>
        </w:rPr>
      </w:pPr>
      <w:r>
        <w:t xml:space="preserve">Figure </w:t>
      </w:r>
      <w:r w:rsidR="0031433B">
        <w:t>B</w:t>
      </w:r>
      <w:r>
        <w:t xml:space="preserve">3: </w:t>
      </w:r>
      <w:r w:rsidR="00DC141E">
        <w:t xml:space="preserve">Revenue </w:t>
      </w:r>
      <w:r w:rsidR="006B741C">
        <w:t>WTP</w:t>
      </w:r>
      <w:r w:rsidR="00636DB1">
        <w:t xml:space="preserve"> </w:t>
      </w:r>
      <w:r w:rsidR="00DC141E">
        <w:t xml:space="preserve">decisions as compared to fixed long </w:t>
      </w:r>
      <w:proofErr w:type="gramStart"/>
      <w:r w:rsidR="00DC141E">
        <w:t>strategy</w:t>
      </w:r>
      <w:proofErr w:type="gramEnd"/>
      <w:r w:rsidR="00DC141E">
        <w:t xml:space="preserve"> </w:t>
      </w:r>
    </w:p>
    <w:p w14:paraId="30F95859" w14:textId="77777777" w:rsidR="00DD2987" w:rsidRDefault="00DD2987" w:rsidP="00357536">
      <w:pPr>
        <w:rPr>
          <w:ins w:id="803" w:author="MKONDIWA, Maxwell (CIMMYT-India)" w:date="2023-08-13T00:35:00Z"/>
        </w:rPr>
      </w:pPr>
    </w:p>
    <w:p w14:paraId="5D591833" w14:textId="69BAE13D" w:rsidR="008073E4" w:rsidRDefault="008073E4" w:rsidP="00357536">
      <w:pPr>
        <w:rPr>
          <w:ins w:id="804" w:author="MKONDIWA, Maxwell (CIMMYT-India)" w:date="2023-07-30T08:56:00Z"/>
        </w:rPr>
      </w:pPr>
    </w:p>
    <w:p w14:paraId="36C7B488" w14:textId="2317817E" w:rsidR="0057094C" w:rsidRPr="00357536" w:rsidRDefault="0057094C">
      <w:pPr>
        <w:rPr>
          <w:ins w:id="805" w:author="Maxwell Mkondiwa" w:date="2023-06-14T10:20:00Z"/>
        </w:rPr>
        <w:pPrChange w:id="806" w:author="MKONDIWA, Maxwell (CIMMYT-India)" w:date="2023-07-30T08:56:00Z">
          <w:pPr>
            <w:pStyle w:val="Heading2"/>
          </w:pPr>
        </w:pPrChange>
      </w:pPr>
    </w:p>
    <w:p w14:paraId="5DF9CF62" w14:textId="77777777" w:rsidR="0099369D" w:rsidRPr="0099369D" w:rsidRDefault="0099369D">
      <w:pPr>
        <w:rPr>
          <w:ins w:id="807" w:author="Maxwell Mkondiwa" w:date="2023-06-14T10:15:00Z"/>
        </w:rPr>
        <w:pPrChange w:id="808" w:author="Maxwell Mkondiwa" w:date="2023-06-14T10:20:00Z">
          <w:pPr>
            <w:pStyle w:val="Heading2"/>
          </w:pPr>
        </w:pPrChange>
      </w:pPr>
    </w:p>
    <w:p w14:paraId="0CEEC4C3" w14:textId="77777777" w:rsidR="002D41A2" w:rsidRDefault="002D41A2" w:rsidP="009561B2">
      <w:pPr>
        <w:spacing w:line="259" w:lineRule="auto"/>
        <w:rPr>
          <w:ins w:id="809" w:author="MKONDIWA, Maxwell (CIMMYT-India)" w:date="2023-08-13T11:00:00Z"/>
        </w:rPr>
      </w:pPr>
      <w:ins w:id="810" w:author="MKONDIWA, Maxwell (CIMMYT-India)" w:date="2023-07-30T16:03:00Z">
        <w:r>
          <w:br w:type="page"/>
        </w:r>
      </w:ins>
    </w:p>
    <w:p w14:paraId="0AC40174" w14:textId="5B8F70CF" w:rsidR="009561B2" w:rsidRDefault="009561B2">
      <w:pPr>
        <w:spacing w:line="259" w:lineRule="auto"/>
        <w:rPr>
          <w:ins w:id="811" w:author="MKONDIWA, Maxwell (CIMMYT-India)" w:date="2023-07-30T16:04:00Z"/>
        </w:rPr>
        <w:sectPr w:rsidR="009561B2">
          <w:footerReference w:type="default" r:id="rId62"/>
          <w:pgSz w:w="11906" w:h="16838"/>
          <w:pgMar w:top="1440" w:right="1440" w:bottom="1440" w:left="1440" w:header="708" w:footer="708" w:gutter="0"/>
          <w:cols w:space="708"/>
          <w:docGrid w:linePitch="360"/>
        </w:sectPr>
        <w:pPrChange w:id="812" w:author="MKONDIWA, Maxwell (CIMMYT-India)" w:date="2023-08-13T11:00:00Z">
          <w:pPr/>
        </w:pPrChange>
      </w:pPr>
    </w:p>
    <w:p w14:paraId="55265EF8" w14:textId="6F5B1281" w:rsidR="00FD1472" w:rsidRPr="0089482E" w:rsidRDefault="00FD1472" w:rsidP="00FD1472">
      <w:pPr>
        <w:rPr>
          <w:rFonts w:ascii="Gill Sans MT" w:hAnsi="Gill Sans MT"/>
        </w:rPr>
      </w:pPr>
      <w:r w:rsidRPr="005E2AA9">
        <w:rPr>
          <w:rFonts w:ascii="Gill Sans MT" w:hAnsi="Gill Sans MT"/>
          <w:highlight w:val="yellow"/>
        </w:rPr>
        <w:lastRenderedPageBreak/>
        <w:t xml:space="preserve">Table </w:t>
      </w:r>
      <w:r w:rsidR="0031433B">
        <w:rPr>
          <w:rFonts w:ascii="Gill Sans MT" w:hAnsi="Gill Sans MT"/>
          <w:highlight w:val="yellow"/>
        </w:rPr>
        <w:t>B</w:t>
      </w:r>
      <w:r>
        <w:rPr>
          <w:rFonts w:ascii="Gill Sans MT" w:hAnsi="Gill Sans MT"/>
          <w:highlight w:val="yellow"/>
        </w:rPr>
        <w:t>1</w:t>
      </w:r>
      <w:r w:rsidRPr="005E2AA9">
        <w:rPr>
          <w:rFonts w:ascii="Gill Sans MT" w:hAnsi="Gill Sans MT"/>
          <w:highlight w:val="yellow"/>
        </w:rPr>
        <w:t xml:space="preserve">:  Rice WTP bounds with fixed long as baseline [with zero yield entries], </w:t>
      </w:r>
      <w:proofErr w:type="gramStart"/>
      <w:ins w:id="813" w:author="MKONDIWA, Maxwell (CIMMYT-India)" w:date="2023-08-12T23:02:00Z">
        <w:r w:rsidRPr="005E2AA9">
          <w:rPr>
            <w:rFonts w:ascii="Gill Sans MT" w:hAnsi="Gill Sans MT"/>
            <w:highlight w:val="yellow"/>
          </w:rPr>
          <w:t>Bihar</w:t>
        </w:r>
      </w:ins>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9482E"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Bound</w:t>
            </w:r>
          </w:p>
        </w:tc>
        <w:tc>
          <w:tcPr>
            <w:tcW w:w="1193" w:type="pct"/>
            <w:noWrap/>
            <w:hideMark/>
          </w:tcPr>
          <w:p w14:paraId="3A8CD9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Statistics</w:t>
            </w:r>
          </w:p>
        </w:tc>
        <w:tc>
          <w:tcPr>
            <w:tcW w:w="521" w:type="pct"/>
            <w:noWrap/>
            <w:hideMark/>
          </w:tcPr>
          <w:p w14:paraId="487D02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S0-S1</w:t>
            </w:r>
          </w:p>
        </w:tc>
        <w:tc>
          <w:tcPr>
            <w:tcW w:w="521" w:type="pct"/>
            <w:noWrap/>
            <w:hideMark/>
          </w:tcPr>
          <w:p w14:paraId="7ED9E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S2-S1</w:t>
            </w:r>
          </w:p>
        </w:tc>
        <w:tc>
          <w:tcPr>
            <w:tcW w:w="521" w:type="pct"/>
            <w:noWrap/>
            <w:hideMark/>
          </w:tcPr>
          <w:p w14:paraId="092767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S3-S1</w:t>
            </w:r>
          </w:p>
        </w:tc>
        <w:tc>
          <w:tcPr>
            <w:tcW w:w="521" w:type="pct"/>
            <w:noWrap/>
            <w:hideMark/>
          </w:tcPr>
          <w:p w14:paraId="47A8C8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S4-S1</w:t>
            </w:r>
          </w:p>
        </w:tc>
        <w:tc>
          <w:tcPr>
            <w:tcW w:w="521" w:type="pct"/>
            <w:noWrap/>
            <w:hideMark/>
          </w:tcPr>
          <w:p w14:paraId="311021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S5-S1</w:t>
            </w:r>
          </w:p>
        </w:tc>
        <w:tc>
          <w:tcPr>
            <w:tcW w:w="521" w:type="pct"/>
            <w:noWrap/>
            <w:hideMark/>
          </w:tcPr>
          <w:p w14:paraId="52DEFF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S6-S1</w:t>
            </w:r>
          </w:p>
        </w:tc>
      </w:tr>
      <w:tr w:rsidR="00FD1472" w:rsidRPr="0089482E" w14:paraId="4895980C" w14:textId="77777777" w:rsidTr="00DB11CB">
        <w:trPr>
          <w:trHeight w:val="288"/>
          <w:jc w:val="center"/>
        </w:trPr>
        <w:tc>
          <w:tcPr>
            <w:tcW w:w="679" w:type="pct"/>
            <w:vMerge w:val="restart"/>
          </w:tcPr>
          <w:p w14:paraId="69F1C63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Upper bound</w:t>
            </w:r>
          </w:p>
        </w:tc>
        <w:tc>
          <w:tcPr>
            <w:tcW w:w="1193" w:type="pct"/>
            <w:noWrap/>
            <w:hideMark/>
          </w:tcPr>
          <w:p w14:paraId="7B4D40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noWrap/>
            <w:vAlign w:val="bottom"/>
            <w:hideMark/>
          </w:tcPr>
          <w:p w14:paraId="5DB18F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FDA0E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2.92</w:t>
            </w:r>
          </w:p>
        </w:tc>
        <w:tc>
          <w:tcPr>
            <w:tcW w:w="521" w:type="pct"/>
            <w:noWrap/>
            <w:vAlign w:val="bottom"/>
            <w:hideMark/>
          </w:tcPr>
          <w:p w14:paraId="6B7362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449DDC7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3.57</w:t>
            </w:r>
          </w:p>
        </w:tc>
        <w:tc>
          <w:tcPr>
            <w:tcW w:w="521" w:type="pct"/>
            <w:noWrap/>
            <w:vAlign w:val="bottom"/>
            <w:hideMark/>
          </w:tcPr>
          <w:p w14:paraId="771FBC0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c>
          <w:tcPr>
            <w:tcW w:w="521" w:type="pct"/>
            <w:noWrap/>
            <w:vAlign w:val="bottom"/>
            <w:hideMark/>
          </w:tcPr>
          <w:p w14:paraId="177D9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1.80</w:t>
            </w:r>
          </w:p>
        </w:tc>
      </w:tr>
      <w:tr w:rsidR="00FD1472" w:rsidRPr="0089482E" w14:paraId="7F892FA5" w14:textId="77777777" w:rsidTr="00DB11CB">
        <w:trPr>
          <w:trHeight w:val="288"/>
          <w:jc w:val="center"/>
        </w:trPr>
        <w:tc>
          <w:tcPr>
            <w:tcW w:w="679" w:type="pct"/>
            <w:vMerge/>
          </w:tcPr>
          <w:p w14:paraId="2DF6EBE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4C524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4A175B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1.57</w:t>
            </w:r>
          </w:p>
        </w:tc>
        <w:tc>
          <w:tcPr>
            <w:tcW w:w="521" w:type="pct"/>
            <w:noWrap/>
            <w:vAlign w:val="bottom"/>
            <w:hideMark/>
          </w:tcPr>
          <w:p w14:paraId="7D2DBF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5F202FD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c>
          <w:tcPr>
            <w:tcW w:w="521" w:type="pct"/>
            <w:noWrap/>
            <w:vAlign w:val="bottom"/>
            <w:hideMark/>
          </w:tcPr>
          <w:p w14:paraId="70D8F2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0.63</w:t>
            </w:r>
          </w:p>
        </w:tc>
        <w:tc>
          <w:tcPr>
            <w:tcW w:w="521" w:type="pct"/>
            <w:noWrap/>
            <w:vAlign w:val="bottom"/>
            <w:hideMark/>
          </w:tcPr>
          <w:p w14:paraId="4DD2473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0.35</w:t>
            </w:r>
          </w:p>
        </w:tc>
        <w:tc>
          <w:tcPr>
            <w:tcW w:w="521" w:type="pct"/>
            <w:noWrap/>
            <w:vAlign w:val="bottom"/>
            <w:hideMark/>
          </w:tcPr>
          <w:p w14:paraId="1703957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0.45</w:t>
            </w:r>
          </w:p>
        </w:tc>
      </w:tr>
      <w:tr w:rsidR="00FD1472" w:rsidRPr="0089482E" w14:paraId="34A4D4F1" w14:textId="77777777" w:rsidTr="00DB11CB">
        <w:trPr>
          <w:trHeight w:val="288"/>
          <w:jc w:val="center"/>
        </w:trPr>
        <w:tc>
          <w:tcPr>
            <w:tcW w:w="679" w:type="pct"/>
            <w:vMerge/>
          </w:tcPr>
          <w:p w14:paraId="4CF5C91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C309D2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400A79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-2.20</w:t>
            </w:r>
          </w:p>
        </w:tc>
        <w:tc>
          <w:tcPr>
            <w:tcW w:w="521" w:type="pct"/>
            <w:noWrap/>
            <w:vAlign w:val="bottom"/>
            <w:hideMark/>
          </w:tcPr>
          <w:p w14:paraId="6CEBA4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098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2.89</w:t>
            </w:r>
          </w:p>
        </w:tc>
        <w:tc>
          <w:tcPr>
            <w:tcW w:w="521" w:type="pct"/>
            <w:noWrap/>
            <w:vAlign w:val="bottom"/>
            <w:hideMark/>
          </w:tcPr>
          <w:p w14:paraId="34C6C6D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-1.75</w:t>
            </w:r>
          </w:p>
        </w:tc>
        <w:tc>
          <w:tcPr>
            <w:tcW w:w="521" w:type="pct"/>
            <w:noWrap/>
            <w:vAlign w:val="bottom"/>
            <w:hideMark/>
          </w:tcPr>
          <w:p w14:paraId="48C69B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063B868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-1.95</w:t>
            </w:r>
          </w:p>
        </w:tc>
      </w:tr>
      <w:tr w:rsidR="00FD1472" w:rsidRPr="0089482E" w14:paraId="1BCF6E83" w14:textId="77777777" w:rsidTr="00DB11CB">
        <w:trPr>
          <w:trHeight w:val="288"/>
          <w:jc w:val="center"/>
        </w:trPr>
        <w:tc>
          <w:tcPr>
            <w:tcW w:w="679" w:type="pct"/>
            <w:vMerge/>
          </w:tcPr>
          <w:p w14:paraId="3289EA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FFA19F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68C31AE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-1.92</w:t>
            </w:r>
          </w:p>
        </w:tc>
        <w:tc>
          <w:tcPr>
            <w:tcW w:w="521" w:type="pct"/>
            <w:noWrap/>
            <w:vAlign w:val="bottom"/>
            <w:hideMark/>
          </w:tcPr>
          <w:p w14:paraId="1FEB173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2.50</w:t>
            </w:r>
          </w:p>
        </w:tc>
        <w:tc>
          <w:tcPr>
            <w:tcW w:w="521" w:type="pct"/>
            <w:noWrap/>
            <w:vAlign w:val="bottom"/>
            <w:hideMark/>
          </w:tcPr>
          <w:p w14:paraId="18E634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527AFF6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3.03</w:t>
            </w:r>
          </w:p>
        </w:tc>
        <w:tc>
          <w:tcPr>
            <w:tcW w:w="521" w:type="pct"/>
            <w:noWrap/>
            <w:vAlign w:val="bottom"/>
            <w:hideMark/>
          </w:tcPr>
          <w:p w14:paraId="53A602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1.55</w:t>
            </w:r>
          </w:p>
        </w:tc>
        <w:tc>
          <w:tcPr>
            <w:tcW w:w="521" w:type="pct"/>
            <w:noWrap/>
            <w:vAlign w:val="bottom"/>
            <w:hideMark/>
          </w:tcPr>
          <w:p w14:paraId="22BF313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1.45</w:t>
            </w:r>
          </w:p>
        </w:tc>
      </w:tr>
      <w:tr w:rsidR="00FD1472" w:rsidRPr="0089482E" w14:paraId="30770CDA" w14:textId="77777777" w:rsidTr="00DB11CB">
        <w:trPr>
          <w:trHeight w:val="288"/>
          <w:jc w:val="center"/>
        </w:trPr>
        <w:tc>
          <w:tcPr>
            <w:tcW w:w="679" w:type="pct"/>
            <w:vMerge/>
          </w:tcPr>
          <w:p w14:paraId="7FCF4A2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E5D1E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656413A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-1.87</w:t>
            </w:r>
          </w:p>
        </w:tc>
        <w:tc>
          <w:tcPr>
            <w:tcW w:w="521" w:type="pct"/>
            <w:noWrap/>
            <w:vAlign w:val="bottom"/>
            <w:hideMark/>
          </w:tcPr>
          <w:p w14:paraId="4B53F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2.61</w:t>
            </w:r>
          </w:p>
        </w:tc>
        <w:tc>
          <w:tcPr>
            <w:tcW w:w="521" w:type="pct"/>
            <w:noWrap/>
            <w:vAlign w:val="bottom"/>
            <w:hideMark/>
          </w:tcPr>
          <w:p w14:paraId="6F6729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3.44</w:t>
            </w:r>
          </w:p>
        </w:tc>
        <w:tc>
          <w:tcPr>
            <w:tcW w:w="521" w:type="pct"/>
            <w:noWrap/>
            <w:vAlign w:val="bottom"/>
            <w:hideMark/>
          </w:tcPr>
          <w:p w14:paraId="63C06D4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3.20</w:t>
            </w:r>
          </w:p>
        </w:tc>
        <w:tc>
          <w:tcPr>
            <w:tcW w:w="521" w:type="pct"/>
            <w:noWrap/>
            <w:vAlign w:val="bottom"/>
            <w:hideMark/>
          </w:tcPr>
          <w:p w14:paraId="682CD9C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1.64</w:t>
            </w:r>
          </w:p>
        </w:tc>
        <w:tc>
          <w:tcPr>
            <w:tcW w:w="521" w:type="pct"/>
            <w:noWrap/>
            <w:vAlign w:val="bottom"/>
            <w:hideMark/>
          </w:tcPr>
          <w:p w14:paraId="1BABFF8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3D647B09" w14:textId="77777777" w:rsidTr="00DB11CB">
        <w:trPr>
          <w:trHeight w:val="288"/>
          <w:jc w:val="center"/>
        </w:trPr>
        <w:tc>
          <w:tcPr>
            <w:tcW w:w="679" w:type="pct"/>
            <w:vMerge/>
          </w:tcPr>
          <w:p w14:paraId="6234D81E"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53D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4B78A8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-1.69</w:t>
            </w:r>
          </w:p>
        </w:tc>
        <w:tc>
          <w:tcPr>
            <w:tcW w:w="521" w:type="pct"/>
            <w:noWrap/>
            <w:vAlign w:val="bottom"/>
            <w:hideMark/>
          </w:tcPr>
          <w:p w14:paraId="6EF660A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2.79</w:t>
            </w:r>
          </w:p>
        </w:tc>
        <w:tc>
          <w:tcPr>
            <w:tcW w:w="521" w:type="pct"/>
            <w:noWrap/>
            <w:vAlign w:val="bottom"/>
            <w:hideMark/>
          </w:tcPr>
          <w:p w14:paraId="7CE6892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3.85</w:t>
            </w:r>
          </w:p>
        </w:tc>
        <w:tc>
          <w:tcPr>
            <w:tcW w:w="521" w:type="pct"/>
            <w:noWrap/>
            <w:vAlign w:val="bottom"/>
            <w:hideMark/>
          </w:tcPr>
          <w:p w14:paraId="3327CC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3.48</w:t>
            </w:r>
          </w:p>
        </w:tc>
        <w:tc>
          <w:tcPr>
            <w:tcW w:w="521" w:type="pct"/>
            <w:noWrap/>
            <w:vAlign w:val="bottom"/>
            <w:hideMark/>
          </w:tcPr>
          <w:p w14:paraId="18DBFF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1.84</w:t>
            </w:r>
          </w:p>
        </w:tc>
        <w:tc>
          <w:tcPr>
            <w:tcW w:w="521" w:type="pct"/>
            <w:noWrap/>
            <w:vAlign w:val="bottom"/>
            <w:hideMark/>
          </w:tcPr>
          <w:p w14:paraId="4AF1E8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1.79</w:t>
            </w:r>
          </w:p>
        </w:tc>
      </w:tr>
      <w:tr w:rsidR="00FD1472" w:rsidRPr="0089482E" w14:paraId="746129E1" w14:textId="77777777" w:rsidTr="00DB11CB">
        <w:trPr>
          <w:trHeight w:val="288"/>
          <w:jc w:val="center"/>
        </w:trPr>
        <w:tc>
          <w:tcPr>
            <w:tcW w:w="679" w:type="pct"/>
            <w:vMerge/>
          </w:tcPr>
          <w:p w14:paraId="52D0D1B3"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0099A2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7B6C2A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7FB2E9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0DBDED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4.40</w:t>
            </w:r>
          </w:p>
        </w:tc>
        <w:tc>
          <w:tcPr>
            <w:tcW w:w="521" w:type="pct"/>
            <w:noWrap/>
            <w:vAlign w:val="bottom"/>
            <w:hideMark/>
          </w:tcPr>
          <w:p w14:paraId="4A597C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6604C4E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2.13</w:t>
            </w:r>
          </w:p>
        </w:tc>
        <w:tc>
          <w:tcPr>
            <w:tcW w:w="521" w:type="pct"/>
            <w:noWrap/>
            <w:vAlign w:val="bottom"/>
            <w:hideMark/>
          </w:tcPr>
          <w:p w14:paraId="600329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2.03</w:t>
            </w:r>
          </w:p>
        </w:tc>
      </w:tr>
      <w:tr w:rsidR="00FD1472" w:rsidRPr="0089482E" w14:paraId="7BFCAAB8" w14:textId="77777777" w:rsidTr="00DB11CB">
        <w:trPr>
          <w:trHeight w:val="288"/>
          <w:jc w:val="center"/>
        </w:trPr>
        <w:tc>
          <w:tcPr>
            <w:tcW w:w="679" w:type="pct"/>
            <w:vMerge/>
          </w:tcPr>
          <w:p w14:paraId="4E908A8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1A1E7B1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E65D1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1.86</w:t>
            </w:r>
          </w:p>
        </w:tc>
        <w:tc>
          <w:tcPr>
            <w:tcW w:w="521" w:type="pct"/>
            <w:tcBorders>
              <w:bottom w:val="nil"/>
            </w:tcBorders>
            <w:noWrap/>
            <w:vAlign w:val="bottom"/>
            <w:hideMark/>
          </w:tcPr>
          <w:p w14:paraId="4330EC5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3.49</w:t>
            </w:r>
          </w:p>
        </w:tc>
        <w:tc>
          <w:tcPr>
            <w:tcW w:w="521" w:type="pct"/>
            <w:tcBorders>
              <w:bottom w:val="nil"/>
            </w:tcBorders>
            <w:noWrap/>
            <w:vAlign w:val="bottom"/>
            <w:hideMark/>
          </w:tcPr>
          <w:p w14:paraId="46E6C1E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4.85</w:t>
            </w:r>
          </w:p>
        </w:tc>
        <w:tc>
          <w:tcPr>
            <w:tcW w:w="521" w:type="pct"/>
            <w:tcBorders>
              <w:bottom w:val="nil"/>
            </w:tcBorders>
            <w:noWrap/>
            <w:vAlign w:val="bottom"/>
            <w:hideMark/>
          </w:tcPr>
          <w:p w14:paraId="1DA8C88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bottom w:val="nil"/>
            </w:tcBorders>
            <w:noWrap/>
            <w:vAlign w:val="bottom"/>
            <w:hideMark/>
          </w:tcPr>
          <w:p w14:paraId="6F20C8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2.40</w:t>
            </w:r>
          </w:p>
        </w:tc>
        <w:tc>
          <w:tcPr>
            <w:tcW w:w="521" w:type="pct"/>
            <w:tcBorders>
              <w:bottom w:val="nil"/>
            </w:tcBorders>
            <w:noWrap/>
            <w:vAlign w:val="bottom"/>
            <w:hideMark/>
          </w:tcPr>
          <w:p w14:paraId="57C001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2.31</w:t>
            </w:r>
          </w:p>
        </w:tc>
      </w:tr>
      <w:tr w:rsidR="00FD1472" w:rsidRPr="0089482E" w14:paraId="5707F76F" w14:textId="77777777" w:rsidTr="00DB11CB">
        <w:trPr>
          <w:trHeight w:val="288"/>
          <w:jc w:val="center"/>
        </w:trPr>
        <w:tc>
          <w:tcPr>
            <w:tcW w:w="679" w:type="pct"/>
            <w:vMerge/>
            <w:tcBorders>
              <w:bottom w:val="single" w:sz="4" w:space="0" w:color="auto"/>
            </w:tcBorders>
          </w:tcPr>
          <w:p w14:paraId="272E571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CF1BB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1F661A1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4.88</w:t>
            </w:r>
          </w:p>
        </w:tc>
        <w:tc>
          <w:tcPr>
            <w:tcW w:w="521" w:type="pct"/>
            <w:tcBorders>
              <w:top w:val="nil"/>
              <w:bottom w:val="single" w:sz="4" w:space="0" w:color="auto"/>
            </w:tcBorders>
            <w:noWrap/>
            <w:vAlign w:val="bottom"/>
            <w:hideMark/>
          </w:tcPr>
          <w:p w14:paraId="2B038E1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4.19</w:t>
            </w:r>
          </w:p>
        </w:tc>
        <w:tc>
          <w:tcPr>
            <w:tcW w:w="521" w:type="pct"/>
            <w:tcBorders>
              <w:top w:val="nil"/>
              <w:bottom w:val="single" w:sz="4" w:space="0" w:color="auto"/>
            </w:tcBorders>
            <w:noWrap/>
            <w:vAlign w:val="bottom"/>
            <w:hideMark/>
          </w:tcPr>
          <w:p w14:paraId="426EE8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5.73</w:t>
            </w:r>
          </w:p>
        </w:tc>
        <w:tc>
          <w:tcPr>
            <w:tcW w:w="521" w:type="pct"/>
            <w:tcBorders>
              <w:top w:val="nil"/>
              <w:bottom w:val="single" w:sz="4" w:space="0" w:color="auto"/>
            </w:tcBorders>
            <w:noWrap/>
            <w:vAlign w:val="bottom"/>
            <w:hideMark/>
          </w:tcPr>
          <w:p w14:paraId="33E83E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5.33</w:t>
            </w:r>
          </w:p>
        </w:tc>
        <w:tc>
          <w:tcPr>
            <w:tcW w:w="521" w:type="pct"/>
            <w:tcBorders>
              <w:top w:val="nil"/>
              <w:bottom w:val="single" w:sz="4" w:space="0" w:color="auto"/>
            </w:tcBorders>
            <w:noWrap/>
            <w:vAlign w:val="bottom"/>
            <w:hideMark/>
          </w:tcPr>
          <w:p w14:paraId="6FABE06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3.12</w:t>
            </w:r>
          </w:p>
        </w:tc>
        <w:tc>
          <w:tcPr>
            <w:tcW w:w="521" w:type="pct"/>
            <w:tcBorders>
              <w:top w:val="nil"/>
              <w:bottom w:val="single" w:sz="4" w:space="0" w:color="auto"/>
            </w:tcBorders>
            <w:noWrap/>
            <w:vAlign w:val="bottom"/>
            <w:hideMark/>
          </w:tcPr>
          <w:p w14:paraId="2FCC98A0"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2.97</w:t>
            </w:r>
          </w:p>
        </w:tc>
      </w:tr>
      <w:tr w:rsidR="00FD1472" w:rsidRPr="0089482E"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54E6F6C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hideMark/>
          </w:tcPr>
          <w:p w14:paraId="3B9597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-3.21</w:t>
            </w:r>
          </w:p>
        </w:tc>
        <w:tc>
          <w:tcPr>
            <w:tcW w:w="521" w:type="pct"/>
            <w:tcBorders>
              <w:top w:val="single" w:sz="4" w:space="0" w:color="auto"/>
            </w:tcBorders>
            <w:noWrap/>
            <w:vAlign w:val="bottom"/>
            <w:hideMark/>
          </w:tcPr>
          <w:p w14:paraId="74EFF1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tcBorders>
              <w:top w:val="single" w:sz="4" w:space="0" w:color="auto"/>
            </w:tcBorders>
            <w:noWrap/>
            <w:vAlign w:val="bottom"/>
            <w:hideMark/>
          </w:tcPr>
          <w:p w14:paraId="3406D0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1.43</w:t>
            </w:r>
          </w:p>
        </w:tc>
        <w:tc>
          <w:tcPr>
            <w:tcW w:w="521" w:type="pct"/>
            <w:tcBorders>
              <w:top w:val="single" w:sz="4" w:space="0" w:color="auto"/>
            </w:tcBorders>
            <w:noWrap/>
            <w:vAlign w:val="bottom"/>
            <w:hideMark/>
          </w:tcPr>
          <w:p w14:paraId="0472390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0.73</w:t>
            </w:r>
          </w:p>
        </w:tc>
        <w:tc>
          <w:tcPr>
            <w:tcW w:w="521" w:type="pct"/>
            <w:tcBorders>
              <w:top w:val="single" w:sz="4" w:space="0" w:color="auto"/>
            </w:tcBorders>
            <w:noWrap/>
            <w:vAlign w:val="bottom"/>
            <w:hideMark/>
          </w:tcPr>
          <w:p w14:paraId="2D034C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tcBorders>
              <w:top w:val="single" w:sz="4" w:space="0" w:color="auto"/>
            </w:tcBorders>
            <w:noWrap/>
            <w:vAlign w:val="bottom"/>
            <w:hideMark/>
          </w:tcPr>
          <w:p w14:paraId="72A3BE2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-0.86</w:t>
            </w:r>
          </w:p>
        </w:tc>
      </w:tr>
      <w:tr w:rsidR="00FD1472" w:rsidRPr="0089482E" w14:paraId="365652C6" w14:textId="77777777" w:rsidTr="00DB11CB">
        <w:trPr>
          <w:trHeight w:val="288"/>
          <w:jc w:val="center"/>
        </w:trPr>
        <w:tc>
          <w:tcPr>
            <w:tcW w:w="679" w:type="pct"/>
            <w:vMerge/>
          </w:tcPr>
          <w:p w14:paraId="68FE647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260EA1F"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5B0266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1.44</w:t>
            </w:r>
          </w:p>
        </w:tc>
        <w:tc>
          <w:tcPr>
            <w:tcW w:w="521" w:type="pct"/>
            <w:noWrap/>
            <w:vAlign w:val="bottom"/>
            <w:hideMark/>
          </w:tcPr>
          <w:p w14:paraId="061A82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1.38</w:t>
            </w:r>
          </w:p>
        </w:tc>
        <w:tc>
          <w:tcPr>
            <w:tcW w:w="521" w:type="pct"/>
            <w:noWrap/>
            <w:vAlign w:val="bottom"/>
            <w:hideMark/>
          </w:tcPr>
          <w:p w14:paraId="420A1E6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hideMark/>
          </w:tcPr>
          <w:p w14:paraId="193E60D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1.18</w:t>
            </w:r>
          </w:p>
        </w:tc>
        <w:tc>
          <w:tcPr>
            <w:tcW w:w="521" w:type="pct"/>
            <w:noWrap/>
            <w:vAlign w:val="bottom"/>
            <w:hideMark/>
          </w:tcPr>
          <w:p w14:paraId="0914F9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1.33</w:t>
            </w:r>
          </w:p>
        </w:tc>
        <w:tc>
          <w:tcPr>
            <w:tcW w:w="521" w:type="pct"/>
            <w:noWrap/>
            <w:vAlign w:val="bottom"/>
            <w:hideMark/>
          </w:tcPr>
          <w:p w14:paraId="04AB2F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1.28</w:t>
            </w:r>
          </w:p>
        </w:tc>
      </w:tr>
      <w:tr w:rsidR="00FD1472" w:rsidRPr="0089482E" w14:paraId="3B299D77" w14:textId="77777777" w:rsidTr="00DB11CB">
        <w:trPr>
          <w:trHeight w:val="288"/>
          <w:jc w:val="center"/>
        </w:trPr>
        <w:tc>
          <w:tcPr>
            <w:tcW w:w="679" w:type="pct"/>
            <w:vMerge/>
          </w:tcPr>
          <w:p w14:paraId="28B2345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78EF99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23093B9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-6.59</w:t>
            </w:r>
          </w:p>
        </w:tc>
        <w:tc>
          <w:tcPr>
            <w:tcW w:w="521" w:type="pct"/>
            <w:noWrap/>
            <w:vAlign w:val="bottom"/>
            <w:hideMark/>
          </w:tcPr>
          <w:p w14:paraId="343F0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-1.73</w:t>
            </w:r>
          </w:p>
        </w:tc>
        <w:tc>
          <w:tcPr>
            <w:tcW w:w="521" w:type="pct"/>
            <w:noWrap/>
            <w:vAlign w:val="bottom"/>
            <w:hideMark/>
          </w:tcPr>
          <w:p w14:paraId="712BC8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noWrap/>
            <w:vAlign w:val="bottom"/>
            <w:hideMark/>
          </w:tcPr>
          <w:p w14:paraId="37B6D2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-3.91</w:t>
            </w:r>
          </w:p>
        </w:tc>
        <w:tc>
          <w:tcPr>
            <w:tcW w:w="521" w:type="pct"/>
            <w:noWrap/>
            <w:vAlign w:val="bottom"/>
            <w:hideMark/>
          </w:tcPr>
          <w:p w14:paraId="7BBB29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-2.66</w:t>
            </w:r>
          </w:p>
        </w:tc>
        <w:tc>
          <w:tcPr>
            <w:tcW w:w="521" w:type="pct"/>
            <w:noWrap/>
            <w:vAlign w:val="bottom"/>
            <w:hideMark/>
          </w:tcPr>
          <w:p w14:paraId="564549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-3.04</w:t>
            </w:r>
          </w:p>
        </w:tc>
      </w:tr>
      <w:tr w:rsidR="00FD1472" w:rsidRPr="0089482E" w14:paraId="24D078D7" w14:textId="77777777" w:rsidTr="00DB11CB">
        <w:trPr>
          <w:trHeight w:val="288"/>
          <w:jc w:val="center"/>
        </w:trPr>
        <w:tc>
          <w:tcPr>
            <w:tcW w:w="679" w:type="pct"/>
            <w:vMerge/>
          </w:tcPr>
          <w:p w14:paraId="468AA9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099952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2EFC88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-5.31</w:t>
            </w:r>
          </w:p>
        </w:tc>
        <w:tc>
          <w:tcPr>
            <w:tcW w:w="521" w:type="pct"/>
            <w:noWrap/>
            <w:vAlign w:val="bottom"/>
            <w:hideMark/>
          </w:tcPr>
          <w:p w14:paraId="28FE6C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-1.31</w:t>
            </w:r>
          </w:p>
        </w:tc>
        <w:tc>
          <w:tcPr>
            <w:tcW w:w="521" w:type="pct"/>
            <w:noWrap/>
            <w:vAlign w:val="bottom"/>
            <w:hideMark/>
          </w:tcPr>
          <w:p w14:paraId="43A175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-0.10</w:t>
            </w:r>
          </w:p>
        </w:tc>
        <w:tc>
          <w:tcPr>
            <w:tcW w:w="521" w:type="pct"/>
            <w:noWrap/>
            <w:vAlign w:val="bottom"/>
            <w:hideMark/>
          </w:tcPr>
          <w:p w14:paraId="241924B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hideMark/>
          </w:tcPr>
          <w:p w14:paraId="73A2C4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-2.24</w:t>
            </w:r>
          </w:p>
        </w:tc>
        <w:tc>
          <w:tcPr>
            <w:tcW w:w="521" w:type="pct"/>
            <w:noWrap/>
            <w:vAlign w:val="bottom"/>
            <w:hideMark/>
          </w:tcPr>
          <w:p w14:paraId="464D76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-2.29</w:t>
            </w:r>
          </w:p>
        </w:tc>
      </w:tr>
      <w:tr w:rsidR="00FD1472" w:rsidRPr="0089482E" w14:paraId="44ACE7E7" w14:textId="77777777" w:rsidTr="00DB11CB">
        <w:trPr>
          <w:trHeight w:val="288"/>
          <w:jc w:val="center"/>
        </w:trPr>
        <w:tc>
          <w:tcPr>
            <w:tcW w:w="679" w:type="pct"/>
            <w:vMerge/>
          </w:tcPr>
          <w:p w14:paraId="6CB89D94"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1822FE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7A7565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-4.28</w:t>
            </w:r>
          </w:p>
        </w:tc>
        <w:tc>
          <w:tcPr>
            <w:tcW w:w="521" w:type="pct"/>
            <w:noWrap/>
            <w:vAlign w:val="bottom"/>
            <w:hideMark/>
          </w:tcPr>
          <w:p w14:paraId="04D6CBB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noWrap/>
            <w:vAlign w:val="bottom"/>
            <w:hideMark/>
          </w:tcPr>
          <w:p w14:paraId="3F5310D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70B8DE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hideMark/>
          </w:tcPr>
          <w:p w14:paraId="7F46F1E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-1.68</w:t>
            </w:r>
          </w:p>
        </w:tc>
        <w:tc>
          <w:tcPr>
            <w:tcW w:w="521" w:type="pct"/>
            <w:noWrap/>
            <w:vAlign w:val="bottom"/>
            <w:hideMark/>
          </w:tcPr>
          <w:p w14:paraId="5FBBDA2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r>
      <w:tr w:rsidR="00FD1472" w:rsidRPr="0089482E" w14:paraId="6CC739BE" w14:textId="77777777" w:rsidTr="00DB11CB">
        <w:trPr>
          <w:trHeight w:val="288"/>
          <w:jc w:val="center"/>
        </w:trPr>
        <w:tc>
          <w:tcPr>
            <w:tcW w:w="679" w:type="pct"/>
            <w:vMerge/>
          </w:tcPr>
          <w:p w14:paraId="38496B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3B48EC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70D58A2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-3.08</w:t>
            </w:r>
          </w:p>
        </w:tc>
        <w:tc>
          <w:tcPr>
            <w:tcW w:w="521" w:type="pct"/>
            <w:noWrap/>
            <w:vAlign w:val="bottom"/>
            <w:hideMark/>
          </w:tcPr>
          <w:p w14:paraId="4B23018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hideMark/>
          </w:tcPr>
          <w:p w14:paraId="18FE1A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673AD4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noWrap/>
            <w:vAlign w:val="bottom"/>
            <w:hideMark/>
          </w:tcPr>
          <w:p w14:paraId="56F109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804D7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-1.14</w:t>
            </w:r>
          </w:p>
        </w:tc>
      </w:tr>
      <w:tr w:rsidR="00FD1472" w:rsidRPr="0089482E" w14:paraId="3EE94FA1" w14:textId="77777777" w:rsidTr="00DB11CB">
        <w:trPr>
          <w:trHeight w:val="288"/>
          <w:jc w:val="center"/>
        </w:trPr>
        <w:tc>
          <w:tcPr>
            <w:tcW w:w="679" w:type="pct"/>
            <w:vMerge/>
          </w:tcPr>
          <w:p w14:paraId="31FF0CF5"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A0F23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5979E2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-2.06</w:t>
            </w:r>
          </w:p>
        </w:tc>
        <w:tc>
          <w:tcPr>
            <w:tcW w:w="521" w:type="pct"/>
            <w:noWrap/>
            <w:vAlign w:val="bottom"/>
            <w:hideMark/>
          </w:tcPr>
          <w:p w14:paraId="33FFC29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1.37</w:t>
            </w:r>
          </w:p>
        </w:tc>
        <w:tc>
          <w:tcPr>
            <w:tcW w:w="521" w:type="pct"/>
            <w:noWrap/>
            <w:vAlign w:val="bottom"/>
            <w:hideMark/>
          </w:tcPr>
          <w:p w14:paraId="75D92A6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3D25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1.47</w:t>
            </w:r>
          </w:p>
        </w:tc>
        <w:tc>
          <w:tcPr>
            <w:tcW w:w="521" w:type="pct"/>
            <w:noWrap/>
            <w:vAlign w:val="bottom"/>
            <w:hideMark/>
          </w:tcPr>
          <w:p w14:paraId="6FD8A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0.28</w:t>
            </w:r>
          </w:p>
        </w:tc>
        <w:tc>
          <w:tcPr>
            <w:tcW w:w="521" w:type="pct"/>
            <w:noWrap/>
            <w:vAlign w:val="bottom"/>
            <w:hideMark/>
          </w:tcPr>
          <w:p w14:paraId="660A94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-0.08</w:t>
            </w:r>
          </w:p>
        </w:tc>
      </w:tr>
      <w:tr w:rsidR="00FD1472" w:rsidRPr="0089482E" w14:paraId="15A1B49C" w14:textId="77777777" w:rsidTr="00DB11CB">
        <w:trPr>
          <w:trHeight w:val="288"/>
          <w:jc w:val="center"/>
        </w:trPr>
        <w:tc>
          <w:tcPr>
            <w:tcW w:w="679" w:type="pct"/>
            <w:vMerge/>
          </w:tcPr>
          <w:p w14:paraId="17A0A9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0999678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5D2563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-1.82</w:t>
            </w:r>
          </w:p>
        </w:tc>
        <w:tc>
          <w:tcPr>
            <w:tcW w:w="521" w:type="pct"/>
            <w:tcBorders>
              <w:bottom w:val="nil"/>
            </w:tcBorders>
            <w:noWrap/>
            <w:vAlign w:val="bottom"/>
            <w:hideMark/>
          </w:tcPr>
          <w:p w14:paraId="7E5AE44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2.68</w:t>
            </w:r>
          </w:p>
        </w:tc>
        <w:tc>
          <w:tcPr>
            <w:tcW w:w="521" w:type="pct"/>
            <w:tcBorders>
              <w:bottom w:val="nil"/>
            </w:tcBorders>
            <w:noWrap/>
            <w:vAlign w:val="bottom"/>
            <w:hideMark/>
          </w:tcPr>
          <w:p w14:paraId="7FF563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3.25</w:t>
            </w:r>
          </w:p>
        </w:tc>
        <w:tc>
          <w:tcPr>
            <w:tcW w:w="521" w:type="pct"/>
            <w:tcBorders>
              <w:bottom w:val="nil"/>
            </w:tcBorders>
            <w:noWrap/>
            <w:vAlign w:val="bottom"/>
            <w:hideMark/>
          </w:tcPr>
          <w:p w14:paraId="03EB4D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2.39</w:t>
            </w:r>
          </w:p>
        </w:tc>
        <w:tc>
          <w:tcPr>
            <w:tcW w:w="521" w:type="pct"/>
            <w:tcBorders>
              <w:bottom w:val="nil"/>
            </w:tcBorders>
            <w:noWrap/>
            <w:vAlign w:val="bottom"/>
            <w:hideMark/>
          </w:tcPr>
          <w:p w14:paraId="75092DB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bottom w:val="nil"/>
            </w:tcBorders>
            <w:noWrap/>
            <w:vAlign w:val="bottom"/>
            <w:hideMark/>
          </w:tcPr>
          <w:p w14:paraId="7C2AEB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1.20</w:t>
            </w:r>
          </w:p>
        </w:tc>
      </w:tr>
      <w:tr w:rsidR="00FD1472" w:rsidRPr="0089482E" w14:paraId="7C4E57B5" w14:textId="77777777" w:rsidTr="00DB11CB">
        <w:trPr>
          <w:trHeight w:val="288"/>
          <w:jc w:val="center"/>
        </w:trPr>
        <w:tc>
          <w:tcPr>
            <w:tcW w:w="679" w:type="pct"/>
            <w:vMerge/>
            <w:tcBorders>
              <w:bottom w:val="single" w:sz="4" w:space="0" w:color="auto"/>
            </w:tcBorders>
          </w:tcPr>
          <w:p w14:paraId="779A722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7B1A25D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3529D9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0.76</w:t>
            </w:r>
          </w:p>
        </w:tc>
        <w:tc>
          <w:tcPr>
            <w:tcW w:w="521" w:type="pct"/>
            <w:tcBorders>
              <w:top w:val="nil"/>
              <w:bottom w:val="single" w:sz="4" w:space="0" w:color="auto"/>
            </w:tcBorders>
            <w:noWrap/>
            <w:vAlign w:val="bottom"/>
            <w:hideMark/>
          </w:tcPr>
          <w:p w14:paraId="218DF3F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3.69</w:t>
            </w:r>
          </w:p>
        </w:tc>
        <w:tc>
          <w:tcPr>
            <w:tcW w:w="521" w:type="pct"/>
            <w:tcBorders>
              <w:top w:val="nil"/>
              <w:bottom w:val="single" w:sz="4" w:space="0" w:color="auto"/>
            </w:tcBorders>
            <w:noWrap/>
            <w:vAlign w:val="bottom"/>
            <w:hideMark/>
          </w:tcPr>
          <w:p w14:paraId="5DD415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4.79</w:t>
            </w:r>
          </w:p>
        </w:tc>
        <w:tc>
          <w:tcPr>
            <w:tcW w:w="521" w:type="pct"/>
            <w:tcBorders>
              <w:top w:val="nil"/>
              <w:bottom w:val="single" w:sz="4" w:space="0" w:color="auto"/>
            </w:tcBorders>
            <w:noWrap/>
            <w:vAlign w:val="bottom"/>
            <w:hideMark/>
          </w:tcPr>
          <w:p w14:paraId="2C5739F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top w:val="nil"/>
              <w:bottom w:val="single" w:sz="4" w:space="0" w:color="auto"/>
            </w:tcBorders>
            <w:noWrap/>
            <w:vAlign w:val="bottom"/>
            <w:hideMark/>
          </w:tcPr>
          <w:p w14:paraId="2957968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2.45</w:t>
            </w:r>
          </w:p>
        </w:tc>
        <w:tc>
          <w:tcPr>
            <w:tcW w:w="521" w:type="pct"/>
            <w:tcBorders>
              <w:top w:val="nil"/>
              <w:bottom w:val="single" w:sz="4" w:space="0" w:color="auto"/>
            </w:tcBorders>
            <w:noWrap/>
            <w:vAlign w:val="bottom"/>
            <w:hideMark/>
          </w:tcPr>
          <w:p w14:paraId="203715DC"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2.35</w:t>
            </w:r>
          </w:p>
        </w:tc>
      </w:tr>
      <w:tr w:rsidR="00FD1472" w:rsidRPr="0089482E"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47584C8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hideMark/>
          </w:tcPr>
          <w:p w14:paraId="217C981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tcBorders>
              <w:top w:val="single" w:sz="4" w:space="0" w:color="auto"/>
            </w:tcBorders>
            <w:noWrap/>
            <w:vAlign w:val="bottom"/>
            <w:hideMark/>
          </w:tcPr>
          <w:p w14:paraId="43E32A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tcBorders>
              <w:top w:val="single" w:sz="4" w:space="0" w:color="auto"/>
            </w:tcBorders>
            <w:noWrap/>
            <w:vAlign w:val="bottom"/>
            <w:hideMark/>
          </w:tcPr>
          <w:p w14:paraId="7CE55E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tcBorders>
              <w:top w:val="single" w:sz="4" w:space="0" w:color="auto"/>
            </w:tcBorders>
            <w:noWrap/>
            <w:vAlign w:val="bottom"/>
            <w:hideMark/>
          </w:tcPr>
          <w:p w14:paraId="06678C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0.69</w:t>
            </w:r>
          </w:p>
        </w:tc>
        <w:tc>
          <w:tcPr>
            <w:tcW w:w="521" w:type="pct"/>
            <w:tcBorders>
              <w:top w:val="single" w:sz="4" w:space="0" w:color="auto"/>
            </w:tcBorders>
            <w:noWrap/>
            <w:vAlign w:val="bottom"/>
            <w:hideMark/>
          </w:tcPr>
          <w:p w14:paraId="4D952E2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0.29</w:t>
            </w:r>
          </w:p>
        </w:tc>
        <w:tc>
          <w:tcPr>
            <w:tcW w:w="521" w:type="pct"/>
            <w:tcBorders>
              <w:top w:val="single" w:sz="4" w:space="0" w:color="auto"/>
            </w:tcBorders>
            <w:noWrap/>
            <w:vAlign w:val="bottom"/>
            <w:hideMark/>
          </w:tcPr>
          <w:p w14:paraId="6F180C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r>
      <w:tr w:rsidR="00FD1472" w:rsidRPr="0089482E" w14:paraId="7CD124EB" w14:textId="77777777" w:rsidTr="00DB11CB">
        <w:trPr>
          <w:trHeight w:val="288"/>
          <w:jc w:val="center"/>
        </w:trPr>
        <w:tc>
          <w:tcPr>
            <w:tcW w:w="679" w:type="pct"/>
            <w:vMerge/>
          </w:tcPr>
          <w:p w14:paraId="2CC828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5CD4AB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 (share)</w:t>
            </w:r>
          </w:p>
        </w:tc>
        <w:tc>
          <w:tcPr>
            <w:tcW w:w="521" w:type="pct"/>
            <w:noWrap/>
            <w:vAlign w:val="bottom"/>
            <w:hideMark/>
          </w:tcPr>
          <w:p w14:paraId="7FB82E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c>
          <w:tcPr>
            <w:tcW w:w="521" w:type="pct"/>
            <w:noWrap/>
            <w:vAlign w:val="bottom"/>
            <w:hideMark/>
          </w:tcPr>
          <w:p w14:paraId="57DB58D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14ECAA4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0.13</w:t>
            </w:r>
          </w:p>
        </w:tc>
        <w:tc>
          <w:tcPr>
            <w:tcW w:w="521" w:type="pct"/>
            <w:noWrap/>
            <w:vAlign w:val="bottom"/>
            <w:hideMark/>
          </w:tcPr>
          <w:p w14:paraId="564DC5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0.30</w:t>
            </w:r>
          </w:p>
        </w:tc>
        <w:tc>
          <w:tcPr>
            <w:tcW w:w="521" w:type="pct"/>
            <w:noWrap/>
            <w:vAlign w:val="bottom"/>
            <w:hideMark/>
          </w:tcPr>
          <w:p w14:paraId="00AB33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0.71</w:t>
            </w:r>
          </w:p>
        </w:tc>
        <w:tc>
          <w:tcPr>
            <w:tcW w:w="521" w:type="pct"/>
            <w:noWrap/>
            <w:vAlign w:val="bottom"/>
            <w:hideMark/>
          </w:tcPr>
          <w:p w14:paraId="42F2EF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0.75</w:t>
            </w:r>
          </w:p>
        </w:tc>
      </w:tr>
      <w:tr w:rsidR="00FD1472" w:rsidRPr="0089482E" w14:paraId="713F526B" w14:textId="77777777" w:rsidTr="00DB11CB">
        <w:trPr>
          <w:trHeight w:val="288"/>
          <w:jc w:val="center"/>
        </w:trPr>
        <w:tc>
          <w:tcPr>
            <w:tcW w:w="679" w:type="pct"/>
            <w:vMerge/>
          </w:tcPr>
          <w:p w14:paraId="7E82394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4DCB7B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hideMark/>
          </w:tcPr>
          <w:p w14:paraId="02805C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0.79</w:t>
            </w:r>
          </w:p>
        </w:tc>
        <w:tc>
          <w:tcPr>
            <w:tcW w:w="521" w:type="pct"/>
            <w:noWrap/>
            <w:vAlign w:val="bottom"/>
            <w:hideMark/>
          </w:tcPr>
          <w:p w14:paraId="117965C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79419A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64DB597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E0546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3B70CB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r>
      <w:tr w:rsidR="00FD1472" w:rsidRPr="0089482E" w14:paraId="1FBAC57A" w14:textId="77777777" w:rsidTr="00DB11CB">
        <w:trPr>
          <w:trHeight w:val="288"/>
          <w:jc w:val="center"/>
        </w:trPr>
        <w:tc>
          <w:tcPr>
            <w:tcW w:w="679" w:type="pct"/>
            <w:vMerge/>
          </w:tcPr>
          <w:p w14:paraId="2549C8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AA3C38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hideMark/>
          </w:tcPr>
          <w:p w14:paraId="1791C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FBEA6C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601155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1419FD9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422BFA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041E76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492AC65D" w14:textId="77777777" w:rsidR="00FD1472" w:rsidRDefault="00FD1472">
      <w:pPr>
        <w:spacing w:line="259" w:lineRule="auto"/>
      </w:pPr>
    </w:p>
    <w:p w14:paraId="6B6E66B4" w14:textId="77777777" w:rsidR="00FD1472" w:rsidRDefault="00FD1472">
      <w:pPr>
        <w:spacing w:line="259" w:lineRule="auto"/>
        <w:rPr>
          <w:rFonts w:ascii="Gill Sans MT" w:hAnsi="Gill Sans MT"/>
          <w:highlight w:val="yellow"/>
        </w:rPr>
      </w:pPr>
      <w:r>
        <w:rPr>
          <w:rFonts w:ascii="Gill Sans MT" w:hAnsi="Gill Sans MT"/>
          <w:highlight w:val="yellow"/>
        </w:rPr>
        <w:br w:type="page"/>
      </w:r>
    </w:p>
    <w:p w14:paraId="1747043B" w14:textId="1269F5AF" w:rsidR="00FD1472" w:rsidRPr="0089482E" w:rsidRDefault="00FD1472" w:rsidP="00FD1472">
      <w:pPr>
        <w:rPr>
          <w:rFonts w:ascii="Gill Sans MT" w:hAnsi="Gill Sans MT"/>
        </w:rPr>
      </w:pPr>
      <w:r w:rsidRPr="009B5072">
        <w:rPr>
          <w:rFonts w:ascii="Gill Sans MT" w:hAnsi="Gill Sans MT"/>
          <w:highlight w:val="yellow"/>
        </w:rPr>
        <w:lastRenderedPageBreak/>
        <w:t xml:space="preserve">Table </w:t>
      </w:r>
      <w:r w:rsidR="0031433B">
        <w:rPr>
          <w:rFonts w:ascii="Gill Sans MT" w:hAnsi="Gill Sans MT"/>
          <w:highlight w:val="yellow"/>
        </w:rPr>
        <w:t>B</w:t>
      </w:r>
      <w:r>
        <w:rPr>
          <w:rFonts w:ascii="Gill Sans MT" w:hAnsi="Gill Sans MT"/>
          <w:highlight w:val="yellow"/>
        </w:rPr>
        <w:t>2</w:t>
      </w:r>
      <w:r w:rsidRPr="009B5072">
        <w:rPr>
          <w:rFonts w:ascii="Gill Sans MT" w:hAnsi="Gill Sans MT"/>
          <w:highlight w:val="yellow"/>
        </w:rPr>
        <w:t xml:space="preserve">:  Wheat WTP bounds with fixed long as baseline, </w:t>
      </w:r>
      <w:proofErr w:type="gramStart"/>
      <w:r w:rsidRPr="009B5072">
        <w:rPr>
          <w:rFonts w:ascii="Gill Sans MT" w:hAnsi="Gill Sans MT"/>
          <w:highlight w:val="yellow"/>
        </w:rPr>
        <w:t>Bihar</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E73ED"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554C0148"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5FDA05F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21" w:type="pct"/>
            <w:noWrap/>
            <w:hideMark/>
          </w:tcPr>
          <w:p w14:paraId="4A22BFC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21" w:type="pct"/>
            <w:noWrap/>
            <w:hideMark/>
          </w:tcPr>
          <w:p w14:paraId="3223E4E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w:t>
            </w:r>
            <w:r>
              <w:rPr>
                <w:rFonts w:ascii="Gill Sans MT" w:eastAsia="Times New Roman" w:hAnsi="Gill Sans MT" w:cs="Calibri"/>
                <w:color w:val="000000"/>
                <w:lang w:eastAsia="en-ZW"/>
              </w:rPr>
              <w:t>1</w:t>
            </w:r>
          </w:p>
        </w:tc>
        <w:tc>
          <w:tcPr>
            <w:tcW w:w="521" w:type="pct"/>
            <w:noWrap/>
            <w:hideMark/>
          </w:tcPr>
          <w:p w14:paraId="261025F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21" w:type="pct"/>
            <w:noWrap/>
            <w:hideMark/>
          </w:tcPr>
          <w:p w14:paraId="548D3E3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21" w:type="pct"/>
            <w:noWrap/>
            <w:hideMark/>
          </w:tcPr>
          <w:p w14:paraId="499964E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FD1472" w:rsidRPr="008E73ED" w14:paraId="18A9254A" w14:textId="77777777" w:rsidTr="00DB11CB">
        <w:trPr>
          <w:trHeight w:val="288"/>
          <w:jc w:val="center"/>
        </w:trPr>
        <w:tc>
          <w:tcPr>
            <w:tcW w:w="679" w:type="pct"/>
            <w:vMerge w:val="restart"/>
          </w:tcPr>
          <w:p w14:paraId="2DAB8840"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2896CB7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Mean</w:t>
            </w:r>
          </w:p>
        </w:tc>
        <w:tc>
          <w:tcPr>
            <w:tcW w:w="521" w:type="pct"/>
            <w:noWrap/>
            <w:vAlign w:val="bottom"/>
          </w:tcPr>
          <w:p w14:paraId="3C07F09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-0.34</w:t>
            </w:r>
          </w:p>
        </w:tc>
        <w:tc>
          <w:tcPr>
            <w:tcW w:w="521" w:type="pct"/>
            <w:noWrap/>
            <w:vAlign w:val="bottom"/>
          </w:tcPr>
          <w:p w14:paraId="17A4B2D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21" w:type="pct"/>
            <w:noWrap/>
            <w:vAlign w:val="bottom"/>
          </w:tcPr>
          <w:p w14:paraId="246D6C2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14DAAE5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245E425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21" w:type="pct"/>
            <w:noWrap/>
            <w:vAlign w:val="bottom"/>
          </w:tcPr>
          <w:p w14:paraId="4F234F6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r>
      <w:tr w:rsidR="00FD1472" w:rsidRPr="008E73ED" w14:paraId="02F400D3" w14:textId="77777777" w:rsidTr="00DB11CB">
        <w:trPr>
          <w:trHeight w:val="288"/>
          <w:jc w:val="center"/>
        </w:trPr>
        <w:tc>
          <w:tcPr>
            <w:tcW w:w="679" w:type="pct"/>
            <w:vMerge/>
          </w:tcPr>
          <w:p w14:paraId="2C0854B0"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6A59E61"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Standard deviation</w:t>
            </w:r>
          </w:p>
        </w:tc>
        <w:tc>
          <w:tcPr>
            <w:tcW w:w="521" w:type="pct"/>
            <w:noWrap/>
            <w:vAlign w:val="bottom"/>
          </w:tcPr>
          <w:p w14:paraId="2AB9E32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84C28E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21" w:type="pct"/>
            <w:noWrap/>
            <w:vAlign w:val="bottom"/>
          </w:tcPr>
          <w:p w14:paraId="5CCB238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21" w:type="pct"/>
            <w:noWrap/>
            <w:vAlign w:val="bottom"/>
          </w:tcPr>
          <w:p w14:paraId="781ECF8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0.69</w:t>
            </w:r>
          </w:p>
        </w:tc>
        <w:tc>
          <w:tcPr>
            <w:tcW w:w="521" w:type="pct"/>
            <w:noWrap/>
            <w:vAlign w:val="bottom"/>
          </w:tcPr>
          <w:p w14:paraId="510D487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21" w:type="pct"/>
            <w:noWrap/>
            <w:vAlign w:val="bottom"/>
          </w:tcPr>
          <w:p w14:paraId="05A0C00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FD1472" w:rsidRPr="008E73ED" w14:paraId="753B4032" w14:textId="77777777" w:rsidTr="00DB11CB">
        <w:trPr>
          <w:trHeight w:val="288"/>
          <w:jc w:val="center"/>
        </w:trPr>
        <w:tc>
          <w:tcPr>
            <w:tcW w:w="679" w:type="pct"/>
            <w:vMerge/>
          </w:tcPr>
          <w:p w14:paraId="65D0532D"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413CBD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Min</w:t>
            </w:r>
          </w:p>
        </w:tc>
        <w:tc>
          <w:tcPr>
            <w:tcW w:w="521" w:type="pct"/>
            <w:noWrap/>
            <w:vAlign w:val="bottom"/>
          </w:tcPr>
          <w:p w14:paraId="0680474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-2.60</w:t>
            </w:r>
          </w:p>
        </w:tc>
        <w:tc>
          <w:tcPr>
            <w:tcW w:w="521" w:type="pct"/>
            <w:noWrap/>
            <w:vAlign w:val="bottom"/>
          </w:tcPr>
          <w:p w14:paraId="023A796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21" w:type="pct"/>
            <w:noWrap/>
            <w:vAlign w:val="bottom"/>
          </w:tcPr>
          <w:p w14:paraId="184F663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21" w:type="pct"/>
            <w:noWrap/>
            <w:vAlign w:val="bottom"/>
          </w:tcPr>
          <w:p w14:paraId="3912107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c>
          <w:tcPr>
            <w:tcW w:w="521" w:type="pct"/>
            <w:noWrap/>
            <w:vAlign w:val="bottom"/>
          </w:tcPr>
          <w:p w14:paraId="050FBCE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21" w:type="pct"/>
            <w:noWrap/>
            <w:vAlign w:val="bottom"/>
          </w:tcPr>
          <w:p w14:paraId="47CF429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r>
      <w:tr w:rsidR="00FD1472" w:rsidRPr="008E73ED" w14:paraId="4D3D54AD" w14:textId="77777777" w:rsidTr="00DB11CB">
        <w:trPr>
          <w:trHeight w:val="288"/>
          <w:jc w:val="center"/>
        </w:trPr>
        <w:tc>
          <w:tcPr>
            <w:tcW w:w="679" w:type="pct"/>
            <w:vMerge/>
          </w:tcPr>
          <w:p w14:paraId="7D1AC315"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6BB05D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10th percentile</w:t>
            </w:r>
          </w:p>
        </w:tc>
        <w:tc>
          <w:tcPr>
            <w:tcW w:w="521" w:type="pct"/>
            <w:noWrap/>
            <w:vAlign w:val="bottom"/>
          </w:tcPr>
          <w:p w14:paraId="4FDB399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-1.98</w:t>
            </w:r>
          </w:p>
        </w:tc>
        <w:tc>
          <w:tcPr>
            <w:tcW w:w="521" w:type="pct"/>
            <w:noWrap/>
            <w:vAlign w:val="bottom"/>
          </w:tcPr>
          <w:p w14:paraId="283DD3D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21" w:type="pct"/>
            <w:noWrap/>
            <w:vAlign w:val="bottom"/>
          </w:tcPr>
          <w:p w14:paraId="66F595F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7687B01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-0.09</w:t>
            </w:r>
          </w:p>
        </w:tc>
        <w:tc>
          <w:tcPr>
            <w:tcW w:w="521" w:type="pct"/>
            <w:noWrap/>
            <w:vAlign w:val="bottom"/>
          </w:tcPr>
          <w:p w14:paraId="4E7AA65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21" w:type="pct"/>
            <w:noWrap/>
            <w:vAlign w:val="bottom"/>
          </w:tcPr>
          <w:p w14:paraId="524C1E9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-1.78</w:t>
            </w:r>
          </w:p>
        </w:tc>
      </w:tr>
      <w:tr w:rsidR="00FD1472" w:rsidRPr="008E73ED" w14:paraId="33F72B33" w14:textId="77777777" w:rsidTr="00DB11CB">
        <w:trPr>
          <w:trHeight w:val="288"/>
          <w:jc w:val="center"/>
        </w:trPr>
        <w:tc>
          <w:tcPr>
            <w:tcW w:w="679" w:type="pct"/>
            <w:vMerge/>
          </w:tcPr>
          <w:p w14:paraId="44E64CEF"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2224FB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25th percentile</w:t>
            </w:r>
          </w:p>
        </w:tc>
        <w:tc>
          <w:tcPr>
            <w:tcW w:w="521" w:type="pct"/>
            <w:noWrap/>
            <w:vAlign w:val="bottom"/>
          </w:tcPr>
          <w:p w14:paraId="095989C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-1.16</w:t>
            </w:r>
          </w:p>
        </w:tc>
        <w:tc>
          <w:tcPr>
            <w:tcW w:w="521" w:type="pct"/>
            <w:noWrap/>
            <w:vAlign w:val="bottom"/>
          </w:tcPr>
          <w:p w14:paraId="4B07971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7D3D557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504312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0.48</w:t>
            </w:r>
          </w:p>
        </w:tc>
        <w:tc>
          <w:tcPr>
            <w:tcW w:w="521" w:type="pct"/>
            <w:noWrap/>
            <w:vAlign w:val="bottom"/>
          </w:tcPr>
          <w:p w14:paraId="7CDDD81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21" w:type="pct"/>
            <w:noWrap/>
            <w:vAlign w:val="bottom"/>
          </w:tcPr>
          <w:p w14:paraId="65B6E18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r>
      <w:tr w:rsidR="00FD1472" w:rsidRPr="008E73ED" w14:paraId="51E716CA" w14:textId="77777777" w:rsidTr="00DB11CB">
        <w:trPr>
          <w:trHeight w:val="288"/>
          <w:jc w:val="center"/>
        </w:trPr>
        <w:tc>
          <w:tcPr>
            <w:tcW w:w="679" w:type="pct"/>
            <w:vMerge/>
          </w:tcPr>
          <w:p w14:paraId="2C41029E"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50E3EFD"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Median</w:t>
            </w:r>
          </w:p>
        </w:tc>
        <w:tc>
          <w:tcPr>
            <w:tcW w:w="521" w:type="pct"/>
            <w:noWrap/>
            <w:vAlign w:val="bottom"/>
          </w:tcPr>
          <w:p w14:paraId="1E9356B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0.05</w:t>
            </w:r>
          </w:p>
        </w:tc>
        <w:tc>
          <w:tcPr>
            <w:tcW w:w="521" w:type="pct"/>
            <w:noWrap/>
            <w:vAlign w:val="bottom"/>
          </w:tcPr>
          <w:p w14:paraId="1572660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21" w:type="pct"/>
            <w:noWrap/>
            <w:vAlign w:val="bottom"/>
          </w:tcPr>
          <w:p w14:paraId="60C1C3B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21" w:type="pct"/>
            <w:noWrap/>
            <w:vAlign w:val="bottom"/>
          </w:tcPr>
          <w:p w14:paraId="047DDF6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0.75</w:t>
            </w:r>
          </w:p>
        </w:tc>
        <w:tc>
          <w:tcPr>
            <w:tcW w:w="521" w:type="pct"/>
            <w:noWrap/>
            <w:vAlign w:val="bottom"/>
          </w:tcPr>
          <w:p w14:paraId="6BF14F48"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21" w:type="pct"/>
            <w:noWrap/>
            <w:vAlign w:val="bottom"/>
          </w:tcPr>
          <w:p w14:paraId="237B729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r>
      <w:tr w:rsidR="00FD1472" w:rsidRPr="008E73ED" w14:paraId="5A282F0D" w14:textId="77777777" w:rsidTr="00DB11CB">
        <w:trPr>
          <w:trHeight w:val="288"/>
          <w:jc w:val="center"/>
        </w:trPr>
        <w:tc>
          <w:tcPr>
            <w:tcW w:w="679" w:type="pct"/>
            <w:vMerge/>
          </w:tcPr>
          <w:p w14:paraId="296235BA"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7B3DB17"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75th percentile</w:t>
            </w:r>
          </w:p>
        </w:tc>
        <w:tc>
          <w:tcPr>
            <w:tcW w:w="521" w:type="pct"/>
            <w:noWrap/>
            <w:vAlign w:val="bottom"/>
          </w:tcPr>
          <w:p w14:paraId="09E8D5E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0.32</w:t>
            </w:r>
          </w:p>
        </w:tc>
        <w:tc>
          <w:tcPr>
            <w:tcW w:w="521" w:type="pct"/>
            <w:noWrap/>
            <w:vAlign w:val="bottom"/>
          </w:tcPr>
          <w:p w14:paraId="4461C80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21" w:type="pct"/>
            <w:noWrap/>
            <w:vAlign w:val="bottom"/>
          </w:tcPr>
          <w:p w14:paraId="764332E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21" w:type="pct"/>
            <w:noWrap/>
            <w:vAlign w:val="bottom"/>
          </w:tcPr>
          <w:p w14:paraId="0B04552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21" w:type="pct"/>
            <w:noWrap/>
            <w:vAlign w:val="bottom"/>
          </w:tcPr>
          <w:p w14:paraId="4044A56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21" w:type="pct"/>
            <w:noWrap/>
            <w:vAlign w:val="bottom"/>
          </w:tcPr>
          <w:p w14:paraId="2489EBC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r>
      <w:tr w:rsidR="00FD1472" w:rsidRPr="008E73ED" w14:paraId="076970E3" w14:textId="77777777" w:rsidTr="00DB11CB">
        <w:trPr>
          <w:trHeight w:val="288"/>
          <w:jc w:val="center"/>
        </w:trPr>
        <w:tc>
          <w:tcPr>
            <w:tcW w:w="679" w:type="pct"/>
            <w:vMerge/>
          </w:tcPr>
          <w:p w14:paraId="52A1F12B"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9ADEA9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90th percentile</w:t>
            </w:r>
          </w:p>
        </w:tc>
        <w:tc>
          <w:tcPr>
            <w:tcW w:w="521" w:type="pct"/>
            <w:tcBorders>
              <w:bottom w:val="nil"/>
            </w:tcBorders>
            <w:noWrap/>
            <w:vAlign w:val="bottom"/>
          </w:tcPr>
          <w:p w14:paraId="100D993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0.59</w:t>
            </w:r>
          </w:p>
        </w:tc>
        <w:tc>
          <w:tcPr>
            <w:tcW w:w="521" w:type="pct"/>
            <w:tcBorders>
              <w:bottom w:val="nil"/>
            </w:tcBorders>
            <w:noWrap/>
            <w:vAlign w:val="bottom"/>
          </w:tcPr>
          <w:p w14:paraId="74BCB90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21" w:type="pct"/>
            <w:tcBorders>
              <w:bottom w:val="nil"/>
            </w:tcBorders>
            <w:noWrap/>
            <w:vAlign w:val="bottom"/>
          </w:tcPr>
          <w:p w14:paraId="071476F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21" w:type="pct"/>
            <w:tcBorders>
              <w:bottom w:val="nil"/>
            </w:tcBorders>
            <w:noWrap/>
            <w:vAlign w:val="bottom"/>
          </w:tcPr>
          <w:p w14:paraId="3725187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1.25</w:t>
            </w:r>
          </w:p>
        </w:tc>
        <w:tc>
          <w:tcPr>
            <w:tcW w:w="521" w:type="pct"/>
            <w:tcBorders>
              <w:bottom w:val="nil"/>
            </w:tcBorders>
            <w:noWrap/>
            <w:vAlign w:val="bottom"/>
          </w:tcPr>
          <w:p w14:paraId="2529015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21" w:type="pct"/>
            <w:tcBorders>
              <w:bottom w:val="nil"/>
            </w:tcBorders>
            <w:noWrap/>
            <w:vAlign w:val="bottom"/>
          </w:tcPr>
          <w:p w14:paraId="312584E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1.10</w:t>
            </w:r>
          </w:p>
        </w:tc>
      </w:tr>
      <w:tr w:rsidR="00FD1472" w:rsidRPr="008E73ED" w14:paraId="119087B9" w14:textId="77777777" w:rsidTr="00DB11CB">
        <w:trPr>
          <w:trHeight w:val="288"/>
          <w:jc w:val="center"/>
        </w:trPr>
        <w:tc>
          <w:tcPr>
            <w:tcW w:w="679" w:type="pct"/>
            <w:vMerge/>
            <w:tcBorders>
              <w:bottom w:val="single" w:sz="4" w:space="0" w:color="auto"/>
            </w:tcBorders>
          </w:tcPr>
          <w:p w14:paraId="731C6072"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22ACE72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5E2CB92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1.59</w:t>
            </w:r>
          </w:p>
        </w:tc>
        <w:tc>
          <w:tcPr>
            <w:tcW w:w="521" w:type="pct"/>
            <w:tcBorders>
              <w:top w:val="nil"/>
              <w:bottom w:val="single" w:sz="4" w:space="0" w:color="auto"/>
            </w:tcBorders>
            <w:noWrap/>
            <w:vAlign w:val="bottom"/>
          </w:tcPr>
          <w:p w14:paraId="74C8F6C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21" w:type="pct"/>
            <w:tcBorders>
              <w:top w:val="nil"/>
              <w:bottom w:val="single" w:sz="4" w:space="0" w:color="auto"/>
            </w:tcBorders>
            <w:noWrap/>
            <w:vAlign w:val="bottom"/>
          </w:tcPr>
          <w:p w14:paraId="5CAFD45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21" w:type="pct"/>
            <w:tcBorders>
              <w:top w:val="nil"/>
              <w:bottom w:val="single" w:sz="4" w:space="0" w:color="auto"/>
            </w:tcBorders>
            <w:noWrap/>
            <w:vAlign w:val="bottom"/>
          </w:tcPr>
          <w:p w14:paraId="6071A8F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21" w:type="pct"/>
            <w:tcBorders>
              <w:top w:val="nil"/>
              <w:bottom w:val="single" w:sz="4" w:space="0" w:color="auto"/>
            </w:tcBorders>
            <w:noWrap/>
            <w:vAlign w:val="bottom"/>
          </w:tcPr>
          <w:p w14:paraId="036B7DF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21" w:type="pct"/>
            <w:tcBorders>
              <w:top w:val="nil"/>
              <w:bottom w:val="single" w:sz="4" w:space="0" w:color="auto"/>
            </w:tcBorders>
            <w:noWrap/>
            <w:vAlign w:val="bottom"/>
          </w:tcPr>
          <w:p w14:paraId="4DCB7691" w14:textId="77777777" w:rsidR="00FD1472" w:rsidRPr="008E73ED" w:rsidRDefault="00FD1472" w:rsidP="00DB11CB">
            <w:pPr>
              <w:spacing w:line="240" w:lineRule="auto"/>
              <w:jc w:val="right"/>
              <w:rPr>
                <w:rFonts w:ascii="Gill Sans MT" w:eastAsia="Times New Roman" w:hAnsi="Gill Sans MT" w:cs="Calibri"/>
                <w:color w:val="FF0000"/>
                <w:lang w:eastAsia="en-ZW"/>
              </w:rPr>
            </w:pPr>
            <w:r>
              <w:rPr>
                <w:rFonts w:ascii="Calibri" w:hAnsi="Calibri" w:cs="Calibri"/>
                <w:color w:val="000000"/>
              </w:rPr>
              <w:t>1.61</w:t>
            </w:r>
          </w:p>
        </w:tc>
      </w:tr>
      <w:tr w:rsidR="00FD1472" w:rsidRPr="0089482E"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311CF99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tcPr>
          <w:p w14:paraId="3F9F419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tcBorders>
              <w:top w:val="single" w:sz="4" w:space="0" w:color="auto"/>
            </w:tcBorders>
            <w:noWrap/>
            <w:vAlign w:val="bottom"/>
          </w:tcPr>
          <w:p w14:paraId="5BA2FDE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1.03</w:t>
            </w:r>
          </w:p>
        </w:tc>
        <w:tc>
          <w:tcPr>
            <w:tcW w:w="521" w:type="pct"/>
            <w:tcBorders>
              <w:top w:val="single" w:sz="4" w:space="0" w:color="auto"/>
            </w:tcBorders>
            <w:noWrap/>
            <w:vAlign w:val="bottom"/>
          </w:tcPr>
          <w:p w14:paraId="16F2DFB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tcBorders>
              <w:top w:val="single" w:sz="4" w:space="0" w:color="auto"/>
            </w:tcBorders>
            <w:noWrap/>
            <w:vAlign w:val="bottom"/>
          </w:tcPr>
          <w:p w14:paraId="7E7DE2D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0.04</w:t>
            </w:r>
          </w:p>
        </w:tc>
        <w:tc>
          <w:tcPr>
            <w:tcW w:w="521" w:type="pct"/>
            <w:tcBorders>
              <w:top w:val="single" w:sz="4" w:space="0" w:color="auto"/>
            </w:tcBorders>
            <w:noWrap/>
            <w:vAlign w:val="bottom"/>
          </w:tcPr>
          <w:p w14:paraId="3E7477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c>
          <w:tcPr>
            <w:tcW w:w="521" w:type="pct"/>
            <w:tcBorders>
              <w:top w:val="single" w:sz="4" w:space="0" w:color="auto"/>
            </w:tcBorders>
            <w:noWrap/>
            <w:vAlign w:val="bottom"/>
          </w:tcPr>
          <w:p w14:paraId="1518324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r>
      <w:tr w:rsidR="00FD1472" w:rsidRPr="0089482E" w14:paraId="2CAC8C24" w14:textId="77777777" w:rsidTr="00DB11CB">
        <w:trPr>
          <w:trHeight w:val="288"/>
          <w:jc w:val="center"/>
        </w:trPr>
        <w:tc>
          <w:tcPr>
            <w:tcW w:w="679" w:type="pct"/>
            <w:vMerge/>
          </w:tcPr>
          <w:p w14:paraId="4BFF5D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EB6E16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tcPr>
          <w:p w14:paraId="68F2A51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tcPr>
          <w:p w14:paraId="3FB4D1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tcPr>
          <w:p w14:paraId="16D518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noWrap/>
            <w:vAlign w:val="bottom"/>
          </w:tcPr>
          <w:p w14:paraId="082918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0.90</w:t>
            </w:r>
          </w:p>
        </w:tc>
        <w:tc>
          <w:tcPr>
            <w:tcW w:w="521" w:type="pct"/>
            <w:noWrap/>
            <w:vAlign w:val="bottom"/>
          </w:tcPr>
          <w:p w14:paraId="2BA77E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53BA49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1.10</w:t>
            </w:r>
          </w:p>
        </w:tc>
      </w:tr>
      <w:tr w:rsidR="00FD1472" w:rsidRPr="0089482E" w14:paraId="66497393" w14:textId="77777777" w:rsidTr="00DB11CB">
        <w:trPr>
          <w:trHeight w:val="288"/>
          <w:jc w:val="center"/>
        </w:trPr>
        <w:tc>
          <w:tcPr>
            <w:tcW w:w="679" w:type="pct"/>
            <w:vMerge/>
          </w:tcPr>
          <w:p w14:paraId="728913C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FC96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tcPr>
          <w:p w14:paraId="3C8DE2D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c>
          <w:tcPr>
            <w:tcW w:w="521" w:type="pct"/>
            <w:noWrap/>
            <w:vAlign w:val="bottom"/>
          </w:tcPr>
          <w:p w14:paraId="2A4476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0.38</w:t>
            </w:r>
          </w:p>
        </w:tc>
        <w:tc>
          <w:tcPr>
            <w:tcW w:w="521" w:type="pct"/>
            <w:noWrap/>
            <w:vAlign w:val="bottom"/>
          </w:tcPr>
          <w:p w14:paraId="1F8E53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-0.89</w:t>
            </w:r>
          </w:p>
        </w:tc>
        <w:tc>
          <w:tcPr>
            <w:tcW w:w="521" w:type="pct"/>
            <w:noWrap/>
            <w:vAlign w:val="bottom"/>
          </w:tcPr>
          <w:p w14:paraId="3221F0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-3.47</w:t>
            </w:r>
          </w:p>
        </w:tc>
        <w:tc>
          <w:tcPr>
            <w:tcW w:w="521" w:type="pct"/>
            <w:noWrap/>
            <w:vAlign w:val="bottom"/>
          </w:tcPr>
          <w:p w14:paraId="5B1A21E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-1.42</w:t>
            </w:r>
          </w:p>
        </w:tc>
        <w:tc>
          <w:tcPr>
            <w:tcW w:w="521" w:type="pct"/>
            <w:noWrap/>
            <w:vAlign w:val="bottom"/>
          </w:tcPr>
          <w:p w14:paraId="1492FEE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r>
      <w:tr w:rsidR="00FD1472" w:rsidRPr="0089482E" w14:paraId="4E885E7C" w14:textId="77777777" w:rsidTr="00DB11CB">
        <w:trPr>
          <w:trHeight w:val="288"/>
          <w:jc w:val="center"/>
        </w:trPr>
        <w:tc>
          <w:tcPr>
            <w:tcW w:w="679" w:type="pct"/>
            <w:vMerge/>
          </w:tcPr>
          <w:p w14:paraId="2AE3CD2F"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043447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tcPr>
          <w:p w14:paraId="2FA557A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-3.13</w:t>
            </w:r>
          </w:p>
        </w:tc>
        <w:tc>
          <w:tcPr>
            <w:tcW w:w="521" w:type="pct"/>
            <w:noWrap/>
            <w:vAlign w:val="bottom"/>
          </w:tcPr>
          <w:p w14:paraId="752068C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0.88</w:t>
            </w:r>
          </w:p>
        </w:tc>
        <w:tc>
          <w:tcPr>
            <w:tcW w:w="521" w:type="pct"/>
            <w:noWrap/>
            <w:vAlign w:val="bottom"/>
          </w:tcPr>
          <w:p w14:paraId="77606A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-0.26</w:t>
            </w:r>
          </w:p>
        </w:tc>
        <w:tc>
          <w:tcPr>
            <w:tcW w:w="521" w:type="pct"/>
            <w:noWrap/>
            <w:vAlign w:val="bottom"/>
          </w:tcPr>
          <w:p w14:paraId="48E6FE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-1.04</w:t>
            </w:r>
          </w:p>
        </w:tc>
        <w:tc>
          <w:tcPr>
            <w:tcW w:w="521" w:type="pct"/>
            <w:noWrap/>
            <w:vAlign w:val="bottom"/>
          </w:tcPr>
          <w:p w14:paraId="60BC4D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-1.08</w:t>
            </w:r>
          </w:p>
        </w:tc>
        <w:tc>
          <w:tcPr>
            <w:tcW w:w="521" w:type="pct"/>
            <w:noWrap/>
            <w:vAlign w:val="bottom"/>
          </w:tcPr>
          <w:p w14:paraId="32F7266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-2.18</w:t>
            </w:r>
          </w:p>
        </w:tc>
      </w:tr>
      <w:tr w:rsidR="00FD1472" w:rsidRPr="0089482E" w14:paraId="2B8D0AE9" w14:textId="77777777" w:rsidTr="00DB11CB">
        <w:trPr>
          <w:trHeight w:val="288"/>
          <w:jc w:val="center"/>
        </w:trPr>
        <w:tc>
          <w:tcPr>
            <w:tcW w:w="679" w:type="pct"/>
            <w:vMerge/>
          </w:tcPr>
          <w:p w14:paraId="609D8F90"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799835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tcPr>
          <w:p w14:paraId="774FAB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-2.64</w:t>
            </w:r>
          </w:p>
        </w:tc>
        <w:tc>
          <w:tcPr>
            <w:tcW w:w="521" w:type="pct"/>
            <w:noWrap/>
            <w:vAlign w:val="bottom"/>
          </w:tcPr>
          <w:p w14:paraId="46813D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0.98</w:t>
            </w:r>
          </w:p>
        </w:tc>
        <w:tc>
          <w:tcPr>
            <w:tcW w:w="521" w:type="pct"/>
            <w:noWrap/>
            <w:vAlign w:val="bottom"/>
          </w:tcPr>
          <w:p w14:paraId="672675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0.23</w:t>
            </w:r>
          </w:p>
        </w:tc>
        <w:tc>
          <w:tcPr>
            <w:tcW w:w="521" w:type="pct"/>
            <w:noWrap/>
            <w:vAlign w:val="bottom"/>
          </w:tcPr>
          <w:p w14:paraId="4985D0A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-0.34</w:t>
            </w:r>
          </w:p>
        </w:tc>
        <w:tc>
          <w:tcPr>
            <w:tcW w:w="521" w:type="pct"/>
            <w:noWrap/>
            <w:vAlign w:val="bottom"/>
          </w:tcPr>
          <w:p w14:paraId="2DA321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noWrap/>
            <w:vAlign w:val="bottom"/>
          </w:tcPr>
          <w:p w14:paraId="6642CB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-1.88</w:t>
            </w:r>
          </w:p>
        </w:tc>
      </w:tr>
      <w:tr w:rsidR="00FD1472" w:rsidRPr="0089482E" w14:paraId="203E40E5" w14:textId="77777777" w:rsidTr="00DB11CB">
        <w:trPr>
          <w:trHeight w:val="288"/>
          <w:jc w:val="center"/>
        </w:trPr>
        <w:tc>
          <w:tcPr>
            <w:tcW w:w="679" w:type="pct"/>
            <w:vMerge/>
          </w:tcPr>
          <w:p w14:paraId="5CE85CA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937E5A9"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tcPr>
          <w:p w14:paraId="5072608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-2.11</w:t>
            </w:r>
          </w:p>
        </w:tc>
        <w:tc>
          <w:tcPr>
            <w:tcW w:w="521" w:type="pct"/>
            <w:noWrap/>
            <w:vAlign w:val="bottom"/>
          </w:tcPr>
          <w:p w14:paraId="4EEF11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1.06</w:t>
            </w:r>
          </w:p>
        </w:tc>
        <w:tc>
          <w:tcPr>
            <w:tcW w:w="521" w:type="pct"/>
            <w:noWrap/>
            <w:vAlign w:val="bottom"/>
          </w:tcPr>
          <w:p w14:paraId="447DA8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23B9A90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497762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-0.47</w:t>
            </w:r>
          </w:p>
        </w:tc>
        <w:tc>
          <w:tcPr>
            <w:tcW w:w="521" w:type="pct"/>
            <w:noWrap/>
            <w:vAlign w:val="bottom"/>
          </w:tcPr>
          <w:p w14:paraId="619B5CA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57CF51CD" w14:textId="77777777" w:rsidTr="00DB11CB">
        <w:trPr>
          <w:trHeight w:val="288"/>
          <w:jc w:val="center"/>
        </w:trPr>
        <w:tc>
          <w:tcPr>
            <w:tcW w:w="679" w:type="pct"/>
            <w:vMerge/>
          </w:tcPr>
          <w:p w14:paraId="0F4C5CF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F967BE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tcPr>
          <w:p w14:paraId="4B1BBA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noWrap/>
            <w:vAlign w:val="bottom"/>
          </w:tcPr>
          <w:p w14:paraId="01D6AC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1.11</w:t>
            </w:r>
          </w:p>
        </w:tc>
        <w:tc>
          <w:tcPr>
            <w:tcW w:w="521" w:type="pct"/>
            <w:noWrap/>
            <w:vAlign w:val="bottom"/>
          </w:tcPr>
          <w:p w14:paraId="23AC9EB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1.17</w:t>
            </w:r>
          </w:p>
        </w:tc>
        <w:tc>
          <w:tcPr>
            <w:tcW w:w="521" w:type="pct"/>
            <w:noWrap/>
            <w:vAlign w:val="bottom"/>
          </w:tcPr>
          <w:p w14:paraId="305232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noWrap/>
            <w:vAlign w:val="bottom"/>
          </w:tcPr>
          <w:p w14:paraId="5C7746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0.36</w:t>
            </w:r>
          </w:p>
        </w:tc>
        <w:tc>
          <w:tcPr>
            <w:tcW w:w="521" w:type="pct"/>
            <w:noWrap/>
            <w:vAlign w:val="bottom"/>
          </w:tcPr>
          <w:p w14:paraId="66CCB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-0.49</w:t>
            </w:r>
          </w:p>
        </w:tc>
      </w:tr>
      <w:tr w:rsidR="00FD1472" w:rsidRPr="0089482E" w14:paraId="47493403" w14:textId="77777777" w:rsidTr="00DB11CB">
        <w:trPr>
          <w:trHeight w:val="288"/>
          <w:jc w:val="center"/>
        </w:trPr>
        <w:tc>
          <w:tcPr>
            <w:tcW w:w="679" w:type="pct"/>
            <w:vMerge/>
          </w:tcPr>
          <w:p w14:paraId="47821C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65905F2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tcPr>
          <w:p w14:paraId="6E9FCDE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tcBorders>
              <w:bottom w:val="nil"/>
            </w:tcBorders>
            <w:noWrap/>
            <w:vAlign w:val="bottom"/>
          </w:tcPr>
          <w:p w14:paraId="03AC37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c>
          <w:tcPr>
            <w:tcW w:w="521" w:type="pct"/>
            <w:tcBorders>
              <w:bottom w:val="nil"/>
            </w:tcBorders>
            <w:noWrap/>
            <w:vAlign w:val="bottom"/>
          </w:tcPr>
          <w:p w14:paraId="00D7E0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bottom w:val="nil"/>
            </w:tcBorders>
            <w:noWrap/>
            <w:vAlign w:val="bottom"/>
          </w:tcPr>
          <w:p w14:paraId="74C7225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0.93</w:t>
            </w:r>
          </w:p>
        </w:tc>
        <w:tc>
          <w:tcPr>
            <w:tcW w:w="521" w:type="pct"/>
            <w:tcBorders>
              <w:bottom w:val="nil"/>
            </w:tcBorders>
            <w:noWrap/>
            <w:vAlign w:val="bottom"/>
          </w:tcPr>
          <w:p w14:paraId="167DDD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1.07</w:t>
            </w:r>
          </w:p>
        </w:tc>
        <w:tc>
          <w:tcPr>
            <w:tcW w:w="521" w:type="pct"/>
            <w:tcBorders>
              <w:bottom w:val="nil"/>
            </w:tcBorders>
            <w:noWrap/>
            <w:vAlign w:val="bottom"/>
          </w:tcPr>
          <w:p w14:paraId="75A147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0.81</w:t>
            </w:r>
          </w:p>
        </w:tc>
      </w:tr>
      <w:tr w:rsidR="00FD1472" w:rsidRPr="0089482E" w14:paraId="685B2C6D" w14:textId="77777777" w:rsidTr="00DB11CB">
        <w:trPr>
          <w:trHeight w:val="288"/>
          <w:jc w:val="center"/>
        </w:trPr>
        <w:tc>
          <w:tcPr>
            <w:tcW w:w="679" w:type="pct"/>
            <w:vMerge/>
            <w:tcBorders>
              <w:bottom w:val="single" w:sz="4" w:space="0" w:color="auto"/>
            </w:tcBorders>
          </w:tcPr>
          <w:p w14:paraId="5E5D2CB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89F360"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424A83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top w:val="nil"/>
              <w:bottom w:val="single" w:sz="4" w:space="0" w:color="auto"/>
            </w:tcBorders>
            <w:noWrap/>
            <w:vAlign w:val="bottom"/>
          </w:tcPr>
          <w:p w14:paraId="3FB194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1.24</w:t>
            </w:r>
          </w:p>
        </w:tc>
        <w:tc>
          <w:tcPr>
            <w:tcW w:w="521" w:type="pct"/>
            <w:tcBorders>
              <w:top w:val="nil"/>
              <w:bottom w:val="single" w:sz="4" w:space="0" w:color="auto"/>
            </w:tcBorders>
            <w:noWrap/>
            <w:vAlign w:val="bottom"/>
          </w:tcPr>
          <w:p w14:paraId="1AA9E6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1.62</w:t>
            </w:r>
          </w:p>
        </w:tc>
        <w:tc>
          <w:tcPr>
            <w:tcW w:w="521" w:type="pct"/>
            <w:tcBorders>
              <w:top w:val="nil"/>
              <w:bottom w:val="single" w:sz="4" w:space="0" w:color="auto"/>
            </w:tcBorders>
            <w:noWrap/>
            <w:vAlign w:val="bottom"/>
          </w:tcPr>
          <w:p w14:paraId="02F666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top w:val="nil"/>
              <w:bottom w:val="single" w:sz="4" w:space="0" w:color="auto"/>
            </w:tcBorders>
            <w:noWrap/>
            <w:vAlign w:val="bottom"/>
          </w:tcPr>
          <w:p w14:paraId="41CA26D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1.35</w:t>
            </w:r>
          </w:p>
        </w:tc>
        <w:tc>
          <w:tcPr>
            <w:tcW w:w="521" w:type="pct"/>
            <w:tcBorders>
              <w:top w:val="nil"/>
              <w:bottom w:val="single" w:sz="4" w:space="0" w:color="auto"/>
            </w:tcBorders>
            <w:noWrap/>
            <w:vAlign w:val="bottom"/>
          </w:tcPr>
          <w:p w14:paraId="0340CF3E"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1.23</w:t>
            </w:r>
          </w:p>
        </w:tc>
      </w:tr>
      <w:tr w:rsidR="00FD1472" w:rsidRPr="0089482E"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60D3E18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tcPr>
          <w:p w14:paraId="3B808C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0.06</w:t>
            </w:r>
          </w:p>
        </w:tc>
        <w:tc>
          <w:tcPr>
            <w:tcW w:w="521" w:type="pct"/>
            <w:tcBorders>
              <w:top w:val="single" w:sz="4" w:space="0" w:color="auto"/>
            </w:tcBorders>
            <w:noWrap/>
            <w:vAlign w:val="bottom"/>
          </w:tcPr>
          <w:p w14:paraId="4D9BFA9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1.00</w:t>
            </w:r>
          </w:p>
        </w:tc>
        <w:tc>
          <w:tcPr>
            <w:tcW w:w="521" w:type="pct"/>
            <w:tcBorders>
              <w:top w:val="single" w:sz="4" w:space="0" w:color="auto"/>
            </w:tcBorders>
            <w:noWrap/>
            <w:vAlign w:val="bottom"/>
          </w:tcPr>
          <w:p w14:paraId="73EA8EF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0.80</w:t>
            </w:r>
          </w:p>
        </w:tc>
        <w:tc>
          <w:tcPr>
            <w:tcW w:w="521" w:type="pct"/>
            <w:tcBorders>
              <w:top w:val="single" w:sz="4" w:space="0" w:color="auto"/>
            </w:tcBorders>
            <w:noWrap/>
            <w:vAlign w:val="bottom"/>
          </w:tcPr>
          <w:p w14:paraId="087B4E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tcBorders>
              <w:top w:val="single" w:sz="4" w:space="0" w:color="auto"/>
            </w:tcBorders>
            <w:noWrap/>
            <w:vAlign w:val="bottom"/>
          </w:tcPr>
          <w:p w14:paraId="7D703A7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0.31</w:t>
            </w:r>
          </w:p>
        </w:tc>
        <w:tc>
          <w:tcPr>
            <w:tcW w:w="521" w:type="pct"/>
            <w:tcBorders>
              <w:top w:val="single" w:sz="4" w:space="0" w:color="auto"/>
            </w:tcBorders>
            <w:noWrap/>
            <w:vAlign w:val="bottom"/>
          </w:tcPr>
          <w:p w14:paraId="557F23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8B0E839" w14:textId="77777777" w:rsidTr="00DB11CB">
        <w:trPr>
          <w:trHeight w:val="288"/>
          <w:jc w:val="center"/>
        </w:trPr>
        <w:tc>
          <w:tcPr>
            <w:tcW w:w="679" w:type="pct"/>
            <w:vMerge/>
          </w:tcPr>
          <w:p w14:paraId="350AD257"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B34291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p>
        </w:tc>
        <w:tc>
          <w:tcPr>
            <w:tcW w:w="521" w:type="pct"/>
            <w:noWrap/>
            <w:vAlign w:val="bottom"/>
          </w:tcPr>
          <w:p w14:paraId="1B19879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0.52</w:t>
            </w:r>
          </w:p>
        </w:tc>
        <w:tc>
          <w:tcPr>
            <w:tcW w:w="521" w:type="pct"/>
            <w:noWrap/>
            <w:vAlign w:val="bottom"/>
          </w:tcPr>
          <w:p w14:paraId="3D7367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F5F03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0.20</w:t>
            </w:r>
          </w:p>
        </w:tc>
        <w:tc>
          <w:tcPr>
            <w:tcW w:w="521" w:type="pct"/>
            <w:noWrap/>
            <w:vAlign w:val="bottom"/>
          </w:tcPr>
          <w:p w14:paraId="4B057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C5A96F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A5E8F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1BF1EFA" w14:textId="77777777" w:rsidTr="00DB11CB">
        <w:trPr>
          <w:trHeight w:val="288"/>
          <w:jc w:val="center"/>
        </w:trPr>
        <w:tc>
          <w:tcPr>
            <w:tcW w:w="679" w:type="pct"/>
            <w:vMerge/>
          </w:tcPr>
          <w:p w14:paraId="05C978D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D2DE1C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tcPr>
          <w:p w14:paraId="043AFA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0.42</w:t>
            </w:r>
          </w:p>
        </w:tc>
        <w:tc>
          <w:tcPr>
            <w:tcW w:w="521" w:type="pct"/>
            <w:noWrap/>
            <w:vAlign w:val="bottom"/>
          </w:tcPr>
          <w:p w14:paraId="659ECE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186204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34F2D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0.11</w:t>
            </w:r>
          </w:p>
        </w:tc>
        <w:tc>
          <w:tcPr>
            <w:tcW w:w="521" w:type="pct"/>
            <w:noWrap/>
            <w:vAlign w:val="bottom"/>
          </w:tcPr>
          <w:p w14:paraId="0F84B7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tcPr>
          <w:p w14:paraId="717A73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r>
      <w:tr w:rsidR="00FD1472" w:rsidRPr="0089482E" w14:paraId="2E33ABCD" w14:textId="77777777" w:rsidTr="00DB11CB">
        <w:trPr>
          <w:trHeight w:val="288"/>
          <w:jc w:val="center"/>
        </w:trPr>
        <w:tc>
          <w:tcPr>
            <w:tcW w:w="679" w:type="pct"/>
            <w:vMerge/>
          </w:tcPr>
          <w:p w14:paraId="1C140D4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84F0A7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tcPr>
          <w:p w14:paraId="1B50FF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0D76DD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241386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1C1895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76269FC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42CC2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3649CBAD" w14:textId="77777777" w:rsidR="00FD1472" w:rsidRDefault="00FD1472">
      <w:pPr>
        <w:spacing w:line="259" w:lineRule="auto"/>
      </w:pPr>
    </w:p>
    <w:p w14:paraId="06459BEF" w14:textId="77777777" w:rsidR="00FD1472" w:rsidRDefault="00FD1472">
      <w:pPr>
        <w:spacing w:line="259" w:lineRule="auto"/>
      </w:pPr>
      <w:r>
        <w:br w:type="page"/>
      </w:r>
    </w:p>
    <w:p w14:paraId="4FCFC012" w14:textId="44372335" w:rsidR="00D1614E" w:rsidRDefault="00D1614E">
      <w:pPr>
        <w:spacing w:line="259" w:lineRule="auto"/>
      </w:pPr>
      <w:r>
        <w:lastRenderedPageBreak/>
        <w:t>Table</w:t>
      </w:r>
      <w:r w:rsidR="00FD1472">
        <w:t xml:space="preserve"> </w:t>
      </w:r>
      <w:r w:rsidR="0031433B">
        <w:t>B</w:t>
      </w:r>
      <w:r w:rsidR="00FD1472">
        <w:t>3</w:t>
      </w:r>
      <w:r>
        <w:t>: Revenue WTP descriptive, Bihar</w:t>
      </w:r>
    </w:p>
    <w:tbl>
      <w:tblPr>
        <w:tblStyle w:val="PlainTable2"/>
        <w:tblW w:w="4658" w:type="pct"/>
        <w:jc w:val="center"/>
        <w:tblLook w:val="0620" w:firstRow="1" w:lastRow="0" w:firstColumn="0" w:lastColumn="0" w:noHBand="1" w:noVBand="1"/>
      </w:tblPr>
      <w:tblGrid>
        <w:gridCol w:w="880"/>
        <w:gridCol w:w="1802"/>
        <w:gridCol w:w="1034"/>
        <w:gridCol w:w="944"/>
        <w:gridCol w:w="944"/>
        <w:gridCol w:w="944"/>
        <w:gridCol w:w="944"/>
        <w:gridCol w:w="944"/>
      </w:tblGrid>
      <w:tr w:rsidR="00D1614E" w:rsidRPr="007C7F80"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Bound</w:t>
            </w:r>
          </w:p>
        </w:tc>
        <w:tc>
          <w:tcPr>
            <w:tcW w:w="1072" w:type="pct"/>
            <w:noWrap/>
            <w:hideMark/>
          </w:tcPr>
          <w:p w14:paraId="559A58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Statistics</w:t>
            </w:r>
          </w:p>
        </w:tc>
        <w:tc>
          <w:tcPr>
            <w:tcW w:w="615" w:type="pct"/>
            <w:noWrap/>
            <w:hideMark/>
          </w:tcPr>
          <w:p w14:paraId="1D4CC5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S0-S1</w:t>
            </w:r>
          </w:p>
        </w:tc>
        <w:tc>
          <w:tcPr>
            <w:tcW w:w="561" w:type="pct"/>
            <w:noWrap/>
            <w:hideMark/>
          </w:tcPr>
          <w:p w14:paraId="253804D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S2-S1</w:t>
            </w:r>
          </w:p>
        </w:tc>
        <w:tc>
          <w:tcPr>
            <w:tcW w:w="561" w:type="pct"/>
            <w:noWrap/>
            <w:hideMark/>
          </w:tcPr>
          <w:p w14:paraId="711F59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S3-S1</w:t>
            </w:r>
          </w:p>
        </w:tc>
        <w:tc>
          <w:tcPr>
            <w:tcW w:w="561" w:type="pct"/>
            <w:noWrap/>
            <w:hideMark/>
          </w:tcPr>
          <w:p w14:paraId="5AAF79E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S4-S1</w:t>
            </w:r>
          </w:p>
        </w:tc>
        <w:tc>
          <w:tcPr>
            <w:tcW w:w="561" w:type="pct"/>
            <w:noWrap/>
            <w:hideMark/>
          </w:tcPr>
          <w:p w14:paraId="18E3D5B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S5-S1</w:t>
            </w:r>
          </w:p>
        </w:tc>
        <w:tc>
          <w:tcPr>
            <w:tcW w:w="561" w:type="pct"/>
            <w:noWrap/>
            <w:hideMark/>
          </w:tcPr>
          <w:p w14:paraId="778A24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S6-S1</w:t>
            </w:r>
          </w:p>
        </w:tc>
      </w:tr>
      <w:tr w:rsidR="00D1614E" w:rsidRPr="007C7F80" w14:paraId="782D57B9" w14:textId="77777777" w:rsidTr="00DB11CB">
        <w:trPr>
          <w:trHeight w:val="288"/>
          <w:jc w:val="center"/>
        </w:trPr>
        <w:tc>
          <w:tcPr>
            <w:tcW w:w="507" w:type="pct"/>
          </w:tcPr>
          <w:p w14:paraId="0A8952B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w:t>
            </w:r>
          </w:p>
        </w:tc>
        <w:tc>
          <w:tcPr>
            <w:tcW w:w="1072" w:type="pct"/>
            <w:noWrap/>
          </w:tcPr>
          <w:p w14:paraId="5135FF0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w:t>
            </w:r>
          </w:p>
        </w:tc>
        <w:tc>
          <w:tcPr>
            <w:tcW w:w="615" w:type="pct"/>
            <w:noWrap/>
          </w:tcPr>
          <w:p w14:paraId="1F86A31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3</w:t>
            </w:r>
          </w:p>
        </w:tc>
        <w:tc>
          <w:tcPr>
            <w:tcW w:w="561" w:type="pct"/>
            <w:noWrap/>
          </w:tcPr>
          <w:p w14:paraId="0B2C600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4</w:t>
            </w:r>
          </w:p>
        </w:tc>
        <w:tc>
          <w:tcPr>
            <w:tcW w:w="561" w:type="pct"/>
            <w:noWrap/>
          </w:tcPr>
          <w:p w14:paraId="406C09B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5</w:t>
            </w:r>
          </w:p>
        </w:tc>
        <w:tc>
          <w:tcPr>
            <w:tcW w:w="561" w:type="pct"/>
            <w:noWrap/>
          </w:tcPr>
          <w:p w14:paraId="0BBD74E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6</w:t>
            </w:r>
          </w:p>
        </w:tc>
        <w:tc>
          <w:tcPr>
            <w:tcW w:w="561" w:type="pct"/>
            <w:noWrap/>
          </w:tcPr>
          <w:p w14:paraId="7E3B212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w:t>
            </w:r>
          </w:p>
        </w:tc>
        <w:tc>
          <w:tcPr>
            <w:tcW w:w="561" w:type="pct"/>
            <w:noWrap/>
          </w:tcPr>
          <w:p w14:paraId="3D72CC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8</w:t>
            </w:r>
          </w:p>
        </w:tc>
      </w:tr>
      <w:tr w:rsidR="00D1614E" w:rsidRPr="007C7F80" w14:paraId="142CB815" w14:textId="77777777" w:rsidTr="00DB11CB">
        <w:trPr>
          <w:trHeight w:val="288"/>
          <w:jc w:val="center"/>
        </w:trPr>
        <w:tc>
          <w:tcPr>
            <w:tcW w:w="507" w:type="pct"/>
            <w:vMerge w:val="restart"/>
          </w:tcPr>
          <w:p w14:paraId="7E8B3F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Upper bound</w:t>
            </w:r>
          </w:p>
        </w:tc>
        <w:tc>
          <w:tcPr>
            <w:tcW w:w="1072" w:type="pct"/>
            <w:noWrap/>
            <w:hideMark/>
          </w:tcPr>
          <w:p w14:paraId="3EFED6D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noWrap/>
            <w:vAlign w:val="bottom"/>
          </w:tcPr>
          <w:p w14:paraId="5184354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-20013.05</w:t>
            </w:r>
          </w:p>
        </w:tc>
        <w:tc>
          <w:tcPr>
            <w:tcW w:w="561" w:type="pct"/>
            <w:noWrap/>
            <w:vAlign w:val="bottom"/>
          </w:tcPr>
          <w:p w14:paraId="57FD53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55883.71</w:t>
            </w:r>
          </w:p>
        </w:tc>
        <w:tc>
          <w:tcPr>
            <w:tcW w:w="561" w:type="pct"/>
            <w:noWrap/>
            <w:vAlign w:val="bottom"/>
          </w:tcPr>
          <w:p w14:paraId="2C79BD8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63616.27</w:t>
            </w:r>
          </w:p>
        </w:tc>
        <w:tc>
          <w:tcPr>
            <w:tcW w:w="561" w:type="pct"/>
            <w:noWrap/>
            <w:vAlign w:val="bottom"/>
          </w:tcPr>
          <w:p w14:paraId="5569B8D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49155.51</w:t>
            </w:r>
          </w:p>
        </w:tc>
        <w:tc>
          <w:tcPr>
            <w:tcW w:w="561" w:type="pct"/>
            <w:noWrap/>
            <w:vAlign w:val="bottom"/>
          </w:tcPr>
          <w:p w14:paraId="53E407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20429.77</w:t>
            </w:r>
          </w:p>
        </w:tc>
        <w:tc>
          <w:tcPr>
            <w:tcW w:w="561" w:type="pct"/>
            <w:noWrap/>
            <w:vAlign w:val="bottom"/>
          </w:tcPr>
          <w:p w14:paraId="6E06C12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7515.66</w:t>
            </w:r>
          </w:p>
        </w:tc>
      </w:tr>
      <w:tr w:rsidR="00D1614E" w:rsidRPr="007C7F80" w14:paraId="46282F40" w14:textId="77777777" w:rsidTr="00DB11CB">
        <w:trPr>
          <w:trHeight w:val="288"/>
          <w:jc w:val="center"/>
        </w:trPr>
        <w:tc>
          <w:tcPr>
            <w:tcW w:w="507" w:type="pct"/>
            <w:vMerge/>
          </w:tcPr>
          <w:p w14:paraId="129EB9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6E2DDCC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707B627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32655.19</w:t>
            </w:r>
          </w:p>
        </w:tc>
        <w:tc>
          <w:tcPr>
            <w:tcW w:w="561" w:type="pct"/>
            <w:noWrap/>
            <w:vAlign w:val="bottom"/>
          </w:tcPr>
          <w:p w14:paraId="487DFE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9074.47</w:t>
            </w:r>
          </w:p>
        </w:tc>
        <w:tc>
          <w:tcPr>
            <w:tcW w:w="561" w:type="pct"/>
            <w:noWrap/>
            <w:vAlign w:val="bottom"/>
          </w:tcPr>
          <w:p w14:paraId="24A0CF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17482.79</w:t>
            </w:r>
          </w:p>
        </w:tc>
        <w:tc>
          <w:tcPr>
            <w:tcW w:w="561" w:type="pct"/>
            <w:noWrap/>
            <w:vAlign w:val="bottom"/>
          </w:tcPr>
          <w:p w14:paraId="4850BCD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18110.54</w:t>
            </w:r>
          </w:p>
        </w:tc>
        <w:tc>
          <w:tcPr>
            <w:tcW w:w="561" w:type="pct"/>
            <w:noWrap/>
            <w:vAlign w:val="bottom"/>
          </w:tcPr>
          <w:p w14:paraId="5C698E5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18591.31</w:t>
            </w:r>
          </w:p>
        </w:tc>
        <w:tc>
          <w:tcPr>
            <w:tcW w:w="561" w:type="pct"/>
            <w:noWrap/>
            <w:vAlign w:val="bottom"/>
          </w:tcPr>
          <w:p w14:paraId="5886CB0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22571.44</w:t>
            </w:r>
          </w:p>
        </w:tc>
      </w:tr>
      <w:tr w:rsidR="00D1614E" w:rsidRPr="007C7F80" w14:paraId="2C2FF049" w14:textId="77777777" w:rsidTr="00DB11CB">
        <w:trPr>
          <w:trHeight w:val="288"/>
          <w:jc w:val="center"/>
        </w:trPr>
        <w:tc>
          <w:tcPr>
            <w:tcW w:w="507" w:type="pct"/>
            <w:vMerge/>
          </w:tcPr>
          <w:p w14:paraId="0EA9845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845D7A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4A6E7B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-95787.35</w:t>
            </w:r>
          </w:p>
        </w:tc>
        <w:tc>
          <w:tcPr>
            <w:tcW w:w="561" w:type="pct"/>
            <w:noWrap/>
            <w:vAlign w:val="bottom"/>
          </w:tcPr>
          <w:p w14:paraId="0B88B8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-10517.52</w:t>
            </w:r>
          </w:p>
        </w:tc>
        <w:tc>
          <w:tcPr>
            <w:tcW w:w="561" w:type="pct"/>
            <w:noWrap/>
            <w:vAlign w:val="bottom"/>
          </w:tcPr>
          <w:p w14:paraId="1720EC9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-4369.18</w:t>
            </w:r>
          </w:p>
        </w:tc>
        <w:tc>
          <w:tcPr>
            <w:tcW w:w="561" w:type="pct"/>
            <w:noWrap/>
            <w:vAlign w:val="bottom"/>
          </w:tcPr>
          <w:p w14:paraId="6520EB0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-19391.88</w:t>
            </w:r>
          </w:p>
        </w:tc>
        <w:tc>
          <w:tcPr>
            <w:tcW w:w="561" w:type="pct"/>
            <w:noWrap/>
            <w:vAlign w:val="bottom"/>
          </w:tcPr>
          <w:p w14:paraId="3AE4DEF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-39021.17</w:t>
            </w:r>
          </w:p>
        </w:tc>
        <w:tc>
          <w:tcPr>
            <w:tcW w:w="561" w:type="pct"/>
            <w:noWrap/>
            <w:vAlign w:val="bottom"/>
          </w:tcPr>
          <w:p w14:paraId="794A230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-50886.52</w:t>
            </w:r>
          </w:p>
        </w:tc>
      </w:tr>
      <w:tr w:rsidR="00D1614E" w:rsidRPr="007C7F80" w14:paraId="4A28D367" w14:textId="77777777" w:rsidTr="00DB11CB">
        <w:trPr>
          <w:trHeight w:val="288"/>
          <w:jc w:val="center"/>
        </w:trPr>
        <w:tc>
          <w:tcPr>
            <w:tcW w:w="507" w:type="pct"/>
            <w:vMerge/>
          </w:tcPr>
          <w:p w14:paraId="4621E17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CD4180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0FAAB76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-59656.73</w:t>
            </w:r>
          </w:p>
        </w:tc>
        <w:tc>
          <w:tcPr>
            <w:tcW w:w="561" w:type="pct"/>
            <w:noWrap/>
            <w:vAlign w:val="bottom"/>
          </w:tcPr>
          <w:p w14:paraId="234AFC1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43928.94</w:t>
            </w:r>
          </w:p>
        </w:tc>
        <w:tc>
          <w:tcPr>
            <w:tcW w:w="561" w:type="pct"/>
            <w:noWrap/>
            <w:vAlign w:val="bottom"/>
          </w:tcPr>
          <w:p w14:paraId="0EB5694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38320.78</w:t>
            </w:r>
          </w:p>
        </w:tc>
        <w:tc>
          <w:tcPr>
            <w:tcW w:w="561" w:type="pct"/>
            <w:noWrap/>
            <w:vAlign w:val="bottom"/>
          </w:tcPr>
          <w:p w14:paraId="609587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24205.65</w:t>
            </w:r>
          </w:p>
        </w:tc>
        <w:tc>
          <w:tcPr>
            <w:tcW w:w="561" w:type="pct"/>
            <w:noWrap/>
            <w:vAlign w:val="bottom"/>
          </w:tcPr>
          <w:p w14:paraId="637207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-867.53</w:t>
            </w:r>
          </w:p>
        </w:tc>
        <w:tc>
          <w:tcPr>
            <w:tcW w:w="561" w:type="pct"/>
            <w:noWrap/>
            <w:vAlign w:val="bottom"/>
          </w:tcPr>
          <w:p w14:paraId="28A7D8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-16172.84</w:t>
            </w:r>
          </w:p>
        </w:tc>
      </w:tr>
      <w:tr w:rsidR="00D1614E" w:rsidRPr="007C7F80" w14:paraId="69918E0E" w14:textId="77777777" w:rsidTr="00DB11CB">
        <w:trPr>
          <w:trHeight w:val="288"/>
          <w:jc w:val="center"/>
        </w:trPr>
        <w:tc>
          <w:tcPr>
            <w:tcW w:w="507" w:type="pct"/>
            <w:vMerge/>
          </w:tcPr>
          <w:p w14:paraId="1B4305C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40E08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4F2A1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-51206.99</w:t>
            </w:r>
          </w:p>
        </w:tc>
        <w:tc>
          <w:tcPr>
            <w:tcW w:w="561" w:type="pct"/>
            <w:noWrap/>
            <w:vAlign w:val="bottom"/>
          </w:tcPr>
          <w:p w14:paraId="7B23671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49765.59</w:t>
            </w:r>
          </w:p>
        </w:tc>
        <w:tc>
          <w:tcPr>
            <w:tcW w:w="561" w:type="pct"/>
            <w:noWrap/>
            <w:vAlign w:val="bottom"/>
          </w:tcPr>
          <w:p w14:paraId="183675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49675.54</w:t>
            </w:r>
          </w:p>
        </w:tc>
        <w:tc>
          <w:tcPr>
            <w:tcW w:w="561" w:type="pct"/>
            <w:noWrap/>
            <w:vAlign w:val="bottom"/>
          </w:tcPr>
          <w:p w14:paraId="7C45DC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36655.93</w:t>
            </w:r>
          </w:p>
        </w:tc>
        <w:tc>
          <w:tcPr>
            <w:tcW w:w="561" w:type="pct"/>
            <w:noWrap/>
            <w:vAlign w:val="bottom"/>
          </w:tcPr>
          <w:p w14:paraId="1F254A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4862.05</w:t>
            </w:r>
          </w:p>
        </w:tc>
        <w:tc>
          <w:tcPr>
            <w:tcW w:w="561" w:type="pct"/>
            <w:noWrap/>
            <w:vAlign w:val="bottom"/>
          </w:tcPr>
          <w:p w14:paraId="74B1F1A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-10466.29</w:t>
            </w:r>
          </w:p>
        </w:tc>
      </w:tr>
      <w:tr w:rsidR="00D1614E" w:rsidRPr="007C7F80" w14:paraId="274BF676" w14:textId="77777777" w:rsidTr="00DB11CB">
        <w:trPr>
          <w:trHeight w:val="288"/>
          <w:jc w:val="center"/>
        </w:trPr>
        <w:tc>
          <w:tcPr>
            <w:tcW w:w="507" w:type="pct"/>
            <w:vMerge/>
          </w:tcPr>
          <w:p w14:paraId="1003940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4522AA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0F3A3F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-20973.23</w:t>
            </w:r>
          </w:p>
        </w:tc>
        <w:tc>
          <w:tcPr>
            <w:tcW w:w="561" w:type="pct"/>
            <w:noWrap/>
            <w:vAlign w:val="bottom"/>
          </w:tcPr>
          <w:p w14:paraId="48AD6E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56612.31</w:t>
            </w:r>
          </w:p>
        </w:tc>
        <w:tc>
          <w:tcPr>
            <w:tcW w:w="561" w:type="pct"/>
            <w:noWrap/>
            <w:vAlign w:val="bottom"/>
          </w:tcPr>
          <w:p w14:paraId="406DD5A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66844.77</w:t>
            </w:r>
          </w:p>
        </w:tc>
        <w:tc>
          <w:tcPr>
            <w:tcW w:w="561" w:type="pct"/>
            <w:noWrap/>
            <w:vAlign w:val="bottom"/>
          </w:tcPr>
          <w:p w14:paraId="50AADC7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52036.13</w:t>
            </w:r>
          </w:p>
        </w:tc>
        <w:tc>
          <w:tcPr>
            <w:tcW w:w="561" w:type="pct"/>
            <w:noWrap/>
            <w:vAlign w:val="bottom"/>
          </w:tcPr>
          <w:p w14:paraId="45D85E7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17028.43</w:t>
            </w:r>
          </w:p>
        </w:tc>
        <w:tc>
          <w:tcPr>
            <w:tcW w:w="561" w:type="pct"/>
            <w:noWrap/>
            <w:vAlign w:val="bottom"/>
          </w:tcPr>
          <w:p w14:paraId="18AC5BD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228.33</w:t>
            </w:r>
          </w:p>
        </w:tc>
      </w:tr>
      <w:tr w:rsidR="00D1614E" w:rsidRPr="007C7F80" w14:paraId="70547C30" w14:textId="77777777" w:rsidTr="00DB11CB">
        <w:trPr>
          <w:trHeight w:val="288"/>
          <w:jc w:val="center"/>
        </w:trPr>
        <w:tc>
          <w:tcPr>
            <w:tcW w:w="507" w:type="pct"/>
            <w:vMerge/>
          </w:tcPr>
          <w:p w14:paraId="283ADEE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868CDF"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45D74D5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-4138.39</w:t>
            </w:r>
          </w:p>
        </w:tc>
        <w:tc>
          <w:tcPr>
            <w:tcW w:w="561" w:type="pct"/>
            <w:noWrap/>
            <w:vAlign w:val="bottom"/>
          </w:tcPr>
          <w:p w14:paraId="6FBF901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62657.69</w:t>
            </w:r>
          </w:p>
        </w:tc>
        <w:tc>
          <w:tcPr>
            <w:tcW w:w="561" w:type="pct"/>
            <w:noWrap/>
            <w:vAlign w:val="bottom"/>
          </w:tcPr>
          <w:p w14:paraId="2308DC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77845.09</w:t>
            </w:r>
          </w:p>
        </w:tc>
        <w:tc>
          <w:tcPr>
            <w:tcW w:w="561" w:type="pct"/>
            <w:noWrap/>
            <w:vAlign w:val="bottom"/>
          </w:tcPr>
          <w:p w14:paraId="2611B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63242.54</w:t>
            </w:r>
          </w:p>
        </w:tc>
        <w:tc>
          <w:tcPr>
            <w:tcW w:w="561" w:type="pct"/>
            <w:noWrap/>
            <w:vAlign w:val="bottom"/>
          </w:tcPr>
          <w:p w14:paraId="0FEDE01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35833.15</w:t>
            </w:r>
          </w:p>
        </w:tc>
        <w:tc>
          <w:tcPr>
            <w:tcW w:w="561" w:type="pct"/>
            <w:noWrap/>
            <w:vAlign w:val="bottom"/>
          </w:tcPr>
          <w:p w14:paraId="33B98C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26593.53</w:t>
            </w:r>
          </w:p>
        </w:tc>
      </w:tr>
      <w:tr w:rsidR="00D1614E" w:rsidRPr="007C7F80" w14:paraId="468DAF22" w14:textId="77777777" w:rsidTr="00DB11CB">
        <w:trPr>
          <w:trHeight w:val="288"/>
          <w:jc w:val="center"/>
        </w:trPr>
        <w:tc>
          <w:tcPr>
            <w:tcW w:w="507" w:type="pct"/>
            <w:vMerge/>
          </w:tcPr>
          <w:p w14:paraId="742D21C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2753E7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66E9074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24233.15</w:t>
            </w:r>
          </w:p>
        </w:tc>
        <w:tc>
          <w:tcPr>
            <w:tcW w:w="561" w:type="pct"/>
            <w:tcBorders>
              <w:bottom w:val="nil"/>
            </w:tcBorders>
            <w:noWrap/>
            <w:vAlign w:val="bottom"/>
          </w:tcPr>
          <w:p w14:paraId="14C84E2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66609.76</w:t>
            </w:r>
          </w:p>
        </w:tc>
        <w:tc>
          <w:tcPr>
            <w:tcW w:w="561" w:type="pct"/>
            <w:tcBorders>
              <w:bottom w:val="nil"/>
            </w:tcBorders>
            <w:noWrap/>
            <w:vAlign w:val="bottom"/>
          </w:tcPr>
          <w:p w14:paraId="636A796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85588.52</w:t>
            </w:r>
          </w:p>
        </w:tc>
        <w:tc>
          <w:tcPr>
            <w:tcW w:w="561" w:type="pct"/>
            <w:tcBorders>
              <w:bottom w:val="nil"/>
            </w:tcBorders>
            <w:noWrap/>
            <w:vAlign w:val="bottom"/>
          </w:tcPr>
          <w:p w14:paraId="06C0DC8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70133.90</w:t>
            </w:r>
          </w:p>
        </w:tc>
        <w:tc>
          <w:tcPr>
            <w:tcW w:w="561" w:type="pct"/>
            <w:tcBorders>
              <w:bottom w:val="nil"/>
            </w:tcBorders>
            <w:noWrap/>
            <w:vAlign w:val="bottom"/>
          </w:tcPr>
          <w:p w14:paraId="2FD82A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49660.69</w:t>
            </w:r>
          </w:p>
        </w:tc>
        <w:tc>
          <w:tcPr>
            <w:tcW w:w="561" w:type="pct"/>
            <w:tcBorders>
              <w:bottom w:val="nil"/>
            </w:tcBorders>
            <w:noWrap/>
            <w:vAlign w:val="bottom"/>
          </w:tcPr>
          <w:p w14:paraId="12E3C1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43570.32</w:t>
            </w:r>
          </w:p>
        </w:tc>
      </w:tr>
      <w:tr w:rsidR="00D1614E" w:rsidRPr="007C7F80" w14:paraId="493FADA2" w14:textId="77777777" w:rsidTr="00DB11CB">
        <w:trPr>
          <w:trHeight w:val="288"/>
          <w:jc w:val="center"/>
        </w:trPr>
        <w:tc>
          <w:tcPr>
            <w:tcW w:w="507" w:type="pct"/>
            <w:vMerge/>
            <w:tcBorders>
              <w:bottom w:val="single" w:sz="4" w:space="0" w:color="auto"/>
            </w:tcBorders>
          </w:tcPr>
          <w:p w14:paraId="44847BE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29920A8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62AA02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81513.61</w:t>
            </w:r>
          </w:p>
        </w:tc>
        <w:tc>
          <w:tcPr>
            <w:tcW w:w="561" w:type="pct"/>
            <w:tcBorders>
              <w:top w:val="nil"/>
              <w:bottom w:val="single" w:sz="4" w:space="0" w:color="auto"/>
            </w:tcBorders>
            <w:noWrap/>
            <w:vAlign w:val="bottom"/>
          </w:tcPr>
          <w:p w14:paraId="2F3E446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77485.07</w:t>
            </w:r>
          </w:p>
        </w:tc>
        <w:tc>
          <w:tcPr>
            <w:tcW w:w="561" w:type="pct"/>
            <w:tcBorders>
              <w:top w:val="nil"/>
              <w:bottom w:val="single" w:sz="4" w:space="0" w:color="auto"/>
            </w:tcBorders>
            <w:noWrap/>
            <w:vAlign w:val="bottom"/>
          </w:tcPr>
          <w:p w14:paraId="02D370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99480.34</w:t>
            </w:r>
          </w:p>
        </w:tc>
        <w:tc>
          <w:tcPr>
            <w:tcW w:w="561" w:type="pct"/>
            <w:tcBorders>
              <w:top w:val="nil"/>
              <w:bottom w:val="single" w:sz="4" w:space="0" w:color="auto"/>
            </w:tcBorders>
            <w:noWrap/>
            <w:vAlign w:val="bottom"/>
          </w:tcPr>
          <w:p w14:paraId="04A0D6F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88532.49</w:t>
            </w:r>
          </w:p>
        </w:tc>
        <w:tc>
          <w:tcPr>
            <w:tcW w:w="561" w:type="pct"/>
            <w:tcBorders>
              <w:top w:val="nil"/>
              <w:bottom w:val="single" w:sz="4" w:space="0" w:color="auto"/>
            </w:tcBorders>
            <w:noWrap/>
            <w:vAlign w:val="bottom"/>
          </w:tcPr>
          <w:p w14:paraId="2963C6E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65034.09</w:t>
            </w:r>
          </w:p>
        </w:tc>
        <w:tc>
          <w:tcPr>
            <w:tcW w:w="561" w:type="pct"/>
            <w:tcBorders>
              <w:top w:val="nil"/>
              <w:bottom w:val="single" w:sz="4" w:space="0" w:color="auto"/>
            </w:tcBorders>
            <w:noWrap/>
            <w:vAlign w:val="bottom"/>
          </w:tcPr>
          <w:p w14:paraId="73D18DF4"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61649.20</w:t>
            </w:r>
          </w:p>
        </w:tc>
      </w:tr>
      <w:tr w:rsidR="00D1614E" w:rsidRPr="007C7F80"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Lower bound</w:t>
            </w:r>
          </w:p>
        </w:tc>
        <w:tc>
          <w:tcPr>
            <w:tcW w:w="1072" w:type="pct"/>
            <w:tcBorders>
              <w:top w:val="single" w:sz="4" w:space="0" w:color="auto"/>
            </w:tcBorders>
            <w:noWrap/>
            <w:hideMark/>
          </w:tcPr>
          <w:p w14:paraId="128C137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tcBorders>
              <w:top w:val="single" w:sz="4" w:space="0" w:color="auto"/>
            </w:tcBorders>
            <w:noWrap/>
            <w:vAlign w:val="bottom"/>
          </w:tcPr>
          <w:p w14:paraId="22D297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-65401.51</w:t>
            </w:r>
          </w:p>
        </w:tc>
        <w:tc>
          <w:tcPr>
            <w:tcW w:w="561" w:type="pct"/>
            <w:tcBorders>
              <w:top w:val="single" w:sz="4" w:space="0" w:color="auto"/>
            </w:tcBorders>
            <w:noWrap/>
            <w:vAlign w:val="bottom"/>
          </w:tcPr>
          <w:p w14:paraId="0403B9E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22156.76</w:t>
            </w:r>
          </w:p>
        </w:tc>
        <w:tc>
          <w:tcPr>
            <w:tcW w:w="561" w:type="pct"/>
            <w:tcBorders>
              <w:top w:val="single" w:sz="4" w:space="0" w:color="auto"/>
            </w:tcBorders>
            <w:noWrap/>
            <w:vAlign w:val="bottom"/>
          </w:tcPr>
          <w:p w14:paraId="1E004EC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34908.06</w:t>
            </w:r>
          </w:p>
        </w:tc>
        <w:tc>
          <w:tcPr>
            <w:tcW w:w="561" w:type="pct"/>
            <w:tcBorders>
              <w:top w:val="single" w:sz="4" w:space="0" w:color="auto"/>
            </w:tcBorders>
            <w:noWrap/>
            <w:vAlign w:val="bottom"/>
          </w:tcPr>
          <w:p w14:paraId="0CDA08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19381.06</w:t>
            </w:r>
          </w:p>
        </w:tc>
        <w:tc>
          <w:tcPr>
            <w:tcW w:w="561" w:type="pct"/>
            <w:tcBorders>
              <w:top w:val="single" w:sz="4" w:space="0" w:color="auto"/>
            </w:tcBorders>
            <w:noWrap/>
            <w:vAlign w:val="bottom"/>
          </w:tcPr>
          <w:p w14:paraId="2386B2C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-5512.13</w:t>
            </w:r>
          </w:p>
        </w:tc>
        <w:tc>
          <w:tcPr>
            <w:tcW w:w="561" w:type="pct"/>
            <w:tcBorders>
              <w:top w:val="single" w:sz="4" w:space="0" w:color="auto"/>
            </w:tcBorders>
            <w:noWrap/>
            <w:vAlign w:val="bottom"/>
          </w:tcPr>
          <w:p w14:paraId="018681C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-15873.31</w:t>
            </w:r>
          </w:p>
        </w:tc>
      </w:tr>
      <w:tr w:rsidR="00D1614E" w:rsidRPr="007C7F80" w14:paraId="5DED9C37" w14:textId="77777777" w:rsidTr="00DB11CB">
        <w:trPr>
          <w:trHeight w:val="288"/>
          <w:jc w:val="center"/>
        </w:trPr>
        <w:tc>
          <w:tcPr>
            <w:tcW w:w="507" w:type="pct"/>
            <w:vMerge/>
          </w:tcPr>
          <w:p w14:paraId="036A685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3160A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1554D73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30942.86</w:t>
            </w:r>
          </w:p>
        </w:tc>
        <w:tc>
          <w:tcPr>
            <w:tcW w:w="561" w:type="pct"/>
            <w:noWrap/>
            <w:vAlign w:val="bottom"/>
          </w:tcPr>
          <w:p w14:paraId="72D14F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18377.46</w:t>
            </w:r>
          </w:p>
        </w:tc>
        <w:tc>
          <w:tcPr>
            <w:tcW w:w="561" w:type="pct"/>
            <w:noWrap/>
            <w:vAlign w:val="bottom"/>
          </w:tcPr>
          <w:p w14:paraId="62E5D2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19462.07</w:t>
            </w:r>
          </w:p>
        </w:tc>
        <w:tc>
          <w:tcPr>
            <w:tcW w:w="561" w:type="pct"/>
            <w:noWrap/>
            <w:vAlign w:val="bottom"/>
          </w:tcPr>
          <w:p w14:paraId="25C41E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19031.29</w:t>
            </w:r>
          </w:p>
        </w:tc>
        <w:tc>
          <w:tcPr>
            <w:tcW w:w="561" w:type="pct"/>
            <w:noWrap/>
            <w:vAlign w:val="bottom"/>
          </w:tcPr>
          <w:p w14:paraId="6FE0DF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24394.58</w:t>
            </w:r>
          </w:p>
        </w:tc>
        <w:tc>
          <w:tcPr>
            <w:tcW w:w="561" w:type="pct"/>
            <w:noWrap/>
            <w:vAlign w:val="bottom"/>
          </w:tcPr>
          <w:p w14:paraId="20E7211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25250.42</w:t>
            </w:r>
          </w:p>
        </w:tc>
      </w:tr>
      <w:tr w:rsidR="00D1614E" w:rsidRPr="007C7F80" w14:paraId="497C8100" w14:textId="77777777" w:rsidTr="00DB11CB">
        <w:trPr>
          <w:trHeight w:val="288"/>
          <w:jc w:val="center"/>
        </w:trPr>
        <w:tc>
          <w:tcPr>
            <w:tcW w:w="507" w:type="pct"/>
            <w:vMerge/>
          </w:tcPr>
          <w:p w14:paraId="7F8EC58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33D3DF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7F7FDA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-155222.24</w:t>
            </w:r>
          </w:p>
        </w:tc>
        <w:tc>
          <w:tcPr>
            <w:tcW w:w="561" w:type="pct"/>
            <w:noWrap/>
            <w:vAlign w:val="bottom"/>
          </w:tcPr>
          <w:p w14:paraId="66E7333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-30504.21</w:t>
            </w:r>
          </w:p>
        </w:tc>
        <w:tc>
          <w:tcPr>
            <w:tcW w:w="561" w:type="pct"/>
            <w:noWrap/>
            <w:vAlign w:val="bottom"/>
          </w:tcPr>
          <w:p w14:paraId="4EA56E8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-22649.54</w:t>
            </w:r>
          </w:p>
        </w:tc>
        <w:tc>
          <w:tcPr>
            <w:tcW w:w="561" w:type="pct"/>
            <w:noWrap/>
            <w:vAlign w:val="bottom"/>
          </w:tcPr>
          <w:p w14:paraId="3B8DC97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-49949.50</w:t>
            </w:r>
          </w:p>
        </w:tc>
        <w:tc>
          <w:tcPr>
            <w:tcW w:w="561" w:type="pct"/>
            <w:noWrap/>
            <w:vAlign w:val="bottom"/>
          </w:tcPr>
          <w:p w14:paraId="4976E2A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-50621.89</w:t>
            </w:r>
          </w:p>
        </w:tc>
        <w:tc>
          <w:tcPr>
            <w:tcW w:w="561" w:type="pct"/>
            <w:noWrap/>
            <w:vAlign w:val="bottom"/>
          </w:tcPr>
          <w:p w14:paraId="70E2D7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-67245.17</w:t>
            </w:r>
          </w:p>
        </w:tc>
      </w:tr>
      <w:tr w:rsidR="00D1614E" w:rsidRPr="007C7F80" w14:paraId="1CF70918" w14:textId="77777777" w:rsidTr="00DB11CB">
        <w:trPr>
          <w:trHeight w:val="288"/>
          <w:jc w:val="center"/>
        </w:trPr>
        <w:tc>
          <w:tcPr>
            <w:tcW w:w="507" w:type="pct"/>
            <w:vMerge/>
          </w:tcPr>
          <w:p w14:paraId="486DAE2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2BEB6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976DB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-106733.31</w:t>
            </w:r>
          </w:p>
        </w:tc>
        <w:tc>
          <w:tcPr>
            <w:tcW w:w="561" w:type="pct"/>
            <w:noWrap/>
            <w:vAlign w:val="bottom"/>
          </w:tcPr>
          <w:p w14:paraId="3FCA6E4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181.31</w:t>
            </w:r>
          </w:p>
        </w:tc>
        <w:tc>
          <w:tcPr>
            <w:tcW w:w="561" w:type="pct"/>
            <w:noWrap/>
            <w:vAlign w:val="bottom"/>
          </w:tcPr>
          <w:p w14:paraId="53F57E6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10065.78</w:t>
            </w:r>
          </w:p>
        </w:tc>
        <w:tc>
          <w:tcPr>
            <w:tcW w:w="561" w:type="pct"/>
            <w:noWrap/>
            <w:vAlign w:val="bottom"/>
          </w:tcPr>
          <w:p w14:paraId="0BFFCC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-2004.77</w:t>
            </w:r>
          </w:p>
        </w:tc>
        <w:tc>
          <w:tcPr>
            <w:tcW w:w="561" w:type="pct"/>
            <w:noWrap/>
            <w:vAlign w:val="bottom"/>
          </w:tcPr>
          <w:p w14:paraId="6F64815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-35187.29</w:t>
            </w:r>
          </w:p>
        </w:tc>
        <w:tc>
          <w:tcPr>
            <w:tcW w:w="561" w:type="pct"/>
            <w:noWrap/>
            <w:vAlign w:val="bottom"/>
          </w:tcPr>
          <w:p w14:paraId="7DC22AF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-46957.71</w:t>
            </w:r>
          </w:p>
        </w:tc>
      </w:tr>
      <w:tr w:rsidR="00D1614E" w:rsidRPr="007C7F80" w14:paraId="2B16B624" w14:textId="77777777" w:rsidTr="00DB11CB">
        <w:trPr>
          <w:trHeight w:val="288"/>
          <w:jc w:val="center"/>
        </w:trPr>
        <w:tc>
          <w:tcPr>
            <w:tcW w:w="507" w:type="pct"/>
            <w:vMerge/>
          </w:tcPr>
          <w:p w14:paraId="4C249C9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397E92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65D956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-89550.75</w:t>
            </w:r>
          </w:p>
        </w:tc>
        <w:tc>
          <w:tcPr>
            <w:tcW w:w="561" w:type="pct"/>
            <w:noWrap/>
            <w:vAlign w:val="bottom"/>
          </w:tcPr>
          <w:p w14:paraId="5DD8C0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8369.37</w:t>
            </w:r>
          </w:p>
        </w:tc>
        <w:tc>
          <w:tcPr>
            <w:tcW w:w="561" w:type="pct"/>
            <w:noWrap/>
            <w:vAlign w:val="bottom"/>
          </w:tcPr>
          <w:p w14:paraId="5F59D6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20432.33</w:t>
            </w:r>
          </w:p>
        </w:tc>
        <w:tc>
          <w:tcPr>
            <w:tcW w:w="561" w:type="pct"/>
            <w:noWrap/>
            <w:vAlign w:val="bottom"/>
          </w:tcPr>
          <w:p w14:paraId="148AD21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8001.31</w:t>
            </w:r>
          </w:p>
        </w:tc>
        <w:tc>
          <w:tcPr>
            <w:tcW w:w="561" w:type="pct"/>
            <w:noWrap/>
            <w:vAlign w:val="bottom"/>
          </w:tcPr>
          <w:p w14:paraId="2CA9ED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-24179.36</w:t>
            </w:r>
          </w:p>
        </w:tc>
        <w:tc>
          <w:tcPr>
            <w:tcW w:w="561" w:type="pct"/>
            <w:noWrap/>
            <w:vAlign w:val="bottom"/>
          </w:tcPr>
          <w:p w14:paraId="0E0D30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-35355.27</w:t>
            </w:r>
          </w:p>
        </w:tc>
      </w:tr>
      <w:tr w:rsidR="00D1614E" w:rsidRPr="007C7F80" w14:paraId="21EAC218" w14:textId="77777777" w:rsidTr="00DB11CB">
        <w:trPr>
          <w:trHeight w:val="288"/>
          <w:jc w:val="center"/>
        </w:trPr>
        <w:tc>
          <w:tcPr>
            <w:tcW w:w="507" w:type="pct"/>
            <w:vMerge/>
          </w:tcPr>
          <w:p w14:paraId="2156525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7A227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72C9AD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-66430.47</w:t>
            </w:r>
          </w:p>
        </w:tc>
        <w:tc>
          <w:tcPr>
            <w:tcW w:w="561" w:type="pct"/>
            <w:noWrap/>
            <w:vAlign w:val="bottom"/>
          </w:tcPr>
          <w:p w14:paraId="3E1D77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19168.12</w:t>
            </w:r>
          </w:p>
        </w:tc>
        <w:tc>
          <w:tcPr>
            <w:tcW w:w="561" w:type="pct"/>
            <w:noWrap/>
            <w:vAlign w:val="bottom"/>
          </w:tcPr>
          <w:p w14:paraId="0B8218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33537.89</w:t>
            </w:r>
          </w:p>
        </w:tc>
        <w:tc>
          <w:tcPr>
            <w:tcW w:w="561" w:type="pct"/>
            <w:noWrap/>
            <w:vAlign w:val="bottom"/>
          </w:tcPr>
          <w:p w14:paraId="18F694A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18166.67</w:t>
            </w:r>
          </w:p>
        </w:tc>
        <w:tc>
          <w:tcPr>
            <w:tcW w:w="561" w:type="pct"/>
            <w:noWrap/>
            <w:vAlign w:val="bottom"/>
          </w:tcPr>
          <w:p w14:paraId="46B09F4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-11178.09</w:t>
            </w:r>
          </w:p>
        </w:tc>
        <w:tc>
          <w:tcPr>
            <w:tcW w:w="561" w:type="pct"/>
            <w:noWrap/>
            <w:vAlign w:val="bottom"/>
          </w:tcPr>
          <w:p w14:paraId="00DC63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-19318.34</w:t>
            </w:r>
          </w:p>
        </w:tc>
      </w:tr>
      <w:tr w:rsidR="00D1614E" w:rsidRPr="007C7F80" w14:paraId="68C8DFEA" w14:textId="77777777" w:rsidTr="00DB11CB">
        <w:trPr>
          <w:trHeight w:val="288"/>
          <w:jc w:val="center"/>
        </w:trPr>
        <w:tc>
          <w:tcPr>
            <w:tcW w:w="507" w:type="pct"/>
            <w:vMerge/>
          </w:tcPr>
          <w:p w14:paraId="4624DF4C"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F973E0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3832E1B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-44071.09</w:t>
            </w:r>
          </w:p>
        </w:tc>
        <w:tc>
          <w:tcPr>
            <w:tcW w:w="561" w:type="pct"/>
            <w:noWrap/>
            <w:vAlign w:val="bottom"/>
          </w:tcPr>
          <w:p w14:paraId="13090C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34650.94</w:t>
            </w:r>
          </w:p>
        </w:tc>
        <w:tc>
          <w:tcPr>
            <w:tcW w:w="561" w:type="pct"/>
            <w:noWrap/>
            <w:vAlign w:val="bottom"/>
          </w:tcPr>
          <w:p w14:paraId="5D375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48244.30</w:t>
            </w:r>
          </w:p>
        </w:tc>
        <w:tc>
          <w:tcPr>
            <w:tcW w:w="561" w:type="pct"/>
            <w:noWrap/>
            <w:vAlign w:val="bottom"/>
          </w:tcPr>
          <w:p w14:paraId="2FD90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30751.22</w:t>
            </w:r>
          </w:p>
        </w:tc>
        <w:tc>
          <w:tcPr>
            <w:tcW w:w="561" w:type="pct"/>
            <w:noWrap/>
            <w:vAlign w:val="bottom"/>
          </w:tcPr>
          <w:p w14:paraId="333600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13467.91</w:t>
            </w:r>
          </w:p>
        </w:tc>
        <w:tc>
          <w:tcPr>
            <w:tcW w:w="561" w:type="pct"/>
            <w:noWrap/>
            <w:vAlign w:val="bottom"/>
          </w:tcPr>
          <w:p w14:paraId="39C57F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1582.32</w:t>
            </w:r>
          </w:p>
        </w:tc>
      </w:tr>
      <w:tr w:rsidR="00D1614E" w:rsidRPr="007C7F80" w14:paraId="2745505C" w14:textId="77777777" w:rsidTr="00DB11CB">
        <w:trPr>
          <w:trHeight w:val="288"/>
          <w:jc w:val="center"/>
        </w:trPr>
        <w:tc>
          <w:tcPr>
            <w:tcW w:w="507" w:type="pct"/>
            <w:vMerge/>
          </w:tcPr>
          <w:p w14:paraId="7D42FEC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E3512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250AFC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-22426.40</w:t>
            </w:r>
          </w:p>
        </w:tc>
        <w:tc>
          <w:tcPr>
            <w:tcW w:w="561" w:type="pct"/>
            <w:tcBorders>
              <w:bottom w:val="nil"/>
            </w:tcBorders>
            <w:noWrap/>
            <w:vAlign w:val="bottom"/>
          </w:tcPr>
          <w:p w14:paraId="318736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50199.19</w:t>
            </w:r>
          </w:p>
        </w:tc>
        <w:tc>
          <w:tcPr>
            <w:tcW w:w="561" w:type="pct"/>
            <w:tcBorders>
              <w:bottom w:val="nil"/>
            </w:tcBorders>
            <w:noWrap/>
            <w:vAlign w:val="bottom"/>
          </w:tcPr>
          <w:p w14:paraId="2B48ED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62462.09</w:t>
            </w:r>
          </w:p>
        </w:tc>
        <w:tc>
          <w:tcPr>
            <w:tcW w:w="561" w:type="pct"/>
            <w:tcBorders>
              <w:bottom w:val="nil"/>
            </w:tcBorders>
            <w:noWrap/>
            <w:vAlign w:val="bottom"/>
          </w:tcPr>
          <w:p w14:paraId="27C293C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45209.79</w:t>
            </w:r>
          </w:p>
        </w:tc>
        <w:tc>
          <w:tcPr>
            <w:tcW w:w="561" w:type="pct"/>
            <w:tcBorders>
              <w:bottom w:val="nil"/>
            </w:tcBorders>
            <w:noWrap/>
            <w:vAlign w:val="bottom"/>
          </w:tcPr>
          <w:p w14:paraId="6EAB35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30279.24</w:t>
            </w:r>
          </w:p>
        </w:tc>
        <w:tc>
          <w:tcPr>
            <w:tcW w:w="561" w:type="pct"/>
            <w:tcBorders>
              <w:bottom w:val="nil"/>
            </w:tcBorders>
            <w:noWrap/>
            <w:vAlign w:val="bottom"/>
          </w:tcPr>
          <w:p w14:paraId="392A4FD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19949.24</w:t>
            </w:r>
          </w:p>
        </w:tc>
      </w:tr>
      <w:tr w:rsidR="00D1614E" w:rsidRPr="007C7F80" w14:paraId="620E5B19" w14:textId="77777777" w:rsidTr="00DB11CB">
        <w:trPr>
          <w:trHeight w:val="288"/>
          <w:jc w:val="center"/>
        </w:trPr>
        <w:tc>
          <w:tcPr>
            <w:tcW w:w="507" w:type="pct"/>
            <w:vMerge/>
            <w:tcBorders>
              <w:bottom w:val="single" w:sz="4" w:space="0" w:color="auto"/>
            </w:tcBorders>
          </w:tcPr>
          <w:p w14:paraId="292892D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14953B0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3C05A8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77859.21</w:t>
            </w:r>
          </w:p>
        </w:tc>
        <w:tc>
          <w:tcPr>
            <w:tcW w:w="561" w:type="pct"/>
            <w:tcBorders>
              <w:top w:val="nil"/>
              <w:bottom w:val="single" w:sz="4" w:space="0" w:color="auto"/>
            </w:tcBorders>
            <w:noWrap/>
            <w:vAlign w:val="bottom"/>
          </w:tcPr>
          <w:p w14:paraId="402A6C1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67605.46</w:t>
            </w:r>
          </w:p>
        </w:tc>
        <w:tc>
          <w:tcPr>
            <w:tcW w:w="561" w:type="pct"/>
            <w:tcBorders>
              <w:top w:val="nil"/>
              <w:bottom w:val="single" w:sz="4" w:space="0" w:color="auto"/>
            </w:tcBorders>
            <w:noWrap/>
            <w:vAlign w:val="bottom"/>
          </w:tcPr>
          <w:p w14:paraId="368256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84539.77</w:t>
            </w:r>
          </w:p>
        </w:tc>
        <w:tc>
          <w:tcPr>
            <w:tcW w:w="561" w:type="pct"/>
            <w:tcBorders>
              <w:top w:val="nil"/>
              <w:bottom w:val="single" w:sz="4" w:space="0" w:color="auto"/>
            </w:tcBorders>
            <w:noWrap/>
            <w:vAlign w:val="bottom"/>
          </w:tcPr>
          <w:p w14:paraId="4141F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74983.11</w:t>
            </w:r>
          </w:p>
        </w:tc>
        <w:tc>
          <w:tcPr>
            <w:tcW w:w="561" w:type="pct"/>
            <w:tcBorders>
              <w:top w:val="nil"/>
              <w:bottom w:val="single" w:sz="4" w:space="0" w:color="auto"/>
            </w:tcBorders>
            <w:noWrap/>
            <w:vAlign w:val="bottom"/>
          </w:tcPr>
          <w:p w14:paraId="1A28F6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55539.64</w:t>
            </w:r>
          </w:p>
        </w:tc>
        <w:tc>
          <w:tcPr>
            <w:tcW w:w="561" w:type="pct"/>
            <w:tcBorders>
              <w:top w:val="nil"/>
              <w:bottom w:val="single" w:sz="4" w:space="0" w:color="auto"/>
            </w:tcBorders>
            <w:noWrap/>
            <w:vAlign w:val="bottom"/>
          </w:tcPr>
          <w:p w14:paraId="30951333"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52194.78</w:t>
            </w:r>
          </w:p>
        </w:tc>
      </w:tr>
      <w:tr w:rsidR="00D1614E" w:rsidRPr="007C7F80"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WTP summary</w:t>
            </w:r>
          </w:p>
        </w:tc>
        <w:tc>
          <w:tcPr>
            <w:tcW w:w="1072" w:type="pct"/>
            <w:tcBorders>
              <w:top w:val="single" w:sz="4" w:space="0" w:color="auto"/>
            </w:tcBorders>
            <w:noWrap/>
            <w:hideMark/>
          </w:tcPr>
          <w:p w14:paraId="676BDEA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better (share)</w:t>
            </w:r>
          </w:p>
        </w:tc>
        <w:tc>
          <w:tcPr>
            <w:tcW w:w="615" w:type="pct"/>
            <w:tcBorders>
              <w:top w:val="single" w:sz="4" w:space="0" w:color="auto"/>
            </w:tcBorders>
            <w:noWrap/>
            <w:vAlign w:val="bottom"/>
          </w:tcPr>
          <w:p w14:paraId="3049BA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tcBorders>
              <w:top w:val="single" w:sz="4" w:space="0" w:color="auto"/>
            </w:tcBorders>
            <w:noWrap/>
            <w:vAlign w:val="bottom"/>
          </w:tcPr>
          <w:p w14:paraId="178AA0E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commentRangeStart w:id="814"/>
            <w:r w:rsidRPr="007C7F80">
              <w:rPr>
                <w:rFonts w:ascii="Gill Sans MT" w:hAnsi="Gill Sans MT" w:cs="Calibri"/>
                <w:color w:val="000000"/>
                <w:sz w:val="18"/>
                <w:szCs w:val="18"/>
              </w:rPr>
              <w:t>0.90</w:t>
            </w:r>
          </w:p>
        </w:tc>
        <w:tc>
          <w:tcPr>
            <w:tcW w:w="561" w:type="pct"/>
            <w:tcBorders>
              <w:top w:val="single" w:sz="4" w:space="0" w:color="auto"/>
            </w:tcBorders>
            <w:noWrap/>
            <w:vAlign w:val="bottom"/>
          </w:tcPr>
          <w:p w14:paraId="3C4B06D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0.98</w:t>
            </w:r>
          </w:p>
        </w:tc>
        <w:tc>
          <w:tcPr>
            <w:tcW w:w="561" w:type="pct"/>
            <w:tcBorders>
              <w:top w:val="single" w:sz="4" w:space="0" w:color="auto"/>
            </w:tcBorders>
            <w:noWrap/>
            <w:vAlign w:val="bottom"/>
          </w:tcPr>
          <w:p w14:paraId="2552794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0.88</w:t>
            </w:r>
            <w:commentRangeEnd w:id="814"/>
            <w:r>
              <w:rPr>
                <w:rStyle w:val="CommentReference"/>
                <w:lang w:val="en-US"/>
              </w:rPr>
              <w:commentReference w:id="814"/>
            </w:r>
          </w:p>
        </w:tc>
        <w:tc>
          <w:tcPr>
            <w:tcW w:w="561" w:type="pct"/>
            <w:tcBorders>
              <w:top w:val="single" w:sz="4" w:space="0" w:color="auto"/>
            </w:tcBorders>
            <w:noWrap/>
            <w:vAlign w:val="bottom"/>
          </w:tcPr>
          <w:p w14:paraId="6802F5A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0.37</w:t>
            </w:r>
          </w:p>
        </w:tc>
        <w:tc>
          <w:tcPr>
            <w:tcW w:w="561" w:type="pct"/>
            <w:tcBorders>
              <w:top w:val="single" w:sz="4" w:space="0" w:color="auto"/>
            </w:tcBorders>
            <w:noWrap/>
            <w:vAlign w:val="bottom"/>
          </w:tcPr>
          <w:p w14:paraId="5496DA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0.26</w:t>
            </w:r>
          </w:p>
        </w:tc>
      </w:tr>
      <w:tr w:rsidR="00D1614E" w:rsidRPr="007C7F80" w14:paraId="33D683AF" w14:textId="77777777" w:rsidTr="00DB11CB">
        <w:trPr>
          <w:trHeight w:val="288"/>
          <w:jc w:val="center"/>
        </w:trPr>
        <w:tc>
          <w:tcPr>
            <w:tcW w:w="507" w:type="pct"/>
            <w:vMerge/>
          </w:tcPr>
          <w:p w14:paraId="2618768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388CF7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Not clear (share)</w:t>
            </w:r>
          </w:p>
        </w:tc>
        <w:tc>
          <w:tcPr>
            <w:tcW w:w="615" w:type="pct"/>
            <w:noWrap/>
            <w:vAlign w:val="bottom"/>
          </w:tcPr>
          <w:p w14:paraId="028C1D0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0.20</w:t>
            </w:r>
          </w:p>
        </w:tc>
        <w:tc>
          <w:tcPr>
            <w:tcW w:w="561" w:type="pct"/>
            <w:noWrap/>
            <w:vAlign w:val="bottom"/>
          </w:tcPr>
          <w:p w14:paraId="5442D86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0.09</w:t>
            </w:r>
          </w:p>
        </w:tc>
        <w:tc>
          <w:tcPr>
            <w:tcW w:w="561" w:type="pct"/>
            <w:noWrap/>
            <w:vAlign w:val="bottom"/>
          </w:tcPr>
          <w:p w14:paraId="2375DE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noWrap/>
            <w:vAlign w:val="bottom"/>
          </w:tcPr>
          <w:p w14:paraId="7BF75C8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0.12</w:t>
            </w:r>
          </w:p>
        </w:tc>
        <w:tc>
          <w:tcPr>
            <w:tcW w:w="561" w:type="pct"/>
            <w:noWrap/>
            <w:vAlign w:val="bottom"/>
          </w:tcPr>
          <w:p w14:paraId="5BA5AD1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0.51</w:t>
            </w:r>
          </w:p>
        </w:tc>
        <w:tc>
          <w:tcPr>
            <w:tcW w:w="561" w:type="pct"/>
            <w:noWrap/>
            <w:vAlign w:val="bottom"/>
          </w:tcPr>
          <w:p w14:paraId="7DEE2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0.24</w:t>
            </w:r>
          </w:p>
        </w:tc>
      </w:tr>
      <w:tr w:rsidR="00D1614E" w:rsidRPr="007C7F80" w14:paraId="05E55C37" w14:textId="77777777" w:rsidTr="00DB11CB">
        <w:trPr>
          <w:trHeight w:val="288"/>
          <w:jc w:val="center"/>
        </w:trPr>
        <w:tc>
          <w:tcPr>
            <w:tcW w:w="507" w:type="pct"/>
            <w:vMerge/>
          </w:tcPr>
          <w:p w14:paraId="478691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08A211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worse (share)</w:t>
            </w:r>
          </w:p>
        </w:tc>
        <w:tc>
          <w:tcPr>
            <w:tcW w:w="615" w:type="pct"/>
            <w:noWrap/>
            <w:vAlign w:val="bottom"/>
          </w:tcPr>
          <w:p w14:paraId="1E2548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0.78</w:t>
            </w:r>
          </w:p>
        </w:tc>
        <w:tc>
          <w:tcPr>
            <w:tcW w:w="561" w:type="pct"/>
            <w:noWrap/>
            <w:vAlign w:val="bottom"/>
          </w:tcPr>
          <w:p w14:paraId="17575C5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0D7EC6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539AC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0.01</w:t>
            </w:r>
          </w:p>
        </w:tc>
        <w:tc>
          <w:tcPr>
            <w:tcW w:w="561" w:type="pct"/>
            <w:noWrap/>
            <w:vAlign w:val="bottom"/>
          </w:tcPr>
          <w:p w14:paraId="749899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0.13</w:t>
            </w:r>
          </w:p>
        </w:tc>
        <w:tc>
          <w:tcPr>
            <w:tcW w:w="561" w:type="pct"/>
            <w:noWrap/>
            <w:vAlign w:val="bottom"/>
          </w:tcPr>
          <w:p w14:paraId="1D3E9BA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0.49</w:t>
            </w:r>
          </w:p>
        </w:tc>
      </w:tr>
      <w:tr w:rsidR="00D1614E" w:rsidRPr="00324FD4" w14:paraId="5F2EEAE6" w14:textId="77777777" w:rsidTr="00DB11CB">
        <w:trPr>
          <w:trHeight w:val="288"/>
          <w:jc w:val="center"/>
        </w:trPr>
        <w:tc>
          <w:tcPr>
            <w:tcW w:w="507" w:type="pct"/>
            <w:vMerge/>
          </w:tcPr>
          <w:p w14:paraId="4B0F4C9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FA604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Number of cells</w:t>
            </w:r>
          </w:p>
        </w:tc>
        <w:tc>
          <w:tcPr>
            <w:tcW w:w="615" w:type="pct"/>
            <w:noWrap/>
            <w:vAlign w:val="bottom"/>
          </w:tcPr>
          <w:p w14:paraId="344C3D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6BD9F94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43C64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3BDC988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8D415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B4FCB17" w14:textId="77777777" w:rsidR="00D1614E" w:rsidRPr="00324FD4"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r>
    </w:tbl>
    <w:p w14:paraId="61AFF590" w14:textId="77777777" w:rsidR="00D1614E" w:rsidRDefault="00D1614E">
      <w:pPr>
        <w:spacing w:line="259" w:lineRule="auto"/>
      </w:pPr>
    </w:p>
    <w:p w14:paraId="053B9AE0" w14:textId="3997E966" w:rsidR="00AD5F3B" w:rsidRDefault="007B6260" w:rsidP="008A20D8">
      <w:pPr>
        <w:pStyle w:val="Heading2"/>
      </w:pPr>
      <w:r>
        <w:t xml:space="preserve">Appendix </w:t>
      </w:r>
      <w:r w:rsidR="0031433B">
        <w:t>C</w:t>
      </w:r>
      <w:r>
        <w:t>: Price sensitivity, Bihar</w:t>
      </w:r>
    </w:p>
    <w:p w14:paraId="50A01D26" w14:textId="626E3DC3" w:rsidR="0031433B" w:rsidRDefault="007B6260" w:rsidP="007B6260">
      <w:pPr>
        <w:jc w:val="both"/>
      </w:pPr>
      <w: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C8439B" w:rsidRDefault="0031433B">
      <w:pPr>
        <w:jc w:val="both"/>
        <w:rPr>
          <w:rFonts w:ascii="Gill Sans MT" w:hAnsi="Gill Sans MT"/>
          <w:rPrChange w:id="815" w:author="MKONDIWA, Maxwell (CIMMYT-India)" w:date="2023-07-30T09:24:00Z">
            <w:rPr/>
          </w:rPrChange>
        </w:rPr>
        <w:pPrChange w:id="816" w:author="MKONDIWA, Maxwell (CIMMYT-India)" w:date="2023-07-30T09:24:00Z">
          <w:pPr/>
        </w:pPrChange>
      </w:pPr>
      <w:r w:rsidRPr="00C8439B">
        <w:rPr>
          <w:rFonts w:ascii="Gill Sans MT" w:hAnsi="Gill Sans MT"/>
          <w:rPrChange w:id="817" w:author="MKONDIWA, Maxwell (CIMMYT-India)" w:date="2023-07-30T09:24:00Z">
            <w:rPr/>
          </w:rPrChange>
        </w:rPr>
        <w:t xml:space="preserve">To test the robustness of the willingness to pay measures, we conduct a simple sensitivity analysis in which we vary the differential input price ratio of cost of the proposed rice planting strategy to the output prices. This is given </w:t>
      </w:r>
      <w:proofErr w:type="gramStart"/>
      <w:r w:rsidRPr="00C8439B">
        <w:rPr>
          <w:rFonts w:ascii="Gill Sans MT" w:hAnsi="Gill Sans MT"/>
          <w:rPrChange w:id="818" w:author="MKONDIWA, Maxwell (CIMMYT-India)" w:date="2023-07-30T09:24:00Z">
            <w:rPr/>
          </w:rPrChange>
        </w:rPr>
        <w:t>by</w:t>
      </w:r>
      <w:proofErr w:type="gramEnd"/>
    </w:p>
    <w:p w14:paraId="1BABEA15" w14:textId="77777777" w:rsidR="0031433B" w:rsidRPr="00AE429A" w:rsidRDefault="0031433B" w:rsidP="0031433B">
      <w:pPr>
        <w:rPr>
          <w:rFonts w:ascii="Gill Sans MT" w:hAnsi="Gill Sans MT"/>
          <w:i/>
          <w:sz w:val="20"/>
          <w:szCs w:val="20"/>
          <w:lang w:val="en-US"/>
        </w:rPr>
      </w:pPr>
      <m:oMathPara>
        <m:oMath>
          <m:r>
            <w:rPr>
              <w:rFonts w:ascii="Cambria Math" w:hAnsi="Cambria Math"/>
              <w:sz w:val="20"/>
              <w:szCs w:val="20"/>
              <w:lang w:val="en-US"/>
            </w:rPr>
            <m:t>kg of wheat (or rice) required to pay for planting date adjustment per ha(kg/ha)=</m:t>
          </m:r>
          <m:f>
            <m:fPr>
              <m:ctrlPr>
                <w:ins w:id="819" w:author="Maxwell Mkondiwa" w:date="2023-03-01T14:59:00Z">
                  <w:rPr>
                    <w:rFonts w:ascii="Cambria Math" w:hAnsi="Cambria Math"/>
                    <w:i/>
                    <w:sz w:val="20"/>
                    <w:szCs w:val="20"/>
                    <w:lang w:val="en-US"/>
                  </w:rPr>
                </w:ins>
              </m:ctrlPr>
            </m:fPr>
            <m:num>
              <m:r>
                <w:rPr>
                  <w:rFonts w:ascii="Cambria Math" w:hAnsi="Cambria Math"/>
                  <w:sz w:val="20"/>
                  <w:szCs w:val="20"/>
                  <w:lang w:val="en-US"/>
                </w:rPr>
                <m:t xml:space="preserve">Total cost of rice planting strategy adjustment per ha </m:t>
              </m:r>
              <m:d>
                <m:dPr>
                  <m:ctrlPr>
                    <w:ins w:id="820" w:author="Maxwell Mkondiwa" w:date="2023-03-01T14:59:00Z">
                      <w:rPr>
                        <w:rFonts w:ascii="Cambria Math" w:hAnsi="Cambria Math"/>
                        <w:i/>
                        <w:sz w:val="20"/>
                        <w:szCs w:val="20"/>
                        <w:lang w:val="en-US"/>
                      </w:rPr>
                    </w:ins>
                  </m:ctrlPr>
                </m:dPr>
                <m:e>
                  <m:f>
                    <m:fPr>
                      <m:ctrlPr>
                        <w:ins w:id="821"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ha</m:t>
                      </m:r>
                    </m:den>
                  </m:f>
                </m:e>
              </m:d>
              <m:r>
                <w:rPr>
                  <w:rFonts w:ascii="Cambria Math" w:hAnsi="Cambria Math"/>
                  <w:sz w:val="20"/>
                  <w:szCs w:val="20"/>
                  <w:lang w:val="en-US"/>
                </w:rPr>
                <m:t xml:space="preserve"> </m:t>
              </m:r>
            </m:num>
            <m:den>
              <m:r>
                <w:rPr>
                  <w:rFonts w:ascii="Cambria Math" w:hAnsi="Cambria Math"/>
                  <w:sz w:val="20"/>
                  <w:szCs w:val="20"/>
                  <w:lang w:val="en-US"/>
                </w:rPr>
                <m:t>Price of wheat (or rice) per kg (</m:t>
              </m:r>
              <m:f>
                <m:fPr>
                  <m:ctrlPr>
                    <w:ins w:id="822"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kg</m:t>
                  </m:r>
                </m:den>
              </m:f>
              <m:r>
                <w:rPr>
                  <w:rFonts w:ascii="Cambria Math" w:hAnsi="Cambria Math"/>
                  <w:sz w:val="20"/>
                  <w:szCs w:val="20"/>
                  <w:lang w:val="en-US"/>
                </w:rPr>
                <m:t>)</m:t>
              </m:r>
            </m:den>
          </m:f>
        </m:oMath>
      </m:oMathPara>
    </w:p>
    <w:p w14:paraId="10F40F44" w14:textId="7FE94344" w:rsidR="007B6260" w:rsidRPr="00363213" w:rsidRDefault="0031433B" w:rsidP="007B6260">
      <w:pPr>
        <w:jc w:val="both"/>
      </w:pPr>
      <w:r w:rsidRPr="00EB39FA">
        <w:rPr>
          <w:rFonts w:ascii="Gill Sans MT" w:hAnsi="Gill Sans MT"/>
          <w:noProof/>
        </w:rPr>
        <w:lastRenderedPageBreak/>
        <mc:AlternateContent>
          <mc:Choice Requires="wpg">
            <w:drawing>
              <wp:anchor distT="0" distB="0" distL="114300" distR="114300" simplePos="0" relativeHeight="251670532" behindDoc="0" locked="0" layoutInCell="1" allowOverlap="1" wp14:anchorId="09901EA2" wp14:editId="1CEC58A4">
                <wp:simplePos x="0" y="0"/>
                <wp:positionH relativeFrom="margin">
                  <wp:posOffset>85979</wp:posOffset>
                </wp:positionH>
                <wp:positionV relativeFrom="page">
                  <wp:posOffset>2562352</wp:posOffset>
                </wp:positionV>
                <wp:extent cx="5444490" cy="4114165"/>
                <wp:effectExtent l="0" t="0" r="3810" b="635"/>
                <wp:wrapTopAndBottom/>
                <wp:docPr id="23" name="Group 15"/>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15" o:spid="_x0000_s1067" style="position:absolute;left:0;text-align:left;margin-left:6.75pt;margin-top:201.75pt;width:428.7pt;height:323.95pt;z-index:251670532;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">
                <v:shape id="Content Placeholder 4" o:spid="_x0000_s1068"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69"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70"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71"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72"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73"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74"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75"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76"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77"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t xml:space="preserve">Figure </w:t>
      </w:r>
      <w:r>
        <w:t>C1</w:t>
      </w:r>
      <w:r w:rsidR="007B6260">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8E73ED" w:rsidRDefault="007B6260" w:rsidP="007B6260">
      <w:pPr>
        <w:rPr>
          <w:rFonts w:ascii="Gill Sans MT" w:hAnsi="Gill Sans MT"/>
        </w:rPr>
      </w:pPr>
      <w:r>
        <w:rPr>
          <w:rFonts w:ascii="Gill Sans MT" w:hAnsi="Gill Sans MT"/>
        </w:rPr>
        <w:t xml:space="preserve">Figure </w:t>
      </w:r>
      <w:r w:rsidR="0031433B">
        <w:rPr>
          <w:rFonts w:ascii="Gill Sans MT" w:hAnsi="Gill Sans MT"/>
        </w:rPr>
        <w:t>C1</w:t>
      </w:r>
      <w:r>
        <w:rPr>
          <w:rFonts w:ascii="Gill Sans MT" w:hAnsi="Gill Sans MT"/>
        </w:rPr>
        <w:t xml:space="preserve">:  </w:t>
      </w:r>
      <w:commentRangeStart w:id="823"/>
      <w:r>
        <w:rPr>
          <w:rFonts w:ascii="Gill Sans MT" w:hAnsi="Gill Sans MT"/>
        </w:rPr>
        <w:t>Price sensitivity</w:t>
      </w:r>
      <w:commentRangeEnd w:id="823"/>
      <w:r>
        <w:rPr>
          <w:rStyle w:val="CommentReference"/>
          <w:lang w:val="en-US"/>
        </w:rPr>
        <w:commentReference w:id="823"/>
      </w:r>
    </w:p>
    <w:sectPr w:rsidR="007B6260" w:rsidRPr="008E73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KONDIWA, Maxwell (CIMMYT-India)" w:date="2023-02-24T17:39:00Z" w:initials="MM">
    <w:p w14:paraId="492449AD" w14:textId="77777777" w:rsidR="00735B7D" w:rsidRDefault="006D01ED" w:rsidP="0028126F">
      <w:pPr>
        <w:pStyle w:val="CommentText"/>
      </w:pPr>
      <w:r>
        <w:rPr>
          <w:rStyle w:val="CommentReference"/>
        </w:rPr>
        <w:annotationRef/>
      </w:r>
      <w:r w:rsidR="00735B7D">
        <w:rPr>
          <w:lang w:val="en-ZW"/>
        </w:rPr>
        <w:t>Target journal: Agricultural systems</w:t>
      </w:r>
    </w:p>
  </w:comment>
  <w:comment w:id="47"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6" w:author="MKONDIWA, Maxwell (CIMMYT-India)" w:date="2023-08-17T15:56:00Z" w:initials="MM">
    <w:p w14:paraId="63256596" w14:textId="77777777" w:rsidR="000C6E24" w:rsidRDefault="000C6E24" w:rsidP="00AE50C1">
      <w:pPr>
        <w:pStyle w:val="CommentText"/>
      </w:pPr>
      <w:r>
        <w:rPr>
          <w:rStyle w:val="CommentReference"/>
        </w:rPr>
        <w:annotationRef/>
      </w:r>
      <w:r>
        <w:t>Revise with IGP numbers</w:t>
      </w:r>
    </w:p>
  </w:comment>
  <w:comment w:id="107" w:author="MKONDIWA, Maxwell (CIMMYT-India)" w:date="2023-01-11T12:09:00Z" w:initials="MM(I">
    <w:p w14:paraId="10C688EB" w14:textId="27B7848E" w:rsidR="00127A64" w:rsidRDefault="00127A64" w:rsidP="00127A64">
      <w:pPr>
        <w:pStyle w:val="CommentText"/>
      </w:pPr>
      <w:r>
        <w:rPr>
          <w:rStyle w:val="CommentReference"/>
        </w:rPr>
        <w:annotationRef/>
      </w:r>
      <w:r>
        <w:rPr>
          <w:lang w:val="en-ZW"/>
        </w:rPr>
        <w:t>Isn't this strategy more uncertain? Does the crop simulation consider what happens if the monsoon doesn't arrive on time?</w:t>
      </w:r>
    </w:p>
  </w:comment>
  <w:comment w:id="742" w:author="Maxwell Mkondiwa" w:date="2022-07-11T11:47:00Z" w:initials="MM">
    <w:p w14:paraId="6D32397B" w14:textId="725F507F" w:rsidR="00A4155D" w:rsidRDefault="00A4155D" w:rsidP="00A4155D">
      <w:pPr>
        <w:pStyle w:val="CommentText"/>
      </w:pPr>
      <w:r>
        <w:rPr>
          <w:rStyle w:val="CommentReference"/>
        </w:rPr>
        <w:annotationRef/>
      </w:r>
      <w:r>
        <w:rPr>
          <w:lang w:val="en-ZW"/>
        </w:rPr>
        <w:t xml:space="preserve">Explain graphically </w:t>
      </w:r>
    </w:p>
  </w:comment>
  <w:comment w:id="743" w:author="Maxwell Mkondiwa" w:date="2022-07-13T12:53:00Z" w:initials="MM">
    <w:p w14:paraId="3AD41C18" w14:textId="77777777" w:rsidR="00A4155D" w:rsidRDefault="00A4155D" w:rsidP="00A4155D">
      <w:pPr>
        <w:pStyle w:val="CommentText"/>
      </w:pPr>
      <w:r>
        <w:rPr>
          <w:rStyle w:val="CommentReference"/>
        </w:rPr>
        <w:annotationRef/>
      </w:r>
      <w:r>
        <w:rPr>
          <w:lang w:val="en-ZW"/>
        </w:rPr>
        <w:t>Explain of terms in the equations</w:t>
      </w:r>
    </w:p>
  </w:comment>
  <w:comment w:id="814" w:author="MKONDIWA, Maxwell (CIMMYT-India) [2]" w:date="2023-02-18T08:55:00Z" w:initials="MM(I">
    <w:p w14:paraId="25F66694" w14:textId="77777777" w:rsidR="00D1614E" w:rsidRDefault="00D1614E" w:rsidP="00D1614E">
      <w:pPr>
        <w:pStyle w:val="CommentText"/>
      </w:pPr>
      <w:r>
        <w:rPr>
          <w:rStyle w:val="CommentReference"/>
        </w:rPr>
        <w:annotationRef/>
      </w:r>
      <w:r>
        <w:rPr>
          <w:lang w:val="en-ZW"/>
        </w:rPr>
        <w:t>Explain why most farmers are finding this option better after using revenues</w:t>
      </w:r>
    </w:p>
  </w:comment>
  <w:comment w:id="823" w:author="MKONDIWA, Maxwell (CIMMYT-India)" w:date="2023-07-27T20:25:00Z" w:initials="MM(I">
    <w:p w14:paraId="41532CC5" w14:textId="77777777"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2449AD" w15:done="0"/>
  <w15:commentEx w15:paraId="7187F2E4" w15:done="0"/>
  <w15:commentEx w15:paraId="63256596" w15:done="0"/>
  <w15:commentEx w15:paraId="10C688EB" w15:done="0"/>
  <w15:commentEx w15:paraId="6D32397B" w15:done="0"/>
  <w15:commentEx w15:paraId="3AD41C18" w15:paraIdParent="6D32397B" w15:done="0"/>
  <w15:commentEx w15:paraId="25F66694"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51D" w16cex:dateUtc="2023-02-24T12:09:00Z"/>
  <w16cex:commentExtensible w16cex:durableId="28832510" w16cex:dateUtc="2023-08-13T04:16:00Z"/>
  <w16cex:commentExtensible w16cex:durableId="2888C1BF" w16cex:dateUtc="2023-08-17T10:26:00Z"/>
  <w16cex:commentExtensible w16cex:durableId="2769257A" w16cex:dateUtc="2023-01-11T06:39:00Z"/>
  <w16cex:commentExtensible w16cex:durableId="2696CCB3" w16cex:dateUtc="2022-07-11T06:17:00Z"/>
  <w16cex:commentExtensible w16cex:durableId="2696CCB2" w16cex:dateUtc="2022-07-13T07:23:00Z"/>
  <w16cex:commentExtensible w16cex:durableId="279B1109" w16cex:dateUtc="2023-02-18T03:25: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2449AD" w16cid:durableId="27A3751D"/>
  <w16cid:commentId w16cid:paraId="7187F2E4" w16cid:durableId="28832510"/>
  <w16cid:commentId w16cid:paraId="63256596" w16cid:durableId="2888C1BF"/>
  <w16cid:commentId w16cid:paraId="10C688EB" w16cid:durableId="2769257A"/>
  <w16cid:commentId w16cid:paraId="6D32397B" w16cid:durableId="2696CCB3"/>
  <w16cid:commentId w16cid:paraId="3AD41C18" w16cid:durableId="2696CCB2"/>
  <w16cid:commentId w16cid:paraId="25F66694" w16cid:durableId="279B1109"/>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53CE9" w14:textId="77777777" w:rsidR="00B36928" w:rsidRDefault="00B36928" w:rsidP="009232CA">
      <w:pPr>
        <w:spacing w:after="0" w:line="240" w:lineRule="auto"/>
      </w:pPr>
      <w:r>
        <w:separator/>
      </w:r>
    </w:p>
  </w:endnote>
  <w:endnote w:type="continuationSeparator" w:id="0">
    <w:p w14:paraId="753F67CE" w14:textId="77777777" w:rsidR="00B36928" w:rsidRDefault="00B36928" w:rsidP="009232CA">
      <w:pPr>
        <w:spacing w:after="0" w:line="240" w:lineRule="auto"/>
      </w:pPr>
      <w:r>
        <w:continuationSeparator/>
      </w:r>
    </w:p>
  </w:endnote>
  <w:endnote w:type="continuationNotice" w:id="1">
    <w:p w14:paraId="30227F0A" w14:textId="77777777" w:rsidR="00B36928" w:rsidRDefault="00B369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E0C84" w14:textId="77777777" w:rsidR="00B36928" w:rsidRDefault="00B36928" w:rsidP="009232CA">
      <w:pPr>
        <w:spacing w:after="0" w:line="240" w:lineRule="auto"/>
      </w:pPr>
      <w:r>
        <w:separator/>
      </w:r>
    </w:p>
  </w:footnote>
  <w:footnote w:type="continuationSeparator" w:id="0">
    <w:p w14:paraId="29E0B05D" w14:textId="77777777" w:rsidR="00B36928" w:rsidRDefault="00B36928" w:rsidP="009232CA">
      <w:pPr>
        <w:spacing w:after="0" w:line="240" w:lineRule="auto"/>
      </w:pPr>
      <w:r>
        <w:continuationSeparator/>
      </w:r>
    </w:p>
  </w:footnote>
  <w:footnote w:type="continuationNotice" w:id="1">
    <w:p w14:paraId="7BCEBD51" w14:textId="77777777" w:rsidR="00B36928" w:rsidRDefault="00B36928">
      <w:pPr>
        <w:spacing w:after="0" w:line="240" w:lineRule="auto"/>
      </w:pPr>
    </w:p>
  </w:footnote>
  <w:footnote w:id="2">
    <w:p w14:paraId="1864608A" w14:textId="6A7ABAF1" w:rsidR="00163A20" w:rsidRPr="00163A20" w:rsidRDefault="00163A20">
      <w:pPr>
        <w:pStyle w:val="FootnoteText"/>
        <w:rPr>
          <w:lang w:val="en-US"/>
        </w:rPr>
      </w:pPr>
      <w:r>
        <w:rPr>
          <w:rStyle w:val="FootnoteReference"/>
        </w:rPr>
        <w:footnoteRef/>
      </w:r>
      <w:r>
        <w:t xml:space="preserve"> </w:t>
      </w:r>
      <w:r>
        <w:rPr>
          <w:lang w:val="en-US"/>
        </w:rPr>
        <w:t xml:space="preserve">The APSIM crop simulation model is 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well Mkondiwa">
    <w15:presenceInfo w15:providerId="Windows Live" w15:userId="840b722011609402"/>
  </w15:person>
  <w15:person w15:author="MKONDIWA, Maxwell (CIMMYT-India)">
    <w15:presenceInfo w15:providerId="AD" w15:userId="S::M.MKONDIWA@CIMMYT.ORG::861bee07-b612-4cf7-beae-414489ecebf8"/>
  </w15:person>
  <w15:person w15:author="MKONDIWA, Maxwell (CIMMYT-India) [2]">
    <w15:presenceInfo w15:providerId="AD" w15:userId="S::M.MKONDIWA@cgiar.org::2583b33a-ac5f-4640-9c8d-12230e684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65AA"/>
    <w:rsid w:val="000405BF"/>
    <w:rsid w:val="00042D3B"/>
    <w:rsid w:val="00051CA2"/>
    <w:rsid w:val="00054906"/>
    <w:rsid w:val="00054C9D"/>
    <w:rsid w:val="00054D20"/>
    <w:rsid w:val="00056CF1"/>
    <w:rsid w:val="00060A64"/>
    <w:rsid w:val="0006207A"/>
    <w:rsid w:val="000645A5"/>
    <w:rsid w:val="00065074"/>
    <w:rsid w:val="00066578"/>
    <w:rsid w:val="00066CE6"/>
    <w:rsid w:val="0006794A"/>
    <w:rsid w:val="000711C4"/>
    <w:rsid w:val="00071A51"/>
    <w:rsid w:val="00082DF2"/>
    <w:rsid w:val="00086B46"/>
    <w:rsid w:val="00087763"/>
    <w:rsid w:val="00094400"/>
    <w:rsid w:val="000961C0"/>
    <w:rsid w:val="000A196C"/>
    <w:rsid w:val="000A44C9"/>
    <w:rsid w:val="000A676C"/>
    <w:rsid w:val="000A7853"/>
    <w:rsid w:val="000B0D5D"/>
    <w:rsid w:val="000B2C1F"/>
    <w:rsid w:val="000B3447"/>
    <w:rsid w:val="000B4360"/>
    <w:rsid w:val="000B5B54"/>
    <w:rsid w:val="000C3D6A"/>
    <w:rsid w:val="000C5362"/>
    <w:rsid w:val="000C6E24"/>
    <w:rsid w:val="000C7855"/>
    <w:rsid w:val="000C7A46"/>
    <w:rsid w:val="000D067E"/>
    <w:rsid w:val="000D35D8"/>
    <w:rsid w:val="000D6C61"/>
    <w:rsid w:val="000D6D14"/>
    <w:rsid w:val="000E0818"/>
    <w:rsid w:val="000E0D9B"/>
    <w:rsid w:val="000E17A6"/>
    <w:rsid w:val="000E2712"/>
    <w:rsid w:val="000E6CB4"/>
    <w:rsid w:val="000E7DD0"/>
    <w:rsid w:val="000F567D"/>
    <w:rsid w:val="000F5A64"/>
    <w:rsid w:val="00100F83"/>
    <w:rsid w:val="001012EA"/>
    <w:rsid w:val="00111922"/>
    <w:rsid w:val="001132B5"/>
    <w:rsid w:val="00113E11"/>
    <w:rsid w:val="00113FC9"/>
    <w:rsid w:val="00114490"/>
    <w:rsid w:val="00115738"/>
    <w:rsid w:val="001225C2"/>
    <w:rsid w:val="00122AA6"/>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7432"/>
    <w:rsid w:val="00170817"/>
    <w:rsid w:val="00174433"/>
    <w:rsid w:val="00174A73"/>
    <w:rsid w:val="00174B3F"/>
    <w:rsid w:val="00175336"/>
    <w:rsid w:val="001843C5"/>
    <w:rsid w:val="00185ACE"/>
    <w:rsid w:val="00187AEA"/>
    <w:rsid w:val="001913C7"/>
    <w:rsid w:val="00191453"/>
    <w:rsid w:val="001918C7"/>
    <w:rsid w:val="00195072"/>
    <w:rsid w:val="00195A48"/>
    <w:rsid w:val="001A34CD"/>
    <w:rsid w:val="001A6708"/>
    <w:rsid w:val="001A6E22"/>
    <w:rsid w:val="001C063C"/>
    <w:rsid w:val="001C0642"/>
    <w:rsid w:val="001C06C0"/>
    <w:rsid w:val="001C13EA"/>
    <w:rsid w:val="001C16C6"/>
    <w:rsid w:val="001C423D"/>
    <w:rsid w:val="001C64EE"/>
    <w:rsid w:val="001C6E88"/>
    <w:rsid w:val="001D092A"/>
    <w:rsid w:val="001D1265"/>
    <w:rsid w:val="001D2E38"/>
    <w:rsid w:val="001D37BC"/>
    <w:rsid w:val="001D4B13"/>
    <w:rsid w:val="001D4BBD"/>
    <w:rsid w:val="001D57B1"/>
    <w:rsid w:val="001E4CFD"/>
    <w:rsid w:val="001E59DE"/>
    <w:rsid w:val="001E733C"/>
    <w:rsid w:val="001F1B97"/>
    <w:rsid w:val="001F2378"/>
    <w:rsid w:val="001F6C12"/>
    <w:rsid w:val="001F6FE9"/>
    <w:rsid w:val="0020186E"/>
    <w:rsid w:val="00201A7C"/>
    <w:rsid w:val="0020358D"/>
    <w:rsid w:val="00203C55"/>
    <w:rsid w:val="002070D8"/>
    <w:rsid w:val="002102F0"/>
    <w:rsid w:val="00212864"/>
    <w:rsid w:val="00214E4D"/>
    <w:rsid w:val="00216587"/>
    <w:rsid w:val="0022179C"/>
    <w:rsid w:val="00222138"/>
    <w:rsid w:val="002253FE"/>
    <w:rsid w:val="00226FF5"/>
    <w:rsid w:val="00227899"/>
    <w:rsid w:val="00227D5B"/>
    <w:rsid w:val="0023214C"/>
    <w:rsid w:val="00232205"/>
    <w:rsid w:val="00233ADC"/>
    <w:rsid w:val="002343BB"/>
    <w:rsid w:val="0024117E"/>
    <w:rsid w:val="00241335"/>
    <w:rsid w:val="0024547E"/>
    <w:rsid w:val="002465AE"/>
    <w:rsid w:val="00246B4E"/>
    <w:rsid w:val="002474D5"/>
    <w:rsid w:val="0025103A"/>
    <w:rsid w:val="00252752"/>
    <w:rsid w:val="00252F97"/>
    <w:rsid w:val="00257237"/>
    <w:rsid w:val="002616BC"/>
    <w:rsid w:val="002622A2"/>
    <w:rsid w:val="00263D1B"/>
    <w:rsid w:val="002737A7"/>
    <w:rsid w:val="002748E9"/>
    <w:rsid w:val="00274F3C"/>
    <w:rsid w:val="002762DD"/>
    <w:rsid w:val="00276B58"/>
    <w:rsid w:val="00280838"/>
    <w:rsid w:val="00284CB4"/>
    <w:rsid w:val="00285F22"/>
    <w:rsid w:val="00290C50"/>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67"/>
    <w:rsid w:val="002D41A2"/>
    <w:rsid w:val="002E1754"/>
    <w:rsid w:val="002E7CDF"/>
    <w:rsid w:val="002F305E"/>
    <w:rsid w:val="002F3DAA"/>
    <w:rsid w:val="00300223"/>
    <w:rsid w:val="00302666"/>
    <w:rsid w:val="003049CC"/>
    <w:rsid w:val="003074D6"/>
    <w:rsid w:val="00307500"/>
    <w:rsid w:val="003115A9"/>
    <w:rsid w:val="0031433B"/>
    <w:rsid w:val="00314847"/>
    <w:rsid w:val="00315E12"/>
    <w:rsid w:val="003205C6"/>
    <w:rsid w:val="003223FD"/>
    <w:rsid w:val="003226B8"/>
    <w:rsid w:val="00322B9B"/>
    <w:rsid w:val="0032312C"/>
    <w:rsid w:val="00324FD4"/>
    <w:rsid w:val="003316CA"/>
    <w:rsid w:val="00332CE6"/>
    <w:rsid w:val="003356F0"/>
    <w:rsid w:val="003366B8"/>
    <w:rsid w:val="00337AC6"/>
    <w:rsid w:val="003441A8"/>
    <w:rsid w:val="00350988"/>
    <w:rsid w:val="00353EC0"/>
    <w:rsid w:val="003561F2"/>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B67"/>
    <w:rsid w:val="003A7DDD"/>
    <w:rsid w:val="003B043D"/>
    <w:rsid w:val="003B06B6"/>
    <w:rsid w:val="003B12F8"/>
    <w:rsid w:val="003B6E45"/>
    <w:rsid w:val="003B74B7"/>
    <w:rsid w:val="003B7D9B"/>
    <w:rsid w:val="003C0430"/>
    <w:rsid w:val="003C0C4D"/>
    <w:rsid w:val="003C1A97"/>
    <w:rsid w:val="003C1BE9"/>
    <w:rsid w:val="003C2D8D"/>
    <w:rsid w:val="003C570E"/>
    <w:rsid w:val="003C6BF3"/>
    <w:rsid w:val="003D2757"/>
    <w:rsid w:val="003D279C"/>
    <w:rsid w:val="003D2EF4"/>
    <w:rsid w:val="003D3D0D"/>
    <w:rsid w:val="003D4B1B"/>
    <w:rsid w:val="003D59F3"/>
    <w:rsid w:val="003D7B71"/>
    <w:rsid w:val="003E49FA"/>
    <w:rsid w:val="003E5727"/>
    <w:rsid w:val="003F0D75"/>
    <w:rsid w:val="003F2486"/>
    <w:rsid w:val="003F509D"/>
    <w:rsid w:val="003F5484"/>
    <w:rsid w:val="003F77A6"/>
    <w:rsid w:val="00400F5C"/>
    <w:rsid w:val="004017CE"/>
    <w:rsid w:val="00405606"/>
    <w:rsid w:val="00405A0E"/>
    <w:rsid w:val="00410AFF"/>
    <w:rsid w:val="00410E42"/>
    <w:rsid w:val="00410F15"/>
    <w:rsid w:val="00410F50"/>
    <w:rsid w:val="00412F53"/>
    <w:rsid w:val="0042319F"/>
    <w:rsid w:val="0042593D"/>
    <w:rsid w:val="00426D4F"/>
    <w:rsid w:val="00431E5E"/>
    <w:rsid w:val="00433BA4"/>
    <w:rsid w:val="004347D1"/>
    <w:rsid w:val="00434C0B"/>
    <w:rsid w:val="00436B45"/>
    <w:rsid w:val="00441B99"/>
    <w:rsid w:val="00442AB2"/>
    <w:rsid w:val="004463BB"/>
    <w:rsid w:val="00452D5F"/>
    <w:rsid w:val="00455CD7"/>
    <w:rsid w:val="00456A08"/>
    <w:rsid w:val="00460626"/>
    <w:rsid w:val="00463021"/>
    <w:rsid w:val="00464B92"/>
    <w:rsid w:val="00464B9C"/>
    <w:rsid w:val="00466459"/>
    <w:rsid w:val="00466A9D"/>
    <w:rsid w:val="0047004F"/>
    <w:rsid w:val="004711F3"/>
    <w:rsid w:val="00471444"/>
    <w:rsid w:val="00474769"/>
    <w:rsid w:val="00475C3A"/>
    <w:rsid w:val="00480369"/>
    <w:rsid w:val="0048491E"/>
    <w:rsid w:val="004862A7"/>
    <w:rsid w:val="004876B2"/>
    <w:rsid w:val="0049098E"/>
    <w:rsid w:val="004918FD"/>
    <w:rsid w:val="00495A6C"/>
    <w:rsid w:val="0049687F"/>
    <w:rsid w:val="00497A36"/>
    <w:rsid w:val="00497BDB"/>
    <w:rsid w:val="004A061E"/>
    <w:rsid w:val="004A46CD"/>
    <w:rsid w:val="004A4BB4"/>
    <w:rsid w:val="004A7A8B"/>
    <w:rsid w:val="004A7B5A"/>
    <w:rsid w:val="004B0475"/>
    <w:rsid w:val="004B0767"/>
    <w:rsid w:val="004B0B30"/>
    <w:rsid w:val="004B35E3"/>
    <w:rsid w:val="004B7CD0"/>
    <w:rsid w:val="004C13B7"/>
    <w:rsid w:val="004C1A50"/>
    <w:rsid w:val="004C2A2B"/>
    <w:rsid w:val="004C35C0"/>
    <w:rsid w:val="004C3695"/>
    <w:rsid w:val="004C69E2"/>
    <w:rsid w:val="004C7021"/>
    <w:rsid w:val="004C7CED"/>
    <w:rsid w:val="004D0BA1"/>
    <w:rsid w:val="004D6300"/>
    <w:rsid w:val="004E01C4"/>
    <w:rsid w:val="004E1BD0"/>
    <w:rsid w:val="004F0424"/>
    <w:rsid w:val="004F0EA4"/>
    <w:rsid w:val="004F205C"/>
    <w:rsid w:val="004F2264"/>
    <w:rsid w:val="004F23D7"/>
    <w:rsid w:val="004F3243"/>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43F1"/>
    <w:rsid w:val="00544F29"/>
    <w:rsid w:val="005455AF"/>
    <w:rsid w:val="0054652F"/>
    <w:rsid w:val="00547E06"/>
    <w:rsid w:val="0055360E"/>
    <w:rsid w:val="0055531C"/>
    <w:rsid w:val="0056240E"/>
    <w:rsid w:val="005631BE"/>
    <w:rsid w:val="005635F1"/>
    <w:rsid w:val="00563EC1"/>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481F"/>
    <w:rsid w:val="00596409"/>
    <w:rsid w:val="005971E6"/>
    <w:rsid w:val="005973B9"/>
    <w:rsid w:val="005A00FA"/>
    <w:rsid w:val="005A54B0"/>
    <w:rsid w:val="005A7D61"/>
    <w:rsid w:val="005B14B4"/>
    <w:rsid w:val="005B1C1D"/>
    <w:rsid w:val="005B4870"/>
    <w:rsid w:val="005B74C2"/>
    <w:rsid w:val="005C16CC"/>
    <w:rsid w:val="005C2245"/>
    <w:rsid w:val="005C246A"/>
    <w:rsid w:val="005C2C38"/>
    <w:rsid w:val="005C3545"/>
    <w:rsid w:val="005C43BD"/>
    <w:rsid w:val="005C4819"/>
    <w:rsid w:val="005D2FF5"/>
    <w:rsid w:val="005D6A35"/>
    <w:rsid w:val="005E2AA9"/>
    <w:rsid w:val="005E2B60"/>
    <w:rsid w:val="005E30FC"/>
    <w:rsid w:val="005E5CCF"/>
    <w:rsid w:val="005E6F1B"/>
    <w:rsid w:val="005F1B74"/>
    <w:rsid w:val="005F397F"/>
    <w:rsid w:val="00600DAA"/>
    <w:rsid w:val="00600EDD"/>
    <w:rsid w:val="006019CE"/>
    <w:rsid w:val="00602495"/>
    <w:rsid w:val="00602C4C"/>
    <w:rsid w:val="00605F00"/>
    <w:rsid w:val="006116D0"/>
    <w:rsid w:val="00612860"/>
    <w:rsid w:val="00613D49"/>
    <w:rsid w:val="006200EA"/>
    <w:rsid w:val="0062013D"/>
    <w:rsid w:val="00621E03"/>
    <w:rsid w:val="006248E2"/>
    <w:rsid w:val="00624A9C"/>
    <w:rsid w:val="00630137"/>
    <w:rsid w:val="00635EFF"/>
    <w:rsid w:val="00636258"/>
    <w:rsid w:val="00636DB1"/>
    <w:rsid w:val="00641973"/>
    <w:rsid w:val="00645DF0"/>
    <w:rsid w:val="00646D2E"/>
    <w:rsid w:val="006518A6"/>
    <w:rsid w:val="006539A1"/>
    <w:rsid w:val="00653C74"/>
    <w:rsid w:val="00653E88"/>
    <w:rsid w:val="00655161"/>
    <w:rsid w:val="00663C0B"/>
    <w:rsid w:val="00667E8D"/>
    <w:rsid w:val="006704EB"/>
    <w:rsid w:val="00671FE7"/>
    <w:rsid w:val="00673982"/>
    <w:rsid w:val="00675827"/>
    <w:rsid w:val="00675BD1"/>
    <w:rsid w:val="006779EC"/>
    <w:rsid w:val="00680F02"/>
    <w:rsid w:val="006820A5"/>
    <w:rsid w:val="0068241E"/>
    <w:rsid w:val="006829D1"/>
    <w:rsid w:val="00685034"/>
    <w:rsid w:val="00685DCE"/>
    <w:rsid w:val="006860A5"/>
    <w:rsid w:val="00687A68"/>
    <w:rsid w:val="006901B7"/>
    <w:rsid w:val="00694300"/>
    <w:rsid w:val="006961C7"/>
    <w:rsid w:val="006A2E16"/>
    <w:rsid w:val="006A34E1"/>
    <w:rsid w:val="006A71DA"/>
    <w:rsid w:val="006A7E7D"/>
    <w:rsid w:val="006B0D06"/>
    <w:rsid w:val="006B37EE"/>
    <w:rsid w:val="006B57A1"/>
    <w:rsid w:val="006B5F8B"/>
    <w:rsid w:val="006B741C"/>
    <w:rsid w:val="006C13F7"/>
    <w:rsid w:val="006C157C"/>
    <w:rsid w:val="006C24E4"/>
    <w:rsid w:val="006C2A6F"/>
    <w:rsid w:val="006C2CC4"/>
    <w:rsid w:val="006C2FC1"/>
    <w:rsid w:val="006C4A42"/>
    <w:rsid w:val="006C4BD4"/>
    <w:rsid w:val="006C58FB"/>
    <w:rsid w:val="006C6513"/>
    <w:rsid w:val="006D01ED"/>
    <w:rsid w:val="006D16E0"/>
    <w:rsid w:val="006D2BBF"/>
    <w:rsid w:val="006E0B60"/>
    <w:rsid w:val="006E10CE"/>
    <w:rsid w:val="006E204C"/>
    <w:rsid w:val="006E2FED"/>
    <w:rsid w:val="006E4EB9"/>
    <w:rsid w:val="006E54E6"/>
    <w:rsid w:val="006E5C1E"/>
    <w:rsid w:val="006E7BE8"/>
    <w:rsid w:val="006E7E70"/>
    <w:rsid w:val="006E7EB4"/>
    <w:rsid w:val="006F05A1"/>
    <w:rsid w:val="006F0F68"/>
    <w:rsid w:val="006F29F8"/>
    <w:rsid w:val="006F3813"/>
    <w:rsid w:val="006F7561"/>
    <w:rsid w:val="007018E7"/>
    <w:rsid w:val="00703C4A"/>
    <w:rsid w:val="00705E7B"/>
    <w:rsid w:val="0071198C"/>
    <w:rsid w:val="00714555"/>
    <w:rsid w:val="00721B33"/>
    <w:rsid w:val="00722646"/>
    <w:rsid w:val="007245B5"/>
    <w:rsid w:val="00724B7A"/>
    <w:rsid w:val="007307D1"/>
    <w:rsid w:val="00730D37"/>
    <w:rsid w:val="00731B3E"/>
    <w:rsid w:val="00731FE1"/>
    <w:rsid w:val="00735B7D"/>
    <w:rsid w:val="00736D71"/>
    <w:rsid w:val="00741AB0"/>
    <w:rsid w:val="00743470"/>
    <w:rsid w:val="00743D6F"/>
    <w:rsid w:val="007455E7"/>
    <w:rsid w:val="007464EB"/>
    <w:rsid w:val="007470A9"/>
    <w:rsid w:val="00747192"/>
    <w:rsid w:val="00750A78"/>
    <w:rsid w:val="00752252"/>
    <w:rsid w:val="00754287"/>
    <w:rsid w:val="007556DA"/>
    <w:rsid w:val="00755795"/>
    <w:rsid w:val="00755830"/>
    <w:rsid w:val="00756B48"/>
    <w:rsid w:val="007575F7"/>
    <w:rsid w:val="00760F5D"/>
    <w:rsid w:val="00762AF4"/>
    <w:rsid w:val="007630D2"/>
    <w:rsid w:val="007641CB"/>
    <w:rsid w:val="007641F3"/>
    <w:rsid w:val="0076486E"/>
    <w:rsid w:val="00764EA0"/>
    <w:rsid w:val="007724DE"/>
    <w:rsid w:val="007743A9"/>
    <w:rsid w:val="00774A5E"/>
    <w:rsid w:val="00776F9F"/>
    <w:rsid w:val="007813EC"/>
    <w:rsid w:val="0078144F"/>
    <w:rsid w:val="00781527"/>
    <w:rsid w:val="007829A0"/>
    <w:rsid w:val="00783D07"/>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C3394"/>
    <w:rsid w:val="007C4D80"/>
    <w:rsid w:val="007C511A"/>
    <w:rsid w:val="007C720B"/>
    <w:rsid w:val="007C7F80"/>
    <w:rsid w:val="007D0CEF"/>
    <w:rsid w:val="007D7A42"/>
    <w:rsid w:val="007E1F77"/>
    <w:rsid w:val="007E209B"/>
    <w:rsid w:val="007E3A65"/>
    <w:rsid w:val="007E49A6"/>
    <w:rsid w:val="007E4A27"/>
    <w:rsid w:val="007E4A53"/>
    <w:rsid w:val="007F0DDF"/>
    <w:rsid w:val="007F3EBA"/>
    <w:rsid w:val="007F4DE7"/>
    <w:rsid w:val="007F7971"/>
    <w:rsid w:val="008060A8"/>
    <w:rsid w:val="008073E4"/>
    <w:rsid w:val="00812ED2"/>
    <w:rsid w:val="00815499"/>
    <w:rsid w:val="0081583C"/>
    <w:rsid w:val="0081656B"/>
    <w:rsid w:val="008208FF"/>
    <w:rsid w:val="00821505"/>
    <w:rsid w:val="00822BD7"/>
    <w:rsid w:val="00827B94"/>
    <w:rsid w:val="008304F2"/>
    <w:rsid w:val="00834AC3"/>
    <w:rsid w:val="00834CC8"/>
    <w:rsid w:val="0084066B"/>
    <w:rsid w:val="00840F0F"/>
    <w:rsid w:val="00850571"/>
    <w:rsid w:val="0085185A"/>
    <w:rsid w:val="00853CED"/>
    <w:rsid w:val="0085458C"/>
    <w:rsid w:val="00855876"/>
    <w:rsid w:val="00860D8C"/>
    <w:rsid w:val="0086162C"/>
    <w:rsid w:val="00861B34"/>
    <w:rsid w:val="00861E3C"/>
    <w:rsid w:val="008621A4"/>
    <w:rsid w:val="00865795"/>
    <w:rsid w:val="00866260"/>
    <w:rsid w:val="00866E45"/>
    <w:rsid w:val="008672C4"/>
    <w:rsid w:val="00867716"/>
    <w:rsid w:val="008721BE"/>
    <w:rsid w:val="00872803"/>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4C71"/>
    <w:rsid w:val="008B0823"/>
    <w:rsid w:val="008B206E"/>
    <w:rsid w:val="008B2B30"/>
    <w:rsid w:val="008B3135"/>
    <w:rsid w:val="008B44B8"/>
    <w:rsid w:val="008B4CF8"/>
    <w:rsid w:val="008B5DF9"/>
    <w:rsid w:val="008C1DCD"/>
    <w:rsid w:val="008C3402"/>
    <w:rsid w:val="008C3862"/>
    <w:rsid w:val="008C4513"/>
    <w:rsid w:val="008C5292"/>
    <w:rsid w:val="008C6397"/>
    <w:rsid w:val="008D1C3E"/>
    <w:rsid w:val="008D33A5"/>
    <w:rsid w:val="008D3D7A"/>
    <w:rsid w:val="008D4D74"/>
    <w:rsid w:val="008D7BDF"/>
    <w:rsid w:val="008E133E"/>
    <w:rsid w:val="008E1910"/>
    <w:rsid w:val="008E2898"/>
    <w:rsid w:val="008E3BE5"/>
    <w:rsid w:val="008E736E"/>
    <w:rsid w:val="008E73ED"/>
    <w:rsid w:val="008F5BDC"/>
    <w:rsid w:val="008F5E51"/>
    <w:rsid w:val="00900D47"/>
    <w:rsid w:val="00911739"/>
    <w:rsid w:val="00911879"/>
    <w:rsid w:val="009177B9"/>
    <w:rsid w:val="00921B05"/>
    <w:rsid w:val="00922175"/>
    <w:rsid w:val="009232CA"/>
    <w:rsid w:val="00923458"/>
    <w:rsid w:val="00926FC4"/>
    <w:rsid w:val="00930C4E"/>
    <w:rsid w:val="009319D4"/>
    <w:rsid w:val="009320C7"/>
    <w:rsid w:val="00932394"/>
    <w:rsid w:val="00937177"/>
    <w:rsid w:val="009410DD"/>
    <w:rsid w:val="00941596"/>
    <w:rsid w:val="00942AAD"/>
    <w:rsid w:val="00943C61"/>
    <w:rsid w:val="00946188"/>
    <w:rsid w:val="009503DB"/>
    <w:rsid w:val="009545CC"/>
    <w:rsid w:val="0095588E"/>
    <w:rsid w:val="00956054"/>
    <w:rsid w:val="009561B2"/>
    <w:rsid w:val="00956470"/>
    <w:rsid w:val="00957AEF"/>
    <w:rsid w:val="00957D62"/>
    <w:rsid w:val="009608A4"/>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718D7"/>
    <w:rsid w:val="00A74925"/>
    <w:rsid w:val="00A85838"/>
    <w:rsid w:val="00A877EB"/>
    <w:rsid w:val="00A9073B"/>
    <w:rsid w:val="00A9413E"/>
    <w:rsid w:val="00A97DD9"/>
    <w:rsid w:val="00AA19EE"/>
    <w:rsid w:val="00AA21CB"/>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FD7"/>
    <w:rsid w:val="00B12EA2"/>
    <w:rsid w:val="00B13BD1"/>
    <w:rsid w:val="00B143D7"/>
    <w:rsid w:val="00B1558C"/>
    <w:rsid w:val="00B176C0"/>
    <w:rsid w:val="00B239F7"/>
    <w:rsid w:val="00B2655F"/>
    <w:rsid w:val="00B27F8B"/>
    <w:rsid w:val="00B30992"/>
    <w:rsid w:val="00B31FC1"/>
    <w:rsid w:val="00B3217B"/>
    <w:rsid w:val="00B36822"/>
    <w:rsid w:val="00B36928"/>
    <w:rsid w:val="00B369E1"/>
    <w:rsid w:val="00B374C9"/>
    <w:rsid w:val="00B47DFD"/>
    <w:rsid w:val="00B51D0C"/>
    <w:rsid w:val="00B52C15"/>
    <w:rsid w:val="00B57E80"/>
    <w:rsid w:val="00B607F6"/>
    <w:rsid w:val="00B62504"/>
    <w:rsid w:val="00B6349B"/>
    <w:rsid w:val="00B64945"/>
    <w:rsid w:val="00B676B9"/>
    <w:rsid w:val="00B67F60"/>
    <w:rsid w:val="00B73AB3"/>
    <w:rsid w:val="00B74955"/>
    <w:rsid w:val="00B77858"/>
    <w:rsid w:val="00B83F15"/>
    <w:rsid w:val="00B97A0C"/>
    <w:rsid w:val="00BA7318"/>
    <w:rsid w:val="00BB0591"/>
    <w:rsid w:val="00BB2775"/>
    <w:rsid w:val="00BB31F7"/>
    <w:rsid w:val="00BB4047"/>
    <w:rsid w:val="00BB7AAA"/>
    <w:rsid w:val="00BC2805"/>
    <w:rsid w:val="00BC742C"/>
    <w:rsid w:val="00BC7A76"/>
    <w:rsid w:val="00BD07EE"/>
    <w:rsid w:val="00BD2F0E"/>
    <w:rsid w:val="00BD44C7"/>
    <w:rsid w:val="00BD6F42"/>
    <w:rsid w:val="00BE0775"/>
    <w:rsid w:val="00BE458E"/>
    <w:rsid w:val="00BE7944"/>
    <w:rsid w:val="00BF0255"/>
    <w:rsid w:val="00BF05FB"/>
    <w:rsid w:val="00BF419D"/>
    <w:rsid w:val="00BF5729"/>
    <w:rsid w:val="00BF6429"/>
    <w:rsid w:val="00BF6C58"/>
    <w:rsid w:val="00BF6CFB"/>
    <w:rsid w:val="00BF6D0E"/>
    <w:rsid w:val="00BF7FFB"/>
    <w:rsid w:val="00C01838"/>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60093"/>
    <w:rsid w:val="00C613AD"/>
    <w:rsid w:val="00C6170A"/>
    <w:rsid w:val="00C61D23"/>
    <w:rsid w:val="00C6259E"/>
    <w:rsid w:val="00C62AA8"/>
    <w:rsid w:val="00C6686B"/>
    <w:rsid w:val="00C7422E"/>
    <w:rsid w:val="00C74E7F"/>
    <w:rsid w:val="00C759AE"/>
    <w:rsid w:val="00C759CF"/>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4895"/>
    <w:rsid w:val="00CC6583"/>
    <w:rsid w:val="00CD09DF"/>
    <w:rsid w:val="00CD2132"/>
    <w:rsid w:val="00CD2B83"/>
    <w:rsid w:val="00CD52CB"/>
    <w:rsid w:val="00CE5AAA"/>
    <w:rsid w:val="00CF032E"/>
    <w:rsid w:val="00CF0AB9"/>
    <w:rsid w:val="00CF209B"/>
    <w:rsid w:val="00CF3611"/>
    <w:rsid w:val="00CF56F3"/>
    <w:rsid w:val="00CF76E0"/>
    <w:rsid w:val="00D00866"/>
    <w:rsid w:val="00D011E7"/>
    <w:rsid w:val="00D01793"/>
    <w:rsid w:val="00D056AF"/>
    <w:rsid w:val="00D112B2"/>
    <w:rsid w:val="00D12E89"/>
    <w:rsid w:val="00D13B15"/>
    <w:rsid w:val="00D1440F"/>
    <w:rsid w:val="00D14902"/>
    <w:rsid w:val="00D151A1"/>
    <w:rsid w:val="00D1614E"/>
    <w:rsid w:val="00D16D51"/>
    <w:rsid w:val="00D16F2F"/>
    <w:rsid w:val="00D17BA2"/>
    <w:rsid w:val="00D20DF8"/>
    <w:rsid w:val="00D2328D"/>
    <w:rsid w:val="00D2384F"/>
    <w:rsid w:val="00D31AAD"/>
    <w:rsid w:val="00D339BE"/>
    <w:rsid w:val="00D37B85"/>
    <w:rsid w:val="00D4148F"/>
    <w:rsid w:val="00D41FA2"/>
    <w:rsid w:val="00D42018"/>
    <w:rsid w:val="00D42692"/>
    <w:rsid w:val="00D4527C"/>
    <w:rsid w:val="00D470D3"/>
    <w:rsid w:val="00D472F3"/>
    <w:rsid w:val="00D52F3C"/>
    <w:rsid w:val="00D56748"/>
    <w:rsid w:val="00D56F81"/>
    <w:rsid w:val="00D5720A"/>
    <w:rsid w:val="00D57479"/>
    <w:rsid w:val="00D574B1"/>
    <w:rsid w:val="00D57AEA"/>
    <w:rsid w:val="00D63554"/>
    <w:rsid w:val="00D71B3E"/>
    <w:rsid w:val="00D76AC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C141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3A1C"/>
    <w:rsid w:val="00DF6664"/>
    <w:rsid w:val="00DF70C6"/>
    <w:rsid w:val="00E01981"/>
    <w:rsid w:val="00E02E87"/>
    <w:rsid w:val="00E03FD7"/>
    <w:rsid w:val="00E07099"/>
    <w:rsid w:val="00E074F3"/>
    <w:rsid w:val="00E076B1"/>
    <w:rsid w:val="00E07BB5"/>
    <w:rsid w:val="00E103A1"/>
    <w:rsid w:val="00E12738"/>
    <w:rsid w:val="00E1340E"/>
    <w:rsid w:val="00E14D9C"/>
    <w:rsid w:val="00E1551E"/>
    <w:rsid w:val="00E162A2"/>
    <w:rsid w:val="00E16690"/>
    <w:rsid w:val="00E169D3"/>
    <w:rsid w:val="00E16A06"/>
    <w:rsid w:val="00E21A07"/>
    <w:rsid w:val="00E23610"/>
    <w:rsid w:val="00E2475E"/>
    <w:rsid w:val="00E31A11"/>
    <w:rsid w:val="00E34B09"/>
    <w:rsid w:val="00E35287"/>
    <w:rsid w:val="00E35A1C"/>
    <w:rsid w:val="00E373DE"/>
    <w:rsid w:val="00E374C7"/>
    <w:rsid w:val="00E40A67"/>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906"/>
    <w:rsid w:val="00E816D3"/>
    <w:rsid w:val="00E847E3"/>
    <w:rsid w:val="00E8516D"/>
    <w:rsid w:val="00E85F7E"/>
    <w:rsid w:val="00E86DFA"/>
    <w:rsid w:val="00E86FB1"/>
    <w:rsid w:val="00E87A34"/>
    <w:rsid w:val="00E93648"/>
    <w:rsid w:val="00E94C3B"/>
    <w:rsid w:val="00E9588C"/>
    <w:rsid w:val="00E972D9"/>
    <w:rsid w:val="00E9735B"/>
    <w:rsid w:val="00EA33E0"/>
    <w:rsid w:val="00EA7E7B"/>
    <w:rsid w:val="00EB1AE7"/>
    <w:rsid w:val="00EB2AA6"/>
    <w:rsid w:val="00EB2BFD"/>
    <w:rsid w:val="00EB33AE"/>
    <w:rsid w:val="00EB37EA"/>
    <w:rsid w:val="00EB39FA"/>
    <w:rsid w:val="00EC0816"/>
    <w:rsid w:val="00EC1C9C"/>
    <w:rsid w:val="00EC515F"/>
    <w:rsid w:val="00EC57D4"/>
    <w:rsid w:val="00EC6781"/>
    <w:rsid w:val="00EC6A09"/>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7C00"/>
    <w:rsid w:val="00F12D98"/>
    <w:rsid w:val="00F133FC"/>
    <w:rsid w:val="00F1450F"/>
    <w:rsid w:val="00F159D9"/>
    <w:rsid w:val="00F16F2B"/>
    <w:rsid w:val="00F17E42"/>
    <w:rsid w:val="00F2687A"/>
    <w:rsid w:val="00F278DE"/>
    <w:rsid w:val="00F35A45"/>
    <w:rsid w:val="00F3794F"/>
    <w:rsid w:val="00F37C3E"/>
    <w:rsid w:val="00F40C17"/>
    <w:rsid w:val="00F44473"/>
    <w:rsid w:val="00F521A6"/>
    <w:rsid w:val="00F5420F"/>
    <w:rsid w:val="00F56F27"/>
    <w:rsid w:val="00F60881"/>
    <w:rsid w:val="00F64F00"/>
    <w:rsid w:val="00F65EAE"/>
    <w:rsid w:val="00F660E2"/>
    <w:rsid w:val="00F66409"/>
    <w:rsid w:val="00F665AC"/>
    <w:rsid w:val="00F67155"/>
    <w:rsid w:val="00F76FDE"/>
    <w:rsid w:val="00F80E19"/>
    <w:rsid w:val="00F83690"/>
    <w:rsid w:val="00F84CEB"/>
    <w:rsid w:val="00F853DC"/>
    <w:rsid w:val="00F8669A"/>
    <w:rsid w:val="00F905C6"/>
    <w:rsid w:val="00F91816"/>
    <w:rsid w:val="00F9371B"/>
    <w:rsid w:val="00F93D49"/>
    <w:rsid w:val="00F94FCD"/>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99369D"/>
    <w:pPr>
      <w:keepNext/>
      <w:keepLines/>
      <w:spacing w:before="240" w:after="0"/>
      <w:outlineLvl w:val="0"/>
      <w:pPrChange w:id="0" w:author="Maxwell Mkondiwa" w:date="2023-06-14T10:15:00Z">
        <w:pPr>
          <w:keepNext/>
          <w:keepLines/>
          <w:spacing w:before="240" w:line="360" w:lineRule="auto"/>
          <w:outlineLvl w:val="0"/>
        </w:pPr>
      </w:pPrChange>
    </w:pPr>
    <w:rPr>
      <w:rFonts w:eastAsiaTheme="majorEastAsia" w:cstheme="majorBidi"/>
      <w:b/>
      <w:sz w:val="24"/>
      <w:szCs w:val="32"/>
      <w:rPrChange w:id="0" w:author="Maxwell Mkondiwa" w:date="2023-06-14T10:15: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8A20D8"/>
    <w:pPr>
      <w:keepNext/>
      <w:keepLines/>
      <w:spacing w:before="40" w:after="0"/>
      <w:outlineLvl w:val="1"/>
      <w:pPrChange w:id="1" w:author="MKONDIWA, Maxwell (CIMMYT-India)" w:date="2023-07-30T16:18:00Z">
        <w:pPr>
          <w:keepNext/>
          <w:keepLines/>
          <w:spacing w:before="40" w:line="360" w:lineRule="auto"/>
          <w:outlineLvl w:val="1"/>
        </w:pPr>
      </w:pPrChange>
    </w:pPr>
    <w:rPr>
      <w:rFonts w:eastAsiaTheme="majorEastAsia" w:cstheme="majorBidi"/>
      <w:b/>
      <w:szCs w:val="26"/>
      <w:rPrChange w:id="1" w:author="MKONDIWA, Maxwell (CIMMYT-India)" w:date="2023-07-30T16:18: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9639B7"/>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69D"/>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8A20D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9639B7"/>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1093/jae/ejx002" TargetMode="Externa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yperlink" Target="https://doi.org/10.2307/2525760" TargetMode="External"/><Relationship Id="rId37" Type="http://schemas.openxmlformats.org/officeDocument/2006/relationships/hyperlink" Target="https://doi.org/10.1007/s13593-021-00668-1"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1016/j.scitotenv.2021.151671" TargetMode="External"/><Relationship Id="rId35" Type="http://schemas.openxmlformats.org/officeDocument/2006/relationships/hyperlink" Target="https://www.jstor.org/stable/4196052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31.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3390/atmos14010040"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175/WCAS-D-19-0122.1" TargetMode="External"/><Relationship Id="rId49" Type="http://schemas.openxmlformats.org/officeDocument/2006/relationships/image" Target="media/image29.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hyperlink" Target="https://doi.org/10.1038/s43016-022-00493-z"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s://doi.org/10.1038/s43016-022-00549-0"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10107</TotalTime>
  <Pages>28</Pages>
  <Words>5646</Words>
  <Characters>32187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410</cp:revision>
  <dcterms:created xsi:type="dcterms:W3CDTF">2023-02-17T02:33:00Z</dcterms:created>
  <dcterms:modified xsi:type="dcterms:W3CDTF">2023-08-20T03:19:00Z</dcterms:modified>
</cp:coreProperties>
</file>